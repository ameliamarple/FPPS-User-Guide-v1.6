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05C4D7" w14:textId="074BFD9F" w:rsidR="00BC6B42" w:rsidRDefault="003B4984" w:rsidP="003B4984">
      <w:pPr>
        <w:pStyle w:val="Title"/>
      </w:pPr>
      <w:bookmarkStart w:id="0" w:name="_Hlk47426596"/>
      <w:bookmarkStart w:id="1" w:name="_Toc205632711"/>
      <w:bookmarkEnd w:id="0"/>
      <w:r>
        <w:t>Payer Electronic Data Interchange (EDI) Transaction Application Suite (TAS)</w:t>
      </w:r>
    </w:p>
    <w:p w14:paraId="4ACCCA29" w14:textId="1EE555D8" w:rsidR="00B45E91" w:rsidRDefault="00BC6B42" w:rsidP="003B4984">
      <w:pPr>
        <w:pStyle w:val="Title"/>
        <w:rPr>
          <w:ins w:id="2" w:author="Author"/>
        </w:rPr>
      </w:pPr>
      <w:r>
        <w:t>F</w:t>
      </w:r>
      <w:ins w:id="3" w:author="Author">
        <w:r w:rsidR="00B45E91">
          <w:t xml:space="preserve">ee </w:t>
        </w:r>
      </w:ins>
      <w:r>
        <w:t>P</w:t>
      </w:r>
      <w:ins w:id="4" w:author="Author">
        <w:r w:rsidR="00B45E91">
          <w:t xml:space="preserve">ayment </w:t>
        </w:r>
      </w:ins>
      <w:r>
        <w:t>P</w:t>
      </w:r>
      <w:ins w:id="5" w:author="Author">
        <w:r w:rsidR="00B45E91">
          <w:t xml:space="preserve">rocessing </w:t>
        </w:r>
      </w:ins>
      <w:r>
        <w:t>S</w:t>
      </w:r>
      <w:ins w:id="6" w:author="Author">
        <w:r w:rsidR="00B45E91">
          <w:t>ystem</w:t>
        </w:r>
      </w:ins>
      <w:r>
        <w:t xml:space="preserve"> </w:t>
      </w:r>
      <w:ins w:id="7" w:author="Author">
        <w:r w:rsidR="00B45E91">
          <w:t>(FPPS)</w:t>
        </w:r>
      </w:ins>
    </w:p>
    <w:p w14:paraId="1F5D51C9" w14:textId="6C198DCC" w:rsidR="00BC6B42" w:rsidRPr="00BC615D" w:rsidRDefault="00BC6B42" w:rsidP="003B4984">
      <w:pPr>
        <w:pStyle w:val="Title"/>
      </w:pPr>
      <w:del w:id="8" w:author="Author">
        <w:r w:rsidDel="00B45E91">
          <w:delText>Upgrade</w:delText>
        </w:r>
      </w:del>
      <w:ins w:id="9" w:author="Author">
        <w:r w:rsidR="00B45E91">
          <w:t>Minimal Viable Product (MVP)</w:t>
        </w:r>
      </w:ins>
    </w:p>
    <w:p w14:paraId="5A175227" w14:textId="77777777" w:rsidR="00BC6B42" w:rsidRPr="00EE55AD" w:rsidRDefault="00BC6B42" w:rsidP="003B4984">
      <w:pPr>
        <w:pStyle w:val="Title"/>
      </w:pPr>
      <w:r w:rsidRPr="006A0036">
        <w:t>User Guide</w:t>
      </w:r>
    </w:p>
    <w:p w14:paraId="4BB77C9B" w14:textId="77777777" w:rsidR="00BC6B42" w:rsidRDefault="00BC6B42" w:rsidP="00BC6B42">
      <w:pPr>
        <w:pStyle w:val="CoverTitleInstructions"/>
        <w:spacing w:before="1200" w:after="1200"/>
      </w:pPr>
      <w:r>
        <w:rPr>
          <w:noProof/>
        </w:rPr>
        <w:drawing>
          <wp:inline distT="0" distB="0" distL="0" distR="0" wp14:anchorId="5C889295" wp14:editId="7E6C4753">
            <wp:extent cx="2114550" cy="2057400"/>
            <wp:effectExtent l="0" t="0" r="0" b="0"/>
            <wp:docPr id="3" name="Picture 3"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aww.va.gov/6102/graphicstandards/official_seals/Official_VA_Seal_embossed_web_3in.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4550" cy="2057400"/>
                    </a:xfrm>
                    <a:prstGeom prst="rect">
                      <a:avLst/>
                    </a:prstGeom>
                    <a:noFill/>
                    <a:ln>
                      <a:noFill/>
                    </a:ln>
                  </pic:spPr>
                </pic:pic>
              </a:graphicData>
            </a:graphic>
          </wp:inline>
        </w:drawing>
      </w:r>
    </w:p>
    <w:p w14:paraId="5934295D" w14:textId="422566B5" w:rsidR="00BC6B42" w:rsidRPr="003A3DCD" w:rsidRDefault="00221914" w:rsidP="00BC6B42">
      <w:pPr>
        <w:pStyle w:val="Title2"/>
      </w:pPr>
      <w:ins w:id="10" w:author="Author">
        <w:del w:id="11" w:author="Author">
          <w:r w:rsidDel="005974F4">
            <w:delText>May</w:delText>
          </w:r>
        </w:del>
      </w:ins>
      <w:r w:rsidR="00D9175E">
        <w:t>July</w:t>
      </w:r>
      <w:r w:rsidR="003B4984">
        <w:t xml:space="preserve"> </w:t>
      </w:r>
      <w:ins w:id="12" w:author="Author">
        <w:r w:rsidR="00B45E91">
          <w:t>2020</w:t>
        </w:r>
        <w:del w:id="13" w:author="Author">
          <w:r w:rsidR="005974F4" w:rsidDel="00B45E91">
            <w:delText>June</w:delText>
          </w:r>
          <w:r w:rsidDel="00B45E91">
            <w:delText xml:space="preserve"> </w:delText>
          </w:r>
        </w:del>
      </w:ins>
      <w:del w:id="14" w:author="Author">
        <w:r w:rsidR="00EE3EAB" w:rsidDel="00B45E91">
          <w:delText>20</w:delText>
        </w:r>
        <w:r w:rsidR="003B4984" w:rsidDel="00FB0DA1">
          <w:delText>20</w:delText>
        </w:r>
      </w:del>
    </w:p>
    <w:p w14:paraId="4123B392" w14:textId="77777777" w:rsidR="00BC6B42" w:rsidRPr="00FB15D6" w:rsidRDefault="00BC6B42" w:rsidP="00BC6B42">
      <w:pPr>
        <w:pStyle w:val="Title2"/>
      </w:pPr>
      <w:r w:rsidRPr="00FB15D6">
        <w:t>Department of Veterans Affairs</w:t>
      </w:r>
    </w:p>
    <w:p w14:paraId="11ACB944" w14:textId="77777777" w:rsidR="00BC6B42" w:rsidRPr="00B91513" w:rsidRDefault="00BC6B42" w:rsidP="00BC6B42">
      <w:pPr>
        <w:pStyle w:val="ProjectName"/>
        <w:spacing w:before="120" w:after="120"/>
        <w:rPr>
          <w:rFonts w:cs="Arial"/>
          <w:sz w:val="28"/>
          <w:szCs w:val="28"/>
        </w:rPr>
      </w:pPr>
      <w:r w:rsidRPr="00B91513">
        <w:rPr>
          <w:rFonts w:cs="Arial"/>
          <w:sz w:val="28"/>
          <w:szCs w:val="28"/>
        </w:rPr>
        <w:t>Office of Information and Technology (OI&amp;T)</w:t>
      </w:r>
    </w:p>
    <w:p w14:paraId="2A4C1549" w14:textId="77777777" w:rsidR="00BC6B42" w:rsidRDefault="00BC6B42" w:rsidP="00BC6B42">
      <w:pPr>
        <w:pStyle w:val="Title2"/>
      </w:pPr>
    </w:p>
    <w:p w14:paraId="43D9521C" w14:textId="77777777" w:rsidR="00BC6B42" w:rsidRDefault="00BC6B42" w:rsidP="00BC6B42">
      <w:pPr>
        <w:keepLines/>
        <w:tabs>
          <w:tab w:val="left" w:pos="720"/>
        </w:tabs>
        <w:autoSpaceDE w:val="0"/>
        <w:autoSpaceDN w:val="0"/>
        <w:adjustRightInd w:val="0"/>
        <w:spacing w:line="240" w:lineRule="atLeast"/>
        <w:rPr>
          <w:i/>
          <w:iCs/>
          <w:color w:val="0000FF"/>
        </w:rPr>
        <w:sectPr w:rsidR="00BC6B42" w:rsidSect="00676C41">
          <w:footerReference w:type="even" r:id="rId12"/>
          <w:footerReference w:type="first" r:id="rId13"/>
          <w:pgSz w:w="12240" w:h="15840" w:code="1"/>
          <w:pgMar w:top="2250" w:right="1440" w:bottom="1440" w:left="1440" w:header="720" w:footer="720" w:gutter="0"/>
          <w:pgNumType w:start="1"/>
          <w:cols w:space="720"/>
          <w:vAlign w:val="center"/>
          <w:docGrid w:linePitch="360"/>
        </w:sectPr>
      </w:pPr>
    </w:p>
    <w:p w14:paraId="032FC5AE" w14:textId="77777777" w:rsidR="00BC6B42" w:rsidRDefault="00BC6B42" w:rsidP="00BC6B42">
      <w:pPr>
        <w:pStyle w:val="Title2"/>
      </w:pPr>
      <w:r>
        <w:lastRenderedPageBreak/>
        <w:t>Revision History</w:t>
      </w:r>
    </w:p>
    <w:p w14:paraId="5ABF5EF4" w14:textId="77777777" w:rsidR="00BC6B42" w:rsidRDefault="00BC6B42" w:rsidP="00BC6B42">
      <w:pPr>
        <w:pStyle w:val="BodyText"/>
      </w:pPr>
      <w:r>
        <w:t>NOTE</w:t>
      </w:r>
      <w:r w:rsidRPr="000A0911">
        <w:t>: The revision history cycle begins once changes or enhancements are requested after the document has been baselined.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Caption w:val="Table used for formatting, only."/>
        <w:tblDescription w:val="Revision History, including date of changes, version number, description of change, and author of change."/>
      </w:tblPr>
      <w:tblGrid>
        <w:gridCol w:w="1672"/>
        <w:gridCol w:w="1133"/>
        <w:gridCol w:w="4288"/>
        <w:gridCol w:w="2257"/>
      </w:tblGrid>
      <w:tr w:rsidR="00BC6B42" w:rsidRPr="005068FD" w14:paraId="558367CA" w14:textId="77777777" w:rsidTr="00961CB6">
        <w:trPr>
          <w:tblHeader/>
        </w:trPr>
        <w:tc>
          <w:tcPr>
            <w:tcW w:w="894" w:type="pct"/>
            <w:shd w:val="clear" w:color="auto" w:fill="D9D9D9" w:themeFill="background1" w:themeFillShade="D9"/>
          </w:tcPr>
          <w:p w14:paraId="7ECB8C75" w14:textId="77777777" w:rsidR="00BC6B42" w:rsidRPr="005068FD" w:rsidRDefault="00BC6B42" w:rsidP="00676C41">
            <w:pPr>
              <w:pStyle w:val="TableHeading"/>
            </w:pPr>
            <w:bookmarkStart w:id="15" w:name="ColumnTitle_01"/>
            <w:bookmarkEnd w:id="15"/>
            <w:r w:rsidRPr="005068FD">
              <w:t>Date</w:t>
            </w:r>
          </w:p>
        </w:tc>
        <w:tc>
          <w:tcPr>
            <w:tcW w:w="606" w:type="pct"/>
            <w:shd w:val="clear" w:color="auto" w:fill="D9D9D9" w:themeFill="background1" w:themeFillShade="D9"/>
          </w:tcPr>
          <w:p w14:paraId="61D84E13" w14:textId="77777777" w:rsidR="00BC6B42" w:rsidRPr="005068FD" w:rsidRDefault="00BC6B42" w:rsidP="00676C41">
            <w:pPr>
              <w:pStyle w:val="TableHeading"/>
            </w:pPr>
            <w:r>
              <w:t>Revi</w:t>
            </w:r>
            <w:r w:rsidRPr="005068FD">
              <w:t>sion</w:t>
            </w:r>
          </w:p>
        </w:tc>
        <w:tc>
          <w:tcPr>
            <w:tcW w:w="2293" w:type="pct"/>
            <w:shd w:val="clear" w:color="auto" w:fill="D9D9D9" w:themeFill="background1" w:themeFillShade="D9"/>
          </w:tcPr>
          <w:p w14:paraId="42382C8F" w14:textId="77777777" w:rsidR="00BC6B42" w:rsidRPr="005068FD" w:rsidRDefault="00BC6B42" w:rsidP="00676C41">
            <w:pPr>
              <w:pStyle w:val="TableHeading"/>
            </w:pPr>
            <w:r w:rsidRPr="005068FD">
              <w:t>Description</w:t>
            </w:r>
          </w:p>
        </w:tc>
        <w:tc>
          <w:tcPr>
            <w:tcW w:w="1207" w:type="pct"/>
            <w:shd w:val="clear" w:color="auto" w:fill="D9D9D9" w:themeFill="background1" w:themeFillShade="D9"/>
          </w:tcPr>
          <w:p w14:paraId="001234E2" w14:textId="77777777" w:rsidR="00BC6B42" w:rsidRPr="005068FD" w:rsidRDefault="00BC6B42" w:rsidP="00676C41">
            <w:pPr>
              <w:pStyle w:val="TableHeading"/>
            </w:pPr>
            <w:r w:rsidRPr="005068FD">
              <w:t>Author</w:t>
            </w:r>
          </w:p>
        </w:tc>
      </w:tr>
      <w:tr w:rsidR="00D9175E" w14:paraId="6EF320EB" w14:textId="77777777" w:rsidTr="00961CB6">
        <w:tc>
          <w:tcPr>
            <w:tcW w:w="894" w:type="pct"/>
          </w:tcPr>
          <w:p w14:paraId="30E9A35D" w14:textId="15DF6DA5" w:rsidR="00D9175E" w:rsidRDefault="00D9175E" w:rsidP="00282036">
            <w:pPr>
              <w:pStyle w:val="TableText"/>
            </w:pPr>
            <w:r>
              <w:t>7/31/2020</w:t>
            </w:r>
          </w:p>
        </w:tc>
        <w:tc>
          <w:tcPr>
            <w:tcW w:w="606" w:type="pct"/>
          </w:tcPr>
          <w:p w14:paraId="0E2D074C" w14:textId="4F2EE0D1" w:rsidR="00D9175E" w:rsidRDefault="00D9175E" w:rsidP="00282036">
            <w:pPr>
              <w:pStyle w:val="TableText"/>
            </w:pPr>
            <w:r>
              <w:t>1.6</w:t>
            </w:r>
          </w:p>
        </w:tc>
        <w:tc>
          <w:tcPr>
            <w:tcW w:w="2293" w:type="pct"/>
          </w:tcPr>
          <w:p w14:paraId="707DA049" w14:textId="6285AA98" w:rsidR="00D9175E" w:rsidRDefault="00D9175E" w:rsidP="00282036">
            <w:pPr>
              <w:pStyle w:val="BodyText"/>
              <w:rPr>
                <w:rFonts w:ascii="Arial" w:hAnsi="Arial" w:cs="Arial"/>
                <w:sz w:val="20"/>
              </w:rPr>
            </w:pPr>
            <w:r>
              <w:rPr>
                <w:rFonts w:ascii="Arial" w:hAnsi="Arial" w:cs="Arial"/>
                <w:sz w:val="20"/>
              </w:rPr>
              <w:t>Updated document for finalized MVP scope</w:t>
            </w:r>
          </w:p>
        </w:tc>
        <w:tc>
          <w:tcPr>
            <w:tcW w:w="1207" w:type="pct"/>
          </w:tcPr>
          <w:p w14:paraId="1E7AFAC5" w14:textId="33726F18" w:rsidR="00D9175E" w:rsidRDefault="00D9175E" w:rsidP="00282036">
            <w:pPr>
              <w:pStyle w:val="TableText"/>
            </w:pPr>
            <w:r>
              <w:t>Amelia Marple</w:t>
            </w:r>
          </w:p>
        </w:tc>
      </w:tr>
      <w:tr w:rsidR="00B45E91" w14:paraId="61538AEC" w14:textId="77777777" w:rsidTr="00961CB6">
        <w:tc>
          <w:tcPr>
            <w:tcW w:w="894" w:type="pct"/>
          </w:tcPr>
          <w:p w14:paraId="7DEB4791" w14:textId="4089D343" w:rsidR="00B45E91" w:rsidRDefault="00B45E91" w:rsidP="00282036">
            <w:pPr>
              <w:pStyle w:val="TableText"/>
            </w:pPr>
            <w:r>
              <w:t>4/13/2020</w:t>
            </w:r>
          </w:p>
        </w:tc>
        <w:tc>
          <w:tcPr>
            <w:tcW w:w="606" w:type="pct"/>
          </w:tcPr>
          <w:p w14:paraId="462591B7" w14:textId="03E2988D" w:rsidR="00B45E91" w:rsidRDefault="00B45E91" w:rsidP="00282036">
            <w:pPr>
              <w:pStyle w:val="TableText"/>
            </w:pPr>
            <w:r>
              <w:t>1.4</w:t>
            </w:r>
          </w:p>
        </w:tc>
        <w:tc>
          <w:tcPr>
            <w:tcW w:w="2293" w:type="pct"/>
          </w:tcPr>
          <w:p w14:paraId="2A54060E" w14:textId="51132E0B" w:rsidR="00B45E91" w:rsidRDefault="00B45E91" w:rsidP="00282036">
            <w:pPr>
              <w:pStyle w:val="BodyText"/>
              <w:rPr>
                <w:rFonts w:ascii="Arial" w:hAnsi="Arial" w:cs="Arial"/>
                <w:sz w:val="20"/>
              </w:rPr>
            </w:pPr>
            <w:r>
              <w:rPr>
                <w:rFonts w:ascii="Arial" w:hAnsi="Arial" w:cs="Arial"/>
                <w:sz w:val="20"/>
              </w:rPr>
              <w:t>Updated document for MVP scope</w:t>
            </w:r>
          </w:p>
        </w:tc>
        <w:tc>
          <w:tcPr>
            <w:tcW w:w="1207" w:type="pct"/>
          </w:tcPr>
          <w:p w14:paraId="74790220" w14:textId="6F1B46EE" w:rsidR="00B45E91" w:rsidRDefault="00B45E91" w:rsidP="00282036">
            <w:pPr>
              <w:pStyle w:val="TableText"/>
            </w:pPr>
            <w:r>
              <w:t>Steven Davidson</w:t>
            </w:r>
          </w:p>
        </w:tc>
      </w:tr>
      <w:tr w:rsidR="00282036" w14:paraId="7B94DEF7" w14:textId="77777777" w:rsidTr="00961CB6">
        <w:tc>
          <w:tcPr>
            <w:tcW w:w="894" w:type="pct"/>
          </w:tcPr>
          <w:p w14:paraId="04560474" w14:textId="5B508353" w:rsidR="00282036" w:rsidRDefault="00282036" w:rsidP="00282036">
            <w:pPr>
              <w:pStyle w:val="TableText"/>
            </w:pPr>
            <w:r>
              <w:t>05/21/2018</w:t>
            </w:r>
          </w:p>
        </w:tc>
        <w:tc>
          <w:tcPr>
            <w:tcW w:w="606" w:type="pct"/>
          </w:tcPr>
          <w:p w14:paraId="72F596A7" w14:textId="5018AA6D" w:rsidR="00282036" w:rsidRDefault="00282036" w:rsidP="00282036">
            <w:pPr>
              <w:pStyle w:val="TableText"/>
            </w:pPr>
            <w:r>
              <w:t>1.3</w:t>
            </w:r>
          </w:p>
        </w:tc>
        <w:tc>
          <w:tcPr>
            <w:tcW w:w="2293" w:type="pct"/>
          </w:tcPr>
          <w:p w14:paraId="52A16D91" w14:textId="2E3AAC57" w:rsidR="00282036" w:rsidRDefault="00282036" w:rsidP="00282036">
            <w:pPr>
              <w:pStyle w:val="BodyText"/>
              <w:rPr>
                <w:rFonts w:ascii="Arial" w:hAnsi="Arial" w:cs="Arial"/>
                <w:sz w:val="20"/>
              </w:rPr>
            </w:pPr>
            <w:r>
              <w:rPr>
                <w:rFonts w:ascii="Arial" w:hAnsi="Arial" w:cs="Arial"/>
                <w:sz w:val="20"/>
              </w:rPr>
              <w:t>Revisions for Program Indicator and SQA updates</w:t>
            </w:r>
          </w:p>
        </w:tc>
        <w:tc>
          <w:tcPr>
            <w:tcW w:w="1207" w:type="pct"/>
          </w:tcPr>
          <w:p w14:paraId="15F538E8" w14:textId="4A27B35E" w:rsidR="00282036" w:rsidRDefault="00282036" w:rsidP="00282036">
            <w:pPr>
              <w:pStyle w:val="TableText"/>
            </w:pPr>
            <w:r>
              <w:t>Nicholas Martinez</w:t>
            </w:r>
          </w:p>
        </w:tc>
      </w:tr>
      <w:tr w:rsidR="00282036" w14:paraId="3873C1DB" w14:textId="77777777" w:rsidTr="00961CB6">
        <w:tc>
          <w:tcPr>
            <w:tcW w:w="894" w:type="pct"/>
          </w:tcPr>
          <w:p w14:paraId="3FF506C2" w14:textId="4E11A873" w:rsidR="00282036" w:rsidRDefault="00282036" w:rsidP="00282036">
            <w:pPr>
              <w:pStyle w:val="TableText"/>
            </w:pPr>
            <w:r>
              <w:t>03/21/2018</w:t>
            </w:r>
          </w:p>
        </w:tc>
        <w:tc>
          <w:tcPr>
            <w:tcW w:w="606" w:type="pct"/>
          </w:tcPr>
          <w:p w14:paraId="361114EC" w14:textId="06BE81DA" w:rsidR="00282036" w:rsidRDefault="00282036" w:rsidP="00282036">
            <w:pPr>
              <w:pStyle w:val="TableText"/>
            </w:pPr>
            <w:r>
              <w:t>1.2</w:t>
            </w:r>
          </w:p>
        </w:tc>
        <w:tc>
          <w:tcPr>
            <w:tcW w:w="2293" w:type="pct"/>
          </w:tcPr>
          <w:p w14:paraId="485C7BDF" w14:textId="6656ECCC" w:rsidR="00282036" w:rsidRDefault="00282036" w:rsidP="00282036">
            <w:pPr>
              <w:pStyle w:val="BodyText"/>
              <w:rPr>
                <w:rFonts w:ascii="Arial" w:hAnsi="Arial" w:cs="Arial"/>
                <w:sz w:val="20"/>
              </w:rPr>
            </w:pPr>
            <w:r>
              <w:rPr>
                <w:rFonts w:ascii="Arial" w:hAnsi="Arial" w:cs="Arial"/>
                <w:sz w:val="20"/>
              </w:rPr>
              <w:t>Modified details for HERO/Project/Program Indicator</w:t>
            </w:r>
          </w:p>
        </w:tc>
        <w:tc>
          <w:tcPr>
            <w:tcW w:w="1207" w:type="pct"/>
          </w:tcPr>
          <w:p w14:paraId="1F09078F" w14:textId="1DE29606" w:rsidR="00282036" w:rsidRDefault="00282036" w:rsidP="00282036">
            <w:pPr>
              <w:pStyle w:val="TableText"/>
            </w:pPr>
            <w:r>
              <w:t>Nicholas Martinez</w:t>
            </w:r>
          </w:p>
        </w:tc>
      </w:tr>
      <w:tr w:rsidR="00282036" w14:paraId="0CFC2956" w14:textId="77777777" w:rsidTr="00961CB6">
        <w:tc>
          <w:tcPr>
            <w:tcW w:w="894" w:type="pct"/>
          </w:tcPr>
          <w:p w14:paraId="6722CD43" w14:textId="2EF15E3D" w:rsidR="00282036" w:rsidRDefault="00282036" w:rsidP="00282036">
            <w:pPr>
              <w:pStyle w:val="TableText"/>
            </w:pPr>
            <w:r>
              <w:t>02/27/2018</w:t>
            </w:r>
          </w:p>
        </w:tc>
        <w:tc>
          <w:tcPr>
            <w:tcW w:w="606" w:type="pct"/>
          </w:tcPr>
          <w:p w14:paraId="3D296186" w14:textId="418E6714" w:rsidR="00282036" w:rsidRDefault="00282036" w:rsidP="00282036">
            <w:pPr>
              <w:pStyle w:val="TableText"/>
            </w:pPr>
            <w:r>
              <w:t>1.1</w:t>
            </w:r>
          </w:p>
        </w:tc>
        <w:tc>
          <w:tcPr>
            <w:tcW w:w="2293" w:type="pct"/>
          </w:tcPr>
          <w:p w14:paraId="778F37E1" w14:textId="19D6DB45" w:rsidR="00282036" w:rsidRDefault="00282036" w:rsidP="00282036">
            <w:pPr>
              <w:pStyle w:val="BodyText"/>
              <w:rPr>
                <w:rFonts w:ascii="Arial" w:hAnsi="Arial" w:cs="Arial"/>
                <w:sz w:val="20"/>
              </w:rPr>
            </w:pPr>
            <w:r>
              <w:rPr>
                <w:rFonts w:ascii="Arial" w:hAnsi="Arial" w:cs="Arial"/>
                <w:sz w:val="20"/>
              </w:rPr>
              <w:t>Added User Roles Matrix</w:t>
            </w:r>
          </w:p>
        </w:tc>
        <w:tc>
          <w:tcPr>
            <w:tcW w:w="1207" w:type="pct"/>
          </w:tcPr>
          <w:p w14:paraId="4C5FA9A6" w14:textId="14110D24" w:rsidR="00282036" w:rsidRDefault="00282036" w:rsidP="00282036">
            <w:pPr>
              <w:pStyle w:val="TableText"/>
            </w:pPr>
            <w:r>
              <w:t>Nicholas Martinez</w:t>
            </w:r>
          </w:p>
        </w:tc>
      </w:tr>
      <w:tr w:rsidR="00282036" w14:paraId="28EBC636" w14:textId="77777777" w:rsidTr="00961CB6">
        <w:tc>
          <w:tcPr>
            <w:tcW w:w="894" w:type="pct"/>
          </w:tcPr>
          <w:p w14:paraId="2AD2C426" w14:textId="4914CE63" w:rsidR="00282036" w:rsidRDefault="00282036" w:rsidP="00282036">
            <w:pPr>
              <w:pStyle w:val="TableText"/>
            </w:pPr>
            <w:r>
              <w:t>12/19/2017</w:t>
            </w:r>
          </w:p>
        </w:tc>
        <w:tc>
          <w:tcPr>
            <w:tcW w:w="606" w:type="pct"/>
          </w:tcPr>
          <w:p w14:paraId="72BBA99D" w14:textId="6658BF6C" w:rsidR="00282036" w:rsidRDefault="00282036" w:rsidP="00282036">
            <w:pPr>
              <w:pStyle w:val="TableText"/>
            </w:pPr>
            <w:r>
              <w:t>1.0</w:t>
            </w:r>
          </w:p>
        </w:tc>
        <w:tc>
          <w:tcPr>
            <w:tcW w:w="2293" w:type="pct"/>
          </w:tcPr>
          <w:p w14:paraId="2466D4A3" w14:textId="56DD509A" w:rsidR="00282036" w:rsidRPr="00CE0984" w:rsidRDefault="00282036" w:rsidP="00282036">
            <w:pPr>
              <w:pStyle w:val="BodyText"/>
              <w:rPr>
                <w:rFonts w:ascii="Arial" w:hAnsi="Arial" w:cs="Arial"/>
                <w:sz w:val="20"/>
              </w:rPr>
            </w:pPr>
            <w:r>
              <w:rPr>
                <w:rFonts w:ascii="Arial" w:hAnsi="Arial" w:cs="Arial"/>
                <w:sz w:val="20"/>
              </w:rPr>
              <w:t>Amended tables and added Claims Completed (Summary) Report</w:t>
            </w:r>
          </w:p>
        </w:tc>
        <w:tc>
          <w:tcPr>
            <w:tcW w:w="1207" w:type="pct"/>
          </w:tcPr>
          <w:p w14:paraId="17F83A93" w14:textId="3034B5E6" w:rsidR="00282036" w:rsidRDefault="00282036" w:rsidP="00282036">
            <w:pPr>
              <w:pStyle w:val="TableText"/>
            </w:pPr>
            <w:r>
              <w:t>Nicholas Martinez</w:t>
            </w:r>
          </w:p>
        </w:tc>
      </w:tr>
      <w:tr w:rsidR="00282036" w14:paraId="1A84C470" w14:textId="77777777" w:rsidTr="00961CB6">
        <w:tc>
          <w:tcPr>
            <w:tcW w:w="894" w:type="pct"/>
          </w:tcPr>
          <w:p w14:paraId="2D31983C" w14:textId="77777777" w:rsidR="00282036" w:rsidRDefault="00282036" w:rsidP="00282036">
            <w:pPr>
              <w:pStyle w:val="TableText"/>
            </w:pPr>
            <w:r>
              <w:t>12/18/2017</w:t>
            </w:r>
          </w:p>
        </w:tc>
        <w:tc>
          <w:tcPr>
            <w:tcW w:w="606" w:type="pct"/>
          </w:tcPr>
          <w:p w14:paraId="62AA13D5" w14:textId="77777777" w:rsidR="00282036" w:rsidRDefault="00282036" w:rsidP="00282036">
            <w:pPr>
              <w:pStyle w:val="TableText"/>
            </w:pPr>
            <w:r>
              <w:t>0.9</w:t>
            </w:r>
          </w:p>
        </w:tc>
        <w:tc>
          <w:tcPr>
            <w:tcW w:w="2293" w:type="pct"/>
          </w:tcPr>
          <w:p w14:paraId="53EA54BB" w14:textId="10BE91A5" w:rsidR="00282036" w:rsidRPr="00192159" w:rsidRDefault="00282036" w:rsidP="00192159">
            <w:pPr>
              <w:pStyle w:val="BodyText"/>
              <w:rPr>
                <w:rFonts w:ascii="Arial" w:hAnsi="Arial" w:cs="Arial"/>
                <w:sz w:val="20"/>
              </w:rPr>
            </w:pPr>
            <w:r w:rsidRPr="00CE0984">
              <w:rPr>
                <w:rFonts w:ascii="Arial" w:hAnsi="Arial" w:cs="Arial"/>
                <w:sz w:val="20"/>
              </w:rPr>
              <w:t>Added Claim Report Page</w:t>
            </w:r>
            <w:r>
              <w:rPr>
                <w:rFonts w:ascii="Arial" w:hAnsi="Arial" w:cs="Arial"/>
                <w:sz w:val="20"/>
              </w:rPr>
              <w:t xml:space="preserve">, Claims Completed Report, Claims in Process Report, Claims in Process (Summary) Report, Claims Awaiting Processing Report, Claims Awaiting Processing (Summary) Report, Out of System Payments Report, Out of System Payments (Summary) Report, 835 Fee Report, Modify User Request Page, Privacy Restrictions Page, Edit Station Page, Search Station Page, Search Station Page, View Station Page, Add Contact Info Page, Add Zip Code </w:t>
            </w:r>
            <w:proofErr w:type="spellStart"/>
            <w:r>
              <w:rPr>
                <w:rFonts w:ascii="Arial" w:hAnsi="Arial" w:cs="Arial"/>
                <w:sz w:val="20"/>
              </w:rPr>
              <w:t>Pag</w:t>
            </w:r>
            <w:r w:rsidR="00192159">
              <w:rPr>
                <w:rFonts w:ascii="Arial" w:hAnsi="Arial" w:cs="Arial"/>
                <w:sz w:val="20"/>
              </w:rPr>
              <w:t>E</w:t>
            </w:r>
            <w:proofErr w:type="spellEnd"/>
          </w:p>
        </w:tc>
        <w:tc>
          <w:tcPr>
            <w:tcW w:w="1207" w:type="pct"/>
          </w:tcPr>
          <w:p w14:paraId="5FC16D23" w14:textId="77777777" w:rsidR="00282036" w:rsidRDefault="00282036" w:rsidP="00282036">
            <w:pPr>
              <w:pStyle w:val="TableText"/>
            </w:pPr>
            <w:r>
              <w:t>Nicholas Martinez</w:t>
            </w:r>
          </w:p>
        </w:tc>
      </w:tr>
      <w:tr w:rsidR="00282036" w14:paraId="4C0FC3A6" w14:textId="77777777" w:rsidTr="00961CB6">
        <w:tc>
          <w:tcPr>
            <w:tcW w:w="894" w:type="pct"/>
          </w:tcPr>
          <w:p w14:paraId="7270C5AA" w14:textId="77777777" w:rsidR="00282036" w:rsidRDefault="00282036" w:rsidP="00282036">
            <w:pPr>
              <w:pStyle w:val="TableText"/>
            </w:pPr>
            <w:r>
              <w:t>12/12/2017</w:t>
            </w:r>
          </w:p>
        </w:tc>
        <w:tc>
          <w:tcPr>
            <w:tcW w:w="606" w:type="pct"/>
          </w:tcPr>
          <w:p w14:paraId="6B5C07D0" w14:textId="77777777" w:rsidR="00282036" w:rsidRDefault="00282036" w:rsidP="00282036">
            <w:pPr>
              <w:pStyle w:val="TableText"/>
            </w:pPr>
            <w:r>
              <w:t>0.8</w:t>
            </w:r>
          </w:p>
        </w:tc>
        <w:tc>
          <w:tcPr>
            <w:tcW w:w="2293" w:type="pct"/>
          </w:tcPr>
          <w:p w14:paraId="44A4968C" w14:textId="77777777" w:rsidR="00282036" w:rsidRDefault="00282036" w:rsidP="00282036">
            <w:pPr>
              <w:pStyle w:val="TableText"/>
            </w:pPr>
          </w:p>
        </w:tc>
        <w:tc>
          <w:tcPr>
            <w:tcW w:w="1207" w:type="pct"/>
          </w:tcPr>
          <w:p w14:paraId="7930468F" w14:textId="77777777" w:rsidR="00282036" w:rsidRDefault="00282036" w:rsidP="00282036">
            <w:pPr>
              <w:pStyle w:val="TableText"/>
            </w:pPr>
            <w:r>
              <w:t>George Brittingham</w:t>
            </w:r>
          </w:p>
        </w:tc>
      </w:tr>
      <w:tr w:rsidR="00282036" w14:paraId="7C9CD292" w14:textId="77777777" w:rsidTr="00961CB6">
        <w:tc>
          <w:tcPr>
            <w:tcW w:w="894" w:type="pct"/>
          </w:tcPr>
          <w:p w14:paraId="13D1A022" w14:textId="77777777" w:rsidR="00282036" w:rsidRDefault="00282036" w:rsidP="00282036">
            <w:pPr>
              <w:pStyle w:val="TableText"/>
            </w:pPr>
            <w:r>
              <w:t>10/26/2017</w:t>
            </w:r>
          </w:p>
        </w:tc>
        <w:tc>
          <w:tcPr>
            <w:tcW w:w="606" w:type="pct"/>
          </w:tcPr>
          <w:p w14:paraId="6BF8F03F" w14:textId="77777777" w:rsidR="00282036" w:rsidRDefault="00282036" w:rsidP="00282036">
            <w:pPr>
              <w:pStyle w:val="TableText"/>
            </w:pPr>
            <w:r>
              <w:t>0.7</w:t>
            </w:r>
          </w:p>
        </w:tc>
        <w:tc>
          <w:tcPr>
            <w:tcW w:w="2293" w:type="pct"/>
          </w:tcPr>
          <w:p w14:paraId="48258E0F" w14:textId="77777777" w:rsidR="00282036" w:rsidRDefault="00282036" w:rsidP="00282036">
            <w:pPr>
              <w:pStyle w:val="TableText"/>
            </w:pPr>
            <w:r>
              <w:t>Added Search User Request Page, Add Station Page, Reroute Claim Page, and Manual Reconciliation Out of System Payment Page</w:t>
            </w:r>
          </w:p>
        </w:tc>
        <w:tc>
          <w:tcPr>
            <w:tcW w:w="1207" w:type="pct"/>
          </w:tcPr>
          <w:p w14:paraId="63C7A1F3" w14:textId="77777777" w:rsidR="00282036" w:rsidRDefault="00282036" w:rsidP="00282036">
            <w:pPr>
              <w:pStyle w:val="TableText"/>
            </w:pPr>
            <w:r>
              <w:t>George Brittingham</w:t>
            </w:r>
          </w:p>
        </w:tc>
      </w:tr>
      <w:tr w:rsidR="00282036" w14:paraId="2115BAED" w14:textId="77777777" w:rsidTr="00961CB6">
        <w:tc>
          <w:tcPr>
            <w:tcW w:w="894" w:type="pct"/>
          </w:tcPr>
          <w:p w14:paraId="27472F70" w14:textId="77777777" w:rsidR="00282036" w:rsidRDefault="00282036" w:rsidP="00282036">
            <w:pPr>
              <w:pStyle w:val="TableText"/>
            </w:pPr>
            <w:r>
              <w:t>09/28/2017</w:t>
            </w:r>
          </w:p>
        </w:tc>
        <w:tc>
          <w:tcPr>
            <w:tcW w:w="606" w:type="pct"/>
          </w:tcPr>
          <w:p w14:paraId="70F3B406" w14:textId="77777777" w:rsidR="00282036" w:rsidRDefault="00282036" w:rsidP="00282036">
            <w:pPr>
              <w:pStyle w:val="TableText"/>
            </w:pPr>
            <w:r>
              <w:t>0.6</w:t>
            </w:r>
          </w:p>
        </w:tc>
        <w:tc>
          <w:tcPr>
            <w:tcW w:w="2293" w:type="pct"/>
          </w:tcPr>
          <w:p w14:paraId="504E504D" w14:textId="77777777" w:rsidR="00282036" w:rsidRDefault="00282036" w:rsidP="00282036">
            <w:pPr>
              <w:pStyle w:val="TableText"/>
            </w:pPr>
            <w:r>
              <w:t>Added Diagnosis Code Look Up, Reconcile, Manual Reconciliation and Manual Reconciliation – Out of System Payment Pages</w:t>
            </w:r>
          </w:p>
        </w:tc>
        <w:tc>
          <w:tcPr>
            <w:tcW w:w="1207" w:type="pct"/>
          </w:tcPr>
          <w:p w14:paraId="676B7934" w14:textId="77777777" w:rsidR="00282036" w:rsidRDefault="00282036" w:rsidP="00282036">
            <w:pPr>
              <w:pStyle w:val="TableText"/>
            </w:pPr>
            <w:r>
              <w:t>George Brittingham</w:t>
            </w:r>
          </w:p>
        </w:tc>
      </w:tr>
      <w:tr w:rsidR="00282036" w14:paraId="412CE9D3" w14:textId="77777777" w:rsidTr="00961CB6">
        <w:tc>
          <w:tcPr>
            <w:tcW w:w="894" w:type="pct"/>
          </w:tcPr>
          <w:p w14:paraId="59B0D350" w14:textId="77777777" w:rsidR="00282036" w:rsidRDefault="00282036" w:rsidP="00282036">
            <w:pPr>
              <w:pStyle w:val="TableText"/>
            </w:pPr>
            <w:r>
              <w:t>09/12/2017</w:t>
            </w:r>
          </w:p>
        </w:tc>
        <w:tc>
          <w:tcPr>
            <w:tcW w:w="606" w:type="pct"/>
          </w:tcPr>
          <w:p w14:paraId="6FA78D42" w14:textId="77777777" w:rsidR="00282036" w:rsidRDefault="00282036" w:rsidP="00282036">
            <w:pPr>
              <w:pStyle w:val="TableText"/>
            </w:pPr>
            <w:r>
              <w:t>0.5</w:t>
            </w:r>
          </w:p>
        </w:tc>
        <w:tc>
          <w:tcPr>
            <w:tcW w:w="2293" w:type="pct"/>
          </w:tcPr>
          <w:p w14:paraId="09E31E15" w14:textId="77777777" w:rsidR="00282036" w:rsidRDefault="00282036" w:rsidP="00282036">
            <w:pPr>
              <w:pStyle w:val="TableText"/>
            </w:pPr>
            <w:r>
              <w:t>Added Reject Claims and Medical Code Look Up Pages</w:t>
            </w:r>
          </w:p>
          <w:p w14:paraId="6905BDE7" w14:textId="77777777" w:rsidR="00282036" w:rsidRDefault="00282036" w:rsidP="00282036">
            <w:pPr>
              <w:pStyle w:val="TableText"/>
            </w:pPr>
            <w:r>
              <w:t>Updated Professional, Institutional, Dental claim details data differences</w:t>
            </w:r>
          </w:p>
        </w:tc>
        <w:tc>
          <w:tcPr>
            <w:tcW w:w="1207" w:type="pct"/>
          </w:tcPr>
          <w:p w14:paraId="1C53428D" w14:textId="77777777" w:rsidR="00282036" w:rsidRDefault="00282036" w:rsidP="00282036">
            <w:pPr>
              <w:pStyle w:val="TableText"/>
            </w:pPr>
            <w:r>
              <w:t>George Brittingham</w:t>
            </w:r>
          </w:p>
        </w:tc>
      </w:tr>
      <w:tr w:rsidR="00282036" w14:paraId="5B2DCABE" w14:textId="77777777" w:rsidTr="00961CB6">
        <w:tc>
          <w:tcPr>
            <w:tcW w:w="894" w:type="pct"/>
          </w:tcPr>
          <w:p w14:paraId="73130BE1" w14:textId="77777777" w:rsidR="00282036" w:rsidRDefault="00282036" w:rsidP="00282036">
            <w:pPr>
              <w:pStyle w:val="TableText"/>
            </w:pPr>
            <w:r>
              <w:t>08/29/2017</w:t>
            </w:r>
          </w:p>
        </w:tc>
        <w:tc>
          <w:tcPr>
            <w:tcW w:w="606" w:type="pct"/>
          </w:tcPr>
          <w:p w14:paraId="3CBBBAD6" w14:textId="77777777" w:rsidR="00282036" w:rsidRDefault="00282036" w:rsidP="00282036">
            <w:pPr>
              <w:pStyle w:val="TableText"/>
            </w:pPr>
            <w:r>
              <w:t>0.4</w:t>
            </w:r>
          </w:p>
        </w:tc>
        <w:tc>
          <w:tcPr>
            <w:tcW w:w="2293" w:type="pct"/>
          </w:tcPr>
          <w:p w14:paraId="08FB8694" w14:textId="77777777" w:rsidR="00282036" w:rsidRDefault="00282036" w:rsidP="00282036">
            <w:pPr>
              <w:pStyle w:val="TableText"/>
            </w:pPr>
            <w:r>
              <w:t>Added Claim Disapproval and Create User Request Details</w:t>
            </w:r>
          </w:p>
        </w:tc>
        <w:tc>
          <w:tcPr>
            <w:tcW w:w="1207" w:type="pct"/>
          </w:tcPr>
          <w:p w14:paraId="34667F48" w14:textId="77777777" w:rsidR="00282036" w:rsidDel="00A017C4" w:rsidRDefault="00282036" w:rsidP="00282036">
            <w:pPr>
              <w:pStyle w:val="TableText"/>
            </w:pPr>
            <w:r>
              <w:t>George Brittingham</w:t>
            </w:r>
          </w:p>
        </w:tc>
      </w:tr>
      <w:tr w:rsidR="00282036" w14:paraId="092B847B" w14:textId="77777777" w:rsidTr="00961CB6">
        <w:tc>
          <w:tcPr>
            <w:tcW w:w="894" w:type="pct"/>
          </w:tcPr>
          <w:p w14:paraId="06C7AFD9" w14:textId="77777777" w:rsidR="00282036" w:rsidRDefault="00282036" w:rsidP="00282036">
            <w:pPr>
              <w:pStyle w:val="TableText"/>
            </w:pPr>
            <w:r>
              <w:t>07/30/2017</w:t>
            </w:r>
          </w:p>
        </w:tc>
        <w:tc>
          <w:tcPr>
            <w:tcW w:w="606" w:type="pct"/>
          </w:tcPr>
          <w:p w14:paraId="35B1BC9F" w14:textId="77777777" w:rsidR="00282036" w:rsidRDefault="00282036" w:rsidP="00282036">
            <w:pPr>
              <w:pStyle w:val="TableText"/>
            </w:pPr>
            <w:r>
              <w:t>0.3</w:t>
            </w:r>
          </w:p>
        </w:tc>
        <w:tc>
          <w:tcPr>
            <w:tcW w:w="2293" w:type="pct"/>
          </w:tcPr>
          <w:p w14:paraId="7E9E00B7" w14:textId="77777777" w:rsidR="00282036" w:rsidRDefault="00282036" w:rsidP="00282036">
            <w:pPr>
              <w:pStyle w:val="TableText"/>
            </w:pPr>
            <w:r>
              <w:t>Minor edits</w:t>
            </w:r>
          </w:p>
        </w:tc>
        <w:tc>
          <w:tcPr>
            <w:tcW w:w="1207" w:type="pct"/>
          </w:tcPr>
          <w:p w14:paraId="0E8E6E56" w14:textId="77777777" w:rsidR="00282036" w:rsidRDefault="00282036" w:rsidP="00282036">
            <w:pPr>
              <w:pStyle w:val="TableText"/>
            </w:pPr>
            <w:r>
              <w:t>Raymond Bridges</w:t>
            </w:r>
          </w:p>
        </w:tc>
      </w:tr>
      <w:tr w:rsidR="00282036" w14:paraId="17239BA5" w14:textId="77777777" w:rsidTr="00961CB6">
        <w:tc>
          <w:tcPr>
            <w:tcW w:w="894" w:type="pct"/>
          </w:tcPr>
          <w:p w14:paraId="65860EBD" w14:textId="77777777" w:rsidR="00282036" w:rsidRDefault="00282036" w:rsidP="00282036">
            <w:pPr>
              <w:pStyle w:val="TableText"/>
            </w:pPr>
            <w:r>
              <w:lastRenderedPageBreak/>
              <w:t>07/28/2017</w:t>
            </w:r>
          </w:p>
        </w:tc>
        <w:tc>
          <w:tcPr>
            <w:tcW w:w="606" w:type="pct"/>
          </w:tcPr>
          <w:p w14:paraId="62F0615E" w14:textId="77777777" w:rsidR="00282036" w:rsidRDefault="00282036" w:rsidP="00282036">
            <w:pPr>
              <w:pStyle w:val="TableText"/>
            </w:pPr>
            <w:r>
              <w:t>0.2</w:t>
            </w:r>
          </w:p>
        </w:tc>
        <w:tc>
          <w:tcPr>
            <w:tcW w:w="2293" w:type="pct"/>
          </w:tcPr>
          <w:p w14:paraId="3AD444E4" w14:textId="77777777" w:rsidR="00282036" w:rsidRDefault="00282036" w:rsidP="00282036">
            <w:pPr>
              <w:pStyle w:val="TableText"/>
            </w:pPr>
            <w:r>
              <w:t>Updated</w:t>
            </w:r>
          </w:p>
        </w:tc>
        <w:tc>
          <w:tcPr>
            <w:tcW w:w="1207" w:type="pct"/>
          </w:tcPr>
          <w:p w14:paraId="7C63AE53" w14:textId="77777777" w:rsidR="00282036" w:rsidRDefault="00282036" w:rsidP="00282036">
            <w:pPr>
              <w:pStyle w:val="TableText"/>
            </w:pPr>
            <w:r>
              <w:t>Franklin Perez</w:t>
            </w:r>
          </w:p>
        </w:tc>
      </w:tr>
      <w:tr w:rsidR="00282036" w14:paraId="33426BA1" w14:textId="77777777" w:rsidTr="00961CB6">
        <w:tc>
          <w:tcPr>
            <w:tcW w:w="894" w:type="pct"/>
          </w:tcPr>
          <w:p w14:paraId="4C16B539" w14:textId="77777777" w:rsidR="00282036" w:rsidRPr="005068FD" w:rsidRDefault="00282036" w:rsidP="00282036">
            <w:pPr>
              <w:pStyle w:val="TableText"/>
            </w:pPr>
            <w:r>
              <w:t>07/07/2017</w:t>
            </w:r>
          </w:p>
        </w:tc>
        <w:tc>
          <w:tcPr>
            <w:tcW w:w="606" w:type="pct"/>
          </w:tcPr>
          <w:p w14:paraId="1E3332F6" w14:textId="77777777" w:rsidR="00282036" w:rsidRDefault="00282036" w:rsidP="00282036">
            <w:pPr>
              <w:pStyle w:val="TableText"/>
            </w:pPr>
            <w:r>
              <w:t>0.1</w:t>
            </w:r>
          </w:p>
        </w:tc>
        <w:tc>
          <w:tcPr>
            <w:tcW w:w="2293" w:type="pct"/>
          </w:tcPr>
          <w:p w14:paraId="2D36C662" w14:textId="77777777" w:rsidR="00282036" w:rsidRDefault="00282036" w:rsidP="00282036">
            <w:pPr>
              <w:pStyle w:val="TableText"/>
            </w:pPr>
            <w:r>
              <w:t>Initial Draft</w:t>
            </w:r>
          </w:p>
        </w:tc>
        <w:tc>
          <w:tcPr>
            <w:tcW w:w="1207" w:type="pct"/>
          </w:tcPr>
          <w:p w14:paraId="29656E3A" w14:textId="77777777" w:rsidR="00282036" w:rsidRDefault="00282036" w:rsidP="00282036">
            <w:pPr>
              <w:pStyle w:val="TableText"/>
            </w:pPr>
            <w:r>
              <w:t>George Brittingham</w:t>
            </w:r>
          </w:p>
        </w:tc>
      </w:tr>
    </w:tbl>
    <w:p w14:paraId="4AAE5F20" w14:textId="77777777" w:rsidR="00BC6B42" w:rsidRPr="0081116F" w:rsidRDefault="00BC6B42" w:rsidP="006035E5">
      <w:pPr>
        <w:pStyle w:val="InstructionalText1"/>
        <w:spacing w:before="360"/>
        <w:jc w:val="center"/>
        <w:rPr>
          <w:b/>
          <w:bCs/>
          <w:i w:val="0"/>
          <w:iCs w:val="0"/>
          <w:color w:val="auto"/>
          <w:sz w:val="28"/>
          <w:szCs w:val="28"/>
        </w:rPr>
      </w:pPr>
      <w:r w:rsidRPr="0081116F">
        <w:rPr>
          <w:b/>
          <w:bCs/>
          <w:i w:val="0"/>
          <w:iCs w:val="0"/>
          <w:color w:val="auto"/>
          <w:sz w:val="28"/>
          <w:szCs w:val="28"/>
        </w:rPr>
        <w:t>Artifact Rationale</w:t>
      </w:r>
    </w:p>
    <w:p w14:paraId="1E842F49" w14:textId="40723EE8" w:rsidR="00BC6B42" w:rsidRPr="0081116F" w:rsidRDefault="00BC6B42" w:rsidP="00BC6B42">
      <w:pPr>
        <w:pStyle w:val="InstructionalText1"/>
        <w:rPr>
          <w:i w:val="0"/>
          <w:iCs w:val="0"/>
          <w:color w:val="auto"/>
          <w:szCs w:val="24"/>
        </w:rPr>
      </w:pPr>
      <w:r w:rsidRPr="0081116F">
        <w:rPr>
          <w:i w:val="0"/>
          <w:iCs w:val="0"/>
          <w:color w:val="auto"/>
          <w:szCs w:val="24"/>
        </w:rPr>
        <w:t xml:space="preserve">Per the Veteran-focused Integrated Process </w:t>
      </w:r>
      <w:r>
        <w:rPr>
          <w:i w:val="0"/>
          <w:iCs w:val="0"/>
          <w:color w:val="auto"/>
          <w:szCs w:val="24"/>
        </w:rPr>
        <w:t>(VIP) Guide, the User’s Guide</w:t>
      </w:r>
      <w:r w:rsidRPr="0081116F">
        <w:rPr>
          <w:i w:val="0"/>
          <w:iCs w:val="0"/>
          <w:color w:val="auto"/>
          <w:szCs w:val="24"/>
        </w:rPr>
        <w:t xml:space="preserve"> is required to be completed prior to Critical Decision Point #2 (CD2), with the expectation that it will be updated </w:t>
      </w:r>
      <w:r>
        <w:rPr>
          <w:i w:val="0"/>
          <w:iCs w:val="0"/>
          <w:color w:val="auto"/>
          <w:szCs w:val="24"/>
        </w:rPr>
        <w:t>as needed</w:t>
      </w:r>
      <w:r w:rsidRPr="0081116F">
        <w:rPr>
          <w:i w:val="0"/>
          <w:iCs w:val="0"/>
          <w:color w:val="auto"/>
          <w:szCs w:val="24"/>
        </w:rPr>
        <w:t xml:space="preserve">. A User Guide is a technical communication document intended to give assistance to people using a </w:t>
      </w:r>
      <w:r>
        <w:rPr>
          <w:i w:val="0"/>
          <w:iCs w:val="0"/>
          <w:color w:val="auto"/>
          <w:szCs w:val="24"/>
        </w:rPr>
        <w:t>specific</w:t>
      </w:r>
      <w:r w:rsidRPr="0081116F">
        <w:rPr>
          <w:i w:val="0"/>
          <w:iCs w:val="0"/>
          <w:color w:val="auto"/>
          <w:szCs w:val="24"/>
        </w:rPr>
        <w:t xml:space="preserve"> system</w:t>
      </w:r>
      <w:r>
        <w:rPr>
          <w:i w:val="0"/>
          <w:iCs w:val="0"/>
          <w:color w:val="auto"/>
          <w:szCs w:val="24"/>
        </w:rPr>
        <w:t xml:space="preserve">, such </w:t>
      </w:r>
      <w:r w:rsidRPr="00E6797F">
        <w:rPr>
          <w:rStyle w:val="BodyTextChar"/>
          <w:i w:val="0"/>
          <w:iCs w:val="0"/>
          <w:color w:val="auto"/>
        </w:rPr>
        <w:t>as</w:t>
      </w:r>
      <w:r w:rsidR="00E6797F" w:rsidRPr="00E6797F">
        <w:rPr>
          <w:rStyle w:val="BodyTextChar"/>
          <w:i w:val="0"/>
          <w:iCs w:val="0"/>
          <w:color w:val="auto"/>
        </w:rPr>
        <w:t xml:space="preserve"> Veterans Health Information Systems and Technology Architecture</w:t>
      </w:r>
      <w:r w:rsidRPr="00E6797F">
        <w:rPr>
          <w:rStyle w:val="BodyTextChar"/>
          <w:i w:val="0"/>
          <w:iCs w:val="0"/>
          <w:color w:val="auto"/>
        </w:rPr>
        <w:t xml:space="preserve"> </w:t>
      </w:r>
      <w:r w:rsidR="00E6797F">
        <w:rPr>
          <w:rStyle w:val="BodyTextChar"/>
          <w:i w:val="0"/>
          <w:iCs w:val="0"/>
          <w:color w:val="auto"/>
        </w:rPr>
        <w:t>(</w:t>
      </w:r>
      <w:proofErr w:type="spellStart"/>
      <w:r w:rsidRPr="00E6797F">
        <w:rPr>
          <w:rStyle w:val="BodyTextChar"/>
          <w:i w:val="0"/>
          <w:iCs w:val="0"/>
          <w:color w:val="auto"/>
        </w:rPr>
        <w:t>VistA</w:t>
      </w:r>
      <w:proofErr w:type="spellEnd"/>
      <w:r w:rsidR="00E6797F">
        <w:rPr>
          <w:rStyle w:val="BodyTextChar"/>
          <w:i w:val="0"/>
          <w:iCs w:val="0"/>
          <w:color w:val="auto"/>
        </w:rPr>
        <w:t>)</w:t>
      </w:r>
      <w:r w:rsidRPr="00E6797F">
        <w:rPr>
          <w:rStyle w:val="BodyTextChar"/>
          <w:i w:val="0"/>
          <w:iCs w:val="0"/>
          <w:color w:val="auto"/>
        </w:rPr>
        <w:t xml:space="preserve"> end users. It is usually</w:t>
      </w:r>
      <w:r w:rsidRPr="00E6797F">
        <w:rPr>
          <w:i w:val="0"/>
          <w:iCs w:val="0"/>
          <w:color w:val="auto"/>
          <w:szCs w:val="24"/>
        </w:rPr>
        <w:t xml:space="preserve"> </w:t>
      </w:r>
      <w:r w:rsidRPr="0081116F">
        <w:rPr>
          <w:i w:val="0"/>
          <w:iCs w:val="0"/>
          <w:color w:val="auto"/>
          <w:szCs w:val="24"/>
        </w:rPr>
        <w:t>written by a technical writer, although it can also be written by programmers, product or project managers, or other technical staff. Most user guides contain both a written guide and the associated images. In the case of computer applications, it is usual to include screenshots of the human-machine interfaces, and hardware manuals often include clear, simplified diagrams. The language used is matched to the intended audience, with jargon kept to a minimum or explained thoroughly. The User Guide is a mandatory, build-level document, and should be updated to reflect the contents of the most recently deployed build. The sections documented herein are required if applicable to your product.</w:t>
      </w:r>
    </w:p>
    <w:p w14:paraId="5016C322" w14:textId="77777777" w:rsidR="00BC6B42" w:rsidRPr="004F39A2" w:rsidRDefault="00BC6B42" w:rsidP="00BC6B42">
      <w:pPr>
        <w:pStyle w:val="InstructionalText1"/>
        <w:jc w:val="center"/>
        <w:rPr>
          <w:rFonts w:ascii="Arial" w:hAnsi="Arial" w:cs="Arial"/>
          <w:b/>
          <w:sz w:val="28"/>
          <w:szCs w:val="28"/>
        </w:rPr>
      </w:pPr>
      <w:r w:rsidRPr="004F31E5">
        <w:br w:type="page"/>
      </w:r>
      <w:r w:rsidRPr="004F39A2">
        <w:rPr>
          <w:rFonts w:ascii="Arial" w:hAnsi="Arial" w:cs="Arial"/>
          <w:b/>
          <w:i w:val="0"/>
          <w:color w:val="auto"/>
          <w:sz w:val="28"/>
          <w:szCs w:val="28"/>
        </w:rPr>
        <w:lastRenderedPageBreak/>
        <w:t>Table of Contents</w:t>
      </w:r>
    </w:p>
    <w:p w14:paraId="7A5BAF80" w14:textId="6C6E2072" w:rsidR="003079E8" w:rsidRDefault="00BC6B42" w:rsidP="003079E8">
      <w:pPr>
        <w:pStyle w:val="TOC1"/>
        <w:rPr>
          <w:rFonts w:asciiTheme="minorHAnsi" w:eastAsiaTheme="minorEastAsia" w:hAnsiTheme="minorHAnsi" w:cstheme="minorBidi"/>
          <w:noProof/>
          <w:sz w:val="22"/>
          <w:szCs w:val="22"/>
        </w:rPr>
      </w:pPr>
      <w:r>
        <w:rPr>
          <w:rFonts w:ascii="Times New Roman" w:hAnsi="Times New Roman"/>
          <w:bCs/>
          <w:noProof/>
          <w:sz w:val="22"/>
        </w:rPr>
        <w:fldChar w:fldCharType="begin"/>
      </w:r>
      <w:r>
        <w:rPr>
          <w:bCs/>
        </w:rPr>
        <w:instrText xml:space="preserve"> TOC \o "1-4" \h \z \u </w:instrText>
      </w:r>
      <w:r>
        <w:rPr>
          <w:rFonts w:ascii="Times New Roman" w:hAnsi="Times New Roman"/>
          <w:bCs/>
          <w:noProof/>
          <w:sz w:val="22"/>
        </w:rPr>
        <w:fldChar w:fldCharType="separate"/>
      </w:r>
      <w:hyperlink w:anchor="_Toc47427083" w:history="1">
        <w:r w:rsidR="003079E8" w:rsidRPr="00FC6E9F">
          <w:rPr>
            <w:rStyle w:val="Hyperlink"/>
            <w:noProof/>
          </w:rPr>
          <w:t>1.</w:t>
        </w:r>
        <w:r w:rsidR="003079E8">
          <w:rPr>
            <w:rFonts w:asciiTheme="minorHAnsi" w:eastAsiaTheme="minorEastAsia" w:hAnsiTheme="minorHAnsi" w:cstheme="minorBidi"/>
            <w:noProof/>
            <w:sz w:val="22"/>
            <w:szCs w:val="22"/>
          </w:rPr>
          <w:tab/>
        </w:r>
        <w:r w:rsidR="003079E8" w:rsidRPr="00FC6E9F">
          <w:rPr>
            <w:rStyle w:val="Hyperlink"/>
            <w:noProof/>
          </w:rPr>
          <w:t>Introduction</w:t>
        </w:r>
        <w:r w:rsidR="003079E8">
          <w:rPr>
            <w:noProof/>
            <w:webHidden/>
          </w:rPr>
          <w:tab/>
        </w:r>
        <w:r w:rsidR="003079E8">
          <w:rPr>
            <w:noProof/>
            <w:webHidden/>
          </w:rPr>
          <w:fldChar w:fldCharType="begin"/>
        </w:r>
        <w:r w:rsidR="003079E8">
          <w:rPr>
            <w:noProof/>
            <w:webHidden/>
          </w:rPr>
          <w:instrText xml:space="preserve"> PAGEREF _Toc47427083 \h </w:instrText>
        </w:r>
        <w:r w:rsidR="003079E8">
          <w:rPr>
            <w:noProof/>
            <w:webHidden/>
          </w:rPr>
        </w:r>
        <w:r w:rsidR="003079E8">
          <w:rPr>
            <w:noProof/>
            <w:webHidden/>
          </w:rPr>
          <w:fldChar w:fldCharType="separate"/>
        </w:r>
        <w:r w:rsidR="003079E8">
          <w:rPr>
            <w:noProof/>
            <w:webHidden/>
          </w:rPr>
          <w:t>1</w:t>
        </w:r>
        <w:r w:rsidR="003079E8">
          <w:rPr>
            <w:noProof/>
            <w:webHidden/>
          </w:rPr>
          <w:fldChar w:fldCharType="end"/>
        </w:r>
      </w:hyperlink>
    </w:p>
    <w:p w14:paraId="2A68CA3F" w14:textId="1A56CD35" w:rsidR="003079E8" w:rsidRDefault="009D52E5">
      <w:pPr>
        <w:pStyle w:val="TOC2"/>
        <w:rPr>
          <w:rFonts w:asciiTheme="minorHAnsi" w:eastAsiaTheme="minorEastAsia" w:hAnsiTheme="minorHAnsi" w:cstheme="minorBidi"/>
          <w:b w:val="0"/>
          <w:sz w:val="22"/>
          <w:szCs w:val="22"/>
        </w:rPr>
      </w:pPr>
      <w:hyperlink w:anchor="_Toc47427084" w:history="1">
        <w:r w:rsidR="003079E8" w:rsidRPr="00FC6E9F">
          <w:rPr>
            <w:rStyle w:val="Hyperlink"/>
          </w:rPr>
          <w:t>1.1.</w:t>
        </w:r>
        <w:r w:rsidR="003079E8">
          <w:rPr>
            <w:rFonts w:asciiTheme="minorHAnsi" w:eastAsiaTheme="minorEastAsia" w:hAnsiTheme="minorHAnsi" w:cstheme="minorBidi"/>
            <w:b w:val="0"/>
            <w:sz w:val="22"/>
            <w:szCs w:val="22"/>
          </w:rPr>
          <w:tab/>
        </w:r>
        <w:r w:rsidR="003079E8" w:rsidRPr="00FC6E9F">
          <w:rPr>
            <w:rStyle w:val="Hyperlink"/>
          </w:rPr>
          <w:t>Purpose</w:t>
        </w:r>
        <w:r w:rsidR="003079E8">
          <w:rPr>
            <w:webHidden/>
          </w:rPr>
          <w:tab/>
        </w:r>
        <w:r w:rsidR="003079E8">
          <w:rPr>
            <w:webHidden/>
          </w:rPr>
          <w:fldChar w:fldCharType="begin"/>
        </w:r>
        <w:r w:rsidR="003079E8">
          <w:rPr>
            <w:webHidden/>
          </w:rPr>
          <w:instrText xml:space="preserve"> PAGEREF _Toc47427084 \h </w:instrText>
        </w:r>
        <w:r w:rsidR="003079E8">
          <w:rPr>
            <w:webHidden/>
          </w:rPr>
        </w:r>
        <w:r w:rsidR="003079E8">
          <w:rPr>
            <w:webHidden/>
          </w:rPr>
          <w:fldChar w:fldCharType="separate"/>
        </w:r>
        <w:r w:rsidR="003079E8">
          <w:rPr>
            <w:webHidden/>
          </w:rPr>
          <w:t>1</w:t>
        </w:r>
        <w:r w:rsidR="003079E8">
          <w:rPr>
            <w:webHidden/>
          </w:rPr>
          <w:fldChar w:fldCharType="end"/>
        </w:r>
      </w:hyperlink>
    </w:p>
    <w:p w14:paraId="11239966" w14:textId="63BA73E3" w:rsidR="003079E8" w:rsidRDefault="009D52E5">
      <w:pPr>
        <w:pStyle w:val="TOC2"/>
        <w:rPr>
          <w:rFonts w:asciiTheme="minorHAnsi" w:eastAsiaTheme="minorEastAsia" w:hAnsiTheme="minorHAnsi" w:cstheme="minorBidi"/>
          <w:b w:val="0"/>
          <w:sz w:val="22"/>
          <w:szCs w:val="22"/>
        </w:rPr>
      </w:pPr>
      <w:hyperlink w:anchor="_Toc47427085" w:history="1">
        <w:r w:rsidR="003079E8" w:rsidRPr="00FC6E9F">
          <w:rPr>
            <w:rStyle w:val="Hyperlink"/>
          </w:rPr>
          <w:t>1.2.</w:t>
        </w:r>
        <w:r w:rsidR="003079E8">
          <w:rPr>
            <w:rFonts w:asciiTheme="minorHAnsi" w:eastAsiaTheme="minorEastAsia" w:hAnsiTheme="minorHAnsi" w:cstheme="minorBidi"/>
            <w:b w:val="0"/>
            <w:sz w:val="22"/>
            <w:szCs w:val="22"/>
          </w:rPr>
          <w:tab/>
        </w:r>
        <w:r w:rsidR="003079E8" w:rsidRPr="00FC6E9F">
          <w:rPr>
            <w:rStyle w:val="Hyperlink"/>
          </w:rPr>
          <w:t>Document Orientation</w:t>
        </w:r>
        <w:r w:rsidR="003079E8">
          <w:rPr>
            <w:webHidden/>
          </w:rPr>
          <w:tab/>
        </w:r>
        <w:r w:rsidR="003079E8">
          <w:rPr>
            <w:webHidden/>
          </w:rPr>
          <w:fldChar w:fldCharType="begin"/>
        </w:r>
        <w:r w:rsidR="003079E8">
          <w:rPr>
            <w:webHidden/>
          </w:rPr>
          <w:instrText xml:space="preserve"> PAGEREF _Toc47427085 \h </w:instrText>
        </w:r>
        <w:r w:rsidR="003079E8">
          <w:rPr>
            <w:webHidden/>
          </w:rPr>
        </w:r>
        <w:r w:rsidR="003079E8">
          <w:rPr>
            <w:webHidden/>
          </w:rPr>
          <w:fldChar w:fldCharType="separate"/>
        </w:r>
        <w:r w:rsidR="003079E8">
          <w:rPr>
            <w:webHidden/>
          </w:rPr>
          <w:t>1</w:t>
        </w:r>
        <w:r w:rsidR="003079E8">
          <w:rPr>
            <w:webHidden/>
          </w:rPr>
          <w:fldChar w:fldCharType="end"/>
        </w:r>
      </w:hyperlink>
    </w:p>
    <w:p w14:paraId="1DC08E9C" w14:textId="4A7F2761" w:rsidR="003079E8" w:rsidRDefault="009D52E5">
      <w:pPr>
        <w:pStyle w:val="TOC3"/>
        <w:rPr>
          <w:rFonts w:asciiTheme="minorHAnsi" w:eastAsiaTheme="minorEastAsia" w:hAnsiTheme="minorHAnsi" w:cstheme="minorBidi"/>
          <w:b w:val="0"/>
          <w:noProof/>
          <w:sz w:val="22"/>
          <w:szCs w:val="22"/>
        </w:rPr>
      </w:pPr>
      <w:hyperlink w:anchor="_Toc47427112" w:history="1">
        <w:r w:rsidR="003079E8" w:rsidRPr="00FC6E9F">
          <w:rPr>
            <w:rStyle w:val="Hyperlink"/>
            <w:noProof/>
          </w:rPr>
          <w:t>1.2.1.</w:t>
        </w:r>
        <w:r w:rsidR="003079E8">
          <w:rPr>
            <w:rFonts w:asciiTheme="minorHAnsi" w:eastAsiaTheme="minorEastAsia" w:hAnsiTheme="minorHAnsi" w:cstheme="minorBidi"/>
            <w:b w:val="0"/>
            <w:noProof/>
            <w:sz w:val="22"/>
            <w:szCs w:val="22"/>
          </w:rPr>
          <w:tab/>
        </w:r>
        <w:r w:rsidR="003079E8" w:rsidRPr="00FC6E9F">
          <w:rPr>
            <w:rStyle w:val="Hyperlink"/>
            <w:noProof/>
          </w:rPr>
          <w:t>Assumptions</w:t>
        </w:r>
        <w:r w:rsidR="003079E8">
          <w:rPr>
            <w:noProof/>
            <w:webHidden/>
          </w:rPr>
          <w:tab/>
        </w:r>
        <w:r w:rsidR="003079E8">
          <w:rPr>
            <w:noProof/>
            <w:webHidden/>
          </w:rPr>
          <w:fldChar w:fldCharType="begin"/>
        </w:r>
        <w:r w:rsidR="003079E8">
          <w:rPr>
            <w:noProof/>
            <w:webHidden/>
          </w:rPr>
          <w:instrText xml:space="preserve"> PAGEREF _Toc47427112 \h </w:instrText>
        </w:r>
        <w:r w:rsidR="003079E8">
          <w:rPr>
            <w:noProof/>
            <w:webHidden/>
          </w:rPr>
        </w:r>
        <w:r w:rsidR="003079E8">
          <w:rPr>
            <w:noProof/>
            <w:webHidden/>
          </w:rPr>
          <w:fldChar w:fldCharType="separate"/>
        </w:r>
        <w:r w:rsidR="003079E8">
          <w:rPr>
            <w:noProof/>
            <w:webHidden/>
          </w:rPr>
          <w:t>1</w:t>
        </w:r>
        <w:r w:rsidR="003079E8">
          <w:rPr>
            <w:noProof/>
            <w:webHidden/>
          </w:rPr>
          <w:fldChar w:fldCharType="end"/>
        </w:r>
      </w:hyperlink>
    </w:p>
    <w:p w14:paraId="7F2BC51E" w14:textId="25666E84" w:rsidR="003079E8" w:rsidRDefault="009D52E5">
      <w:pPr>
        <w:pStyle w:val="TOC3"/>
        <w:rPr>
          <w:rFonts w:asciiTheme="minorHAnsi" w:eastAsiaTheme="minorEastAsia" w:hAnsiTheme="minorHAnsi" w:cstheme="minorBidi"/>
          <w:b w:val="0"/>
          <w:noProof/>
          <w:sz w:val="22"/>
          <w:szCs w:val="22"/>
        </w:rPr>
      </w:pPr>
      <w:hyperlink w:anchor="_Toc47427113" w:history="1">
        <w:r w:rsidR="003079E8" w:rsidRPr="00FC6E9F">
          <w:rPr>
            <w:rStyle w:val="Hyperlink"/>
            <w:noProof/>
          </w:rPr>
          <w:t>1.2.2.</w:t>
        </w:r>
        <w:r w:rsidR="003079E8">
          <w:rPr>
            <w:rFonts w:asciiTheme="minorHAnsi" w:eastAsiaTheme="minorEastAsia" w:hAnsiTheme="minorHAnsi" w:cstheme="minorBidi"/>
            <w:b w:val="0"/>
            <w:noProof/>
            <w:sz w:val="22"/>
            <w:szCs w:val="22"/>
          </w:rPr>
          <w:tab/>
        </w:r>
        <w:r w:rsidR="003079E8" w:rsidRPr="00FC6E9F">
          <w:rPr>
            <w:rStyle w:val="Hyperlink"/>
            <w:noProof/>
          </w:rPr>
          <w:t>Disclaimers</w:t>
        </w:r>
        <w:r w:rsidR="003079E8">
          <w:rPr>
            <w:noProof/>
            <w:webHidden/>
          </w:rPr>
          <w:tab/>
        </w:r>
        <w:r w:rsidR="003079E8">
          <w:rPr>
            <w:noProof/>
            <w:webHidden/>
          </w:rPr>
          <w:fldChar w:fldCharType="begin"/>
        </w:r>
        <w:r w:rsidR="003079E8">
          <w:rPr>
            <w:noProof/>
            <w:webHidden/>
          </w:rPr>
          <w:instrText xml:space="preserve"> PAGEREF _Toc47427113 \h </w:instrText>
        </w:r>
        <w:r w:rsidR="003079E8">
          <w:rPr>
            <w:noProof/>
            <w:webHidden/>
          </w:rPr>
        </w:r>
        <w:r w:rsidR="003079E8">
          <w:rPr>
            <w:noProof/>
            <w:webHidden/>
          </w:rPr>
          <w:fldChar w:fldCharType="separate"/>
        </w:r>
        <w:r w:rsidR="003079E8">
          <w:rPr>
            <w:noProof/>
            <w:webHidden/>
          </w:rPr>
          <w:t>1</w:t>
        </w:r>
        <w:r w:rsidR="003079E8">
          <w:rPr>
            <w:noProof/>
            <w:webHidden/>
          </w:rPr>
          <w:fldChar w:fldCharType="end"/>
        </w:r>
      </w:hyperlink>
    </w:p>
    <w:p w14:paraId="4D3616EB" w14:textId="45A9F2AB" w:rsidR="003079E8" w:rsidRDefault="009D52E5">
      <w:pPr>
        <w:pStyle w:val="TOC4"/>
        <w:tabs>
          <w:tab w:val="left" w:pos="1760"/>
          <w:tab w:val="right" w:leader="dot" w:pos="9350"/>
        </w:tabs>
        <w:rPr>
          <w:rFonts w:asciiTheme="minorHAnsi" w:eastAsiaTheme="minorEastAsia" w:hAnsiTheme="minorHAnsi" w:cstheme="minorBidi"/>
          <w:noProof/>
          <w:sz w:val="22"/>
          <w:szCs w:val="22"/>
        </w:rPr>
      </w:pPr>
      <w:hyperlink w:anchor="_Toc47427114" w:history="1">
        <w:r w:rsidR="003079E8" w:rsidRPr="00FC6E9F">
          <w:rPr>
            <w:rStyle w:val="Hyperlink"/>
            <w:noProof/>
          </w:rPr>
          <w:t>1.2.2.1.</w:t>
        </w:r>
        <w:r w:rsidR="003079E8">
          <w:rPr>
            <w:rFonts w:asciiTheme="minorHAnsi" w:eastAsiaTheme="minorEastAsia" w:hAnsiTheme="minorHAnsi" w:cstheme="minorBidi"/>
            <w:noProof/>
            <w:sz w:val="22"/>
            <w:szCs w:val="22"/>
          </w:rPr>
          <w:tab/>
        </w:r>
        <w:r w:rsidR="003079E8" w:rsidRPr="00FC6E9F">
          <w:rPr>
            <w:rStyle w:val="Hyperlink"/>
            <w:noProof/>
          </w:rPr>
          <w:t>Software Disclaimer</w:t>
        </w:r>
        <w:r w:rsidR="003079E8">
          <w:rPr>
            <w:noProof/>
            <w:webHidden/>
          </w:rPr>
          <w:tab/>
        </w:r>
        <w:r w:rsidR="003079E8">
          <w:rPr>
            <w:noProof/>
            <w:webHidden/>
          </w:rPr>
          <w:fldChar w:fldCharType="begin"/>
        </w:r>
        <w:r w:rsidR="003079E8">
          <w:rPr>
            <w:noProof/>
            <w:webHidden/>
          </w:rPr>
          <w:instrText xml:space="preserve"> PAGEREF _Toc47427114 \h </w:instrText>
        </w:r>
        <w:r w:rsidR="003079E8">
          <w:rPr>
            <w:noProof/>
            <w:webHidden/>
          </w:rPr>
        </w:r>
        <w:r w:rsidR="003079E8">
          <w:rPr>
            <w:noProof/>
            <w:webHidden/>
          </w:rPr>
          <w:fldChar w:fldCharType="separate"/>
        </w:r>
        <w:r w:rsidR="003079E8">
          <w:rPr>
            <w:noProof/>
            <w:webHidden/>
          </w:rPr>
          <w:t>1</w:t>
        </w:r>
        <w:r w:rsidR="003079E8">
          <w:rPr>
            <w:noProof/>
            <w:webHidden/>
          </w:rPr>
          <w:fldChar w:fldCharType="end"/>
        </w:r>
      </w:hyperlink>
    </w:p>
    <w:p w14:paraId="2F1A1B80" w14:textId="6BF0360A" w:rsidR="003079E8" w:rsidRDefault="009D52E5">
      <w:pPr>
        <w:pStyle w:val="TOC4"/>
        <w:tabs>
          <w:tab w:val="left" w:pos="1760"/>
          <w:tab w:val="right" w:leader="dot" w:pos="9350"/>
        </w:tabs>
        <w:rPr>
          <w:rFonts w:asciiTheme="minorHAnsi" w:eastAsiaTheme="minorEastAsia" w:hAnsiTheme="minorHAnsi" w:cstheme="minorBidi"/>
          <w:noProof/>
          <w:sz w:val="22"/>
          <w:szCs w:val="22"/>
        </w:rPr>
      </w:pPr>
      <w:hyperlink w:anchor="_Toc47427115" w:history="1">
        <w:r w:rsidR="003079E8" w:rsidRPr="00FC6E9F">
          <w:rPr>
            <w:rStyle w:val="Hyperlink"/>
            <w:noProof/>
          </w:rPr>
          <w:t>1.2.2.2.</w:t>
        </w:r>
        <w:r w:rsidR="003079E8">
          <w:rPr>
            <w:rFonts w:asciiTheme="minorHAnsi" w:eastAsiaTheme="minorEastAsia" w:hAnsiTheme="minorHAnsi" w:cstheme="minorBidi"/>
            <w:noProof/>
            <w:sz w:val="22"/>
            <w:szCs w:val="22"/>
          </w:rPr>
          <w:tab/>
        </w:r>
        <w:r w:rsidR="003079E8" w:rsidRPr="00FC6E9F">
          <w:rPr>
            <w:rStyle w:val="Hyperlink"/>
            <w:noProof/>
          </w:rPr>
          <w:t>Documentation Disclaimer</w:t>
        </w:r>
        <w:r w:rsidR="003079E8">
          <w:rPr>
            <w:noProof/>
            <w:webHidden/>
          </w:rPr>
          <w:tab/>
        </w:r>
        <w:r w:rsidR="003079E8">
          <w:rPr>
            <w:noProof/>
            <w:webHidden/>
          </w:rPr>
          <w:fldChar w:fldCharType="begin"/>
        </w:r>
        <w:r w:rsidR="003079E8">
          <w:rPr>
            <w:noProof/>
            <w:webHidden/>
          </w:rPr>
          <w:instrText xml:space="preserve"> PAGEREF _Toc47427115 \h </w:instrText>
        </w:r>
        <w:r w:rsidR="003079E8">
          <w:rPr>
            <w:noProof/>
            <w:webHidden/>
          </w:rPr>
        </w:r>
        <w:r w:rsidR="003079E8">
          <w:rPr>
            <w:noProof/>
            <w:webHidden/>
          </w:rPr>
          <w:fldChar w:fldCharType="separate"/>
        </w:r>
        <w:r w:rsidR="003079E8">
          <w:rPr>
            <w:noProof/>
            <w:webHidden/>
          </w:rPr>
          <w:t>2</w:t>
        </w:r>
        <w:r w:rsidR="003079E8">
          <w:rPr>
            <w:noProof/>
            <w:webHidden/>
          </w:rPr>
          <w:fldChar w:fldCharType="end"/>
        </w:r>
      </w:hyperlink>
    </w:p>
    <w:p w14:paraId="179DC715" w14:textId="54C386C2" w:rsidR="003079E8" w:rsidRDefault="009D52E5">
      <w:pPr>
        <w:pStyle w:val="TOC2"/>
        <w:rPr>
          <w:rFonts w:asciiTheme="minorHAnsi" w:eastAsiaTheme="minorEastAsia" w:hAnsiTheme="minorHAnsi" w:cstheme="minorBidi"/>
          <w:b w:val="0"/>
          <w:sz w:val="22"/>
          <w:szCs w:val="22"/>
        </w:rPr>
      </w:pPr>
      <w:hyperlink w:anchor="_Toc47427120" w:history="1">
        <w:r w:rsidR="003079E8" w:rsidRPr="00FC6E9F">
          <w:rPr>
            <w:rStyle w:val="Hyperlink"/>
          </w:rPr>
          <w:t>1.3.</w:t>
        </w:r>
        <w:r w:rsidR="003079E8">
          <w:rPr>
            <w:rFonts w:asciiTheme="minorHAnsi" w:eastAsiaTheme="minorEastAsia" w:hAnsiTheme="minorHAnsi" w:cstheme="minorBidi"/>
            <w:b w:val="0"/>
            <w:sz w:val="22"/>
            <w:szCs w:val="22"/>
          </w:rPr>
          <w:tab/>
        </w:r>
        <w:r w:rsidR="003079E8" w:rsidRPr="00FC6E9F">
          <w:rPr>
            <w:rStyle w:val="Hyperlink"/>
          </w:rPr>
          <w:t>National Service Desk and Organizational Contacts</w:t>
        </w:r>
        <w:r w:rsidR="003079E8">
          <w:rPr>
            <w:webHidden/>
          </w:rPr>
          <w:tab/>
        </w:r>
        <w:r w:rsidR="003079E8">
          <w:rPr>
            <w:webHidden/>
          </w:rPr>
          <w:fldChar w:fldCharType="begin"/>
        </w:r>
        <w:r w:rsidR="003079E8">
          <w:rPr>
            <w:webHidden/>
          </w:rPr>
          <w:instrText xml:space="preserve"> PAGEREF _Toc47427120 \h </w:instrText>
        </w:r>
        <w:r w:rsidR="003079E8">
          <w:rPr>
            <w:webHidden/>
          </w:rPr>
        </w:r>
        <w:r w:rsidR="003079E8">
          <w:rPr>
            <w:webHidden/>
          </w:rPr>
          <w:fldChar w:fldCharType="separate"/>
        </w:r>
        <w:r w:rsidR="003079E8">
          <w:rPr>
            <w:webHidden/>
          </w:rPr>
          <w:t>2</w:t>
        </w:r>
        <w:r w:rsidR="003079E8">
          <w:rPr>
            <w:webHidden/>
          </w:rPr>
          <w:fldChar w:fldCharType="end"/>
        </w:r>
      </w:hyperlink>
    </w:p>
    <w:p w14:paraId="1AEB3258" w14:textId="45222A9E" w:rsidR="003079E8" w:rsidRDefault="009D52E5" w:rsidP="003079E8">
      <w:pPr>
        <w:pStyle w:val="TOC1"/>
        <w:rPr>
          <w:rFonts w:asciiTheme="minorHAnsi" w:eastAsiaTheme="minorEastAsia" w:hAnsiTheme="minorHAnsi" w:cstheme="minorBidi"/>
          <w:noProof/>
          <w:sz w:val="22"/>
          <w:szCs w:val="22"/>
        </w:rPr>
      </w:pPr>
      <w:hyperlink w:anchor="_Toc47427121" w:history="1">
        <w:r w:rsidR="003079E8" w:rsidRPr="00FC6E9F">
          <w:rPr>
            <w:rStyle w:val="Hyperlink"/>
            <w:noProof/>
          </w:rPr>
          <w:t>2.</w:t>
        </w:r>
        <w:r w:rsidR="003079E8">
          <w:rPr>
            <w:rFonts w:asciiTheme="minorHAnsi" w:eastAsiaTheme="minorEastAsia" w:hAnsiTheme="minorHAnsi" w:cstheme="minorBidi"/>
            <w:noProof/>
            <w:sz w:val="22"/>
            <w:szCs w:val="22"/>
          </w:rPr>
          <w:tab/>
        </w:r>
        <w:r w:rsidR="003079E8" w:rsidRPr="00FC6E9F">
          <w:rPr>
            <w:rStyle w:val="Hyperlink"/>
            <w:noProof/>
          </w:rPr>
          <w:t>System Summary</w:t>
        </w:r>
        <w:r w:rsidR="003079E8">
          <w:rPr>
            <w:noProof/>
            <w:webHidden/>
          </w:rPr>
          <w:tab/>
        </w:r>
        <w:r w:rsidR="003079E8">
          <w:rPr>
            <w:noProof/>
            <w:webHidden/>
          </w:rPr>
          <w:fldChar w:fldCharType="begin"/>
        </w:r>
        <w:r w:rsidR="003079E8">
          <w:rPr>
            <w:noProof/>
            <w:webHidden/>
          </w:rPr>
          <w:instrText xml:space="preserve"> PAGEREF _Toc47427121 \h </w:instrText>
        </w:r>
        <w:r w:rsidR="003079E8">
          <w:rPr>
            <w:noProof/>
            <w:webHidden/>
          </w:rPr>
        </w:r>
        <w:r w:rsidR="003079E8">
          <w:rPr>
            <w:noProof/>
            <w:webHidden/>
          </w:rPr>
          <w:fldChar w:fldCharType="separate"/>
        </w:r>
        <w:r w:rsidR="003079E8">
          <w:rPr>
            <w:noProof/>
            <w:webHidden/>
          </w:rPr>
          <w:t>2</w:t>
        </w:r>
        <w:r w:rsidR="003079E8">
          <w:rPr>
            <w:noProof/>
            <w:webHidden/>
          </w:rPr>
          <w:fldChar w:fldCharType="end"/>
        </w:r>
      </w:hyperlink>
    </w:p>
    <w:p w14:paraId="4BF718E8" w14:textId="143FE371" w:rsidR="003079E8" w:rsidRDefault="009D52E5">
      <w:pPr>
        <w:pStyle w:val="TOC2"/>
        <w:rPr>
          <w:rFonts w:asciiTheme="minorHAnsi" w:eastAsiaTheme="minorEastAsia" w:hAnsiTheme="minorHAnsi" w:cstheme="minorBidi"/>
          <w:b w:val="0"/>
          <w:sz w:val="22"/>
          <w:szCs w:val="22"/>
        </w:rPr>
      </w:pPr>
      <w:hyperlink w:anchor="_Toc47427122" w:history="1">
        <w:r w:rsidR="003079E8" w:rsidRPr="00FC6E9F">
          <w:rPr>
            <w:rStyle w:val="Hyperlink"/>
          </w:rPr>
          <w:t>2.1.</w:t>
        </w:r>
        <w:r w:rsidR="003079E8">
          <w:rPr>
            <w:rFonts w:asciiTheme="minorHAnsi" w:eastAsiaTheme="minorEastAsia" w:hAnsiTheme="minorHAnsi" w:cstheme="minorBidi"/>
            <w:b w:val="0"/>
            <w:sz w:val="22"/>
            <w:szCs w:val="22"/>
          </w:rPr>
          <w:tab/>
        </w:r>
        <w:r w:rsidR="003079E8" w:rsidRPr="00FC6E9F">
          <w:rPr>
            <w:rStyle w:val="Hyperlink"/>
          </w:rPr>
          <w:t>System Configuration</w:t>
        </w:r>
        <w:r w:rsidR="003079E8">
          <w:rPr>
            <w:webHidden/>
          </w:rPr>
          <w:tab/>
        </w:r>
        <w:r w:rsidR="003079E8">
          <w:rPr>
            <w:webHidden/>
          </w:rPr>
          <w:fldChar w:fldCharType="begin"/>
        </w:r>
        <w:r w:rsidR="003079E8">
          <w:rPr>
            <w:webHidden/>
          </w:rPr>
          <w:instrText xml:space="preserve"> PAGEREF _Toc47427122 \h </w:instrText>
        </w:r>
        <w:r w:rsidR="003079E8">
          <w:rPr>
            <w:webHidden/>
          </w:rPr>
        </w:r>
        <w:r w:rsidR="003079E8">
          <w:rPr>
            <w:webHidden/>
          </w:rPr>
          <w:fldChar w:fldCharType="separate"/>
        </w:r>
        <w:r w:rsidR="003079E8">
          <w:rPr>
            <w:webHidden/>
          </w:rPr>
          <w:t>2</w:t>
        </w:r>
        <w:r w:rsidR="003079E8">
          <w:rPr>
            <w:webHidden/>
          </w:rPr>
          <w:fldChar w:fldCharType="end"/>
        </w:r>
      </w:hyperlink>
    </w:p>
    <w:p w14:paraId="61836C4C" w14:textId="7C9BDA29" w:rsidR="003079E8" w:rsidRDefault="009D52E5">
      <w:pPr>
        <w:pStyle w:val="TOC2"/>
        <w:rPr>
          <w:rFonts w:asciiTheme="minorHAnsi" w:eastAsiaTheme="minorEastAsia" w:hAnsiTheme="minorHAnsi" w:cstheme="minorBidi"/>
          <w:b w:val="0"/>
          <w:sz w:val="22"/>
          <w:szCs w:val="22"/>
        </w:rPr>
      </w:pPr>
      <w:hyperlink w:anchor="_Toc47427123" w:history="1">
        <w:r w:rsidR="003079E8" w:rsidRPr="00FC6E9F">
          <w:rPr>
            <w:rStyle w:val="Hyperlink"/>
          </w:rPr>
          <w:t>2.2.</w:t>
        </w:r>
        <w:r w:rsidR="003079E8">
          <w:rPr>
            <w:rFonts w:asciiTheme="minorHAnsi" w:eastAsiaTheme="minorEastAsia" w:hAnsiTheme="minorHAnsi" w:cstheme="minorBidi"/>
            <w:b w:val="0"/>
            <w:sz w:val="22"/>
            <w:szCs w:val="22"/>
          </w:rPr>
          <w:tab/>
        </w:r>
        <w:r w:rsidR="003079E8" w:rsidRPr="00FC6E9F">
          <w:rPr>
            <w:rStyle w:val="Hyperlink"/>
          </w:rPr>
          <w:t>Data Flows</w:t>
        </w:r>
        <w:r w:rsidR="003079E8">
          <w:rPr>
            <w:webHidden/>
          </w:rPr>
          <w:tab/>
        </w:r>
        <w:r w:rsidR="003079E8">
          <w:rPr>
            <w:webHidden/>
          </w:rPr>
          <w:fldChar w:fldCharType="begin"/>
        </w:r>
        <w:r w:rsidR="003079E8">
          <w:rPr>
            <w:webHidden/>
          </w:rPr>
          <w:instrText xml:space="preserve"> PAGEREF _Toc47427123 \h </w:instrText>
        </w:r>
        <w:r w:rsidR="003079E8">
          <w:rPr>
            <w:webHidden/>
          </w:rPr>
        </w:r>
        <w:r w:rsidR="003079E8">
          <w:rPr>
            <w:webHidden/>
          </w:rPr>
          <w:fldChar w:fldCharType="separate"/>
        </w:r>
        <w:r w:rsidR="003079E8">
          <w:rPr>
            <w:webHidden/>
          </w:rPr>
          <w:t>3</w:t>
        </w:r>
        <w:r w:rsidR="003079E8">
          <w:rPr>
            <w:webHidden/>
          </w:rPr>
          <w:fldChar w:fldCharType="end"/>
        </w:r>
      </w:hyperlink>
    </w:p>
    <w:p w14:paraId="09DE8EA8" w14:textId="182F9113" w:rsidR="003079E8" w:rsidRDefault="009D52E5">
      <w:pPr>
        <w:pStyle w:val="TOC2"/>
        <w:rPr>
          <w:rFonts w:asciiTheme="minorHAnsi" w:eastAsiaTheme="minorEastAsia" w:hAnsiTheme="minorHAnsi" w:cstheme="minorBidi"/>
          <w:b w:val="0"/>
          <w:sz w:val="22"/>
          <w:szCs w:val="22"/>
        </w:rPr>
      </w:pPr>
      <w:hyperlink w:anchor="_Toc47427124" w:history="1">
        <w:r w:rsidR="003079E8" w:rsidRPr="00FC6E9F">
          <w:rPr>
            <w:rStyle w:val="Hyperlink"/>
          </w:rPr>
          <w:t>2.3.</w:t>
        </w:r>
        <w:r w:rsidR="003079E8">
          <w:rPr>
            <w:rFonts w:asciiTheme="minorHAnsi" w:eastAsiaTheme="minorEastAsia" w:hAnsiTheme="minorHAnsi" w:cstheme="minorBidi"/>
            <w:b w:val="0"/>
            <w:sz w:val="22"/>
            <w:szCs w:val="22"/>
          </w:rPr>
          <w:tab/>
        </w:r>
        <w:r w:rsidR="003079E8" w:rsidRPr="00FC6E9F">
          <w:rPr>
            <w:rStyle w:val="Hyperlink"/>
          </w:rPr>
          <w:t>User Access Levels</w:t>
        </w:r>
        <w:r w:rsidR="003079E8">
          <w:rPr>
            <w:webHidden/>
          </w:rPr>
          <w:tab/>
        </w:r>
        <w:r w:rsidR="003079E8">
          <w:rPr>
            <w:webHidden/>
          </w:rPr>
          <w:fldChar w:fldCharType="begin"/>
        </w:r>
        <w:r w:rsidR="003079E8">
          <w:rPr>
            <w:webHidden/>
          </w:rPr>
          <w:instrText xml:space="preserve"> PAGEREF _Toc47427124 \h </w:instrText>
        </w:r>
        <w:r w:rsidR="003079E8">
          <w:rPr>
            <w:webHidden/>
          </w:rPr>
        </w:r>
        <w:r w:rsidR="003079E8">
          <w:rPr>
            <w:webHidden/>
          </w:rPr>
          <w:fldChar w:fldCharType="separate"/>
        </w:r>
        <w:r w:rsidR="003079E8">
          <w:rPr>
            <w:webHidden/>
          </w:rPr>
          <w:t>3</w:t>
        </w:r>
        <w:r w:rsidR="003079E8">
          <w:rPr>
            <w:webHidden/>
          </w:rPr>
          <w:fldChar w:fldCharType="end"/>
        </w:r>
      </w:hyperlink>
    </w:p>
    <w:p w14:paraId="3A137DDA" w14:textId="7BC862EE" w:rsidR="003079E8" w:rsidRDefault="009D52E5">
      <w:pPr>
        <w:pStyle w:val="TOC2"/>
        <w:rPr>
          <w:rFonts w:asciiTheme="minorHAnsi" w:eastAsiaTheme="minorEastAsia" w:hAnsiTheme="minorHAnsi" w:cstheme="minorBidi"/>
          <w:b w:val="0"/>
          <w:sz w:val="22"/>
          <w:szCs w:val="22"/>
        </w:rPr>
      </w:pPr>
      <w:hyperlink w:anchor="_Toc47427125" w:history="1">
        <w:r w:rsidR="003079E8" w:rsidRPr="00FC6E9F">
          <w:rPr>
            <w:rStyle w:val="Hyperlink"/>
          </w:rPr>
          <w:t>2.4.</w:t>
        </w:r>
        <w:r w:rsidR="003079E8">
          <w:rPr>
            <w:rFonts w:asciiTheme="minorHAnsi" w:eastAsiaTheme="minorEastAsia" w:hAnsiTheme="minorHAnsi" w:cstheme="minorBidi"/>
            <w:b w:val="0"/>
            <w:sz w:val="22"/>
            <w:szCs w:val="22"/>
          </w:rPr>
          <w:tab/>
        </w:r>
        <w:r w:rsidR="003079E8" w:rsidRPr="00FC6E9F">
          <w:rPr>
            <w:rStyle w:val="Hyperlink"/>
          </w:rPr>
          <w:t>Continuity of Operation</w:t>
        </w:r>
        <w:r w:rsidR="003079E8">
          <w:rPr>
            <w:webHidden/>
          </w:rPr>
          <w:tab/>
        </w:r>
        <w:r w:rsidR="003079E8">
          <w:rPr>
            <w:webHidden/>
          </w:rPr>
          <w:fldChar w:fldCharType="begin"/>
        </w:r>
        <w:r w:rsidR="003079E8">
          <w:rPr>
            <w:webHidden/>
          </w:rPr>
          <w:instrText xml:space="preserve"> PAGEREF _Toc47427125 \h </w:instrText>
        </w:r>
        <w:r w:rsidR="003079E8">
          <w:rPr>
            <w:webHidden/>
          </w:rPr>
        </w:r>
        <w:r w:rsidR="003079E8">
          <w:rPr>
            <w:webHidden/>
          </w:rPr>
          <w:fldChar w:fldCharType="separate"/>
        </w:r>
        <w:r w:rsidR="003079E8">
          <w:rPr>
            <w:webHidden/>
          </w:rPr>
          <w:t>3</w:t>
        </w:r>
        <w:r w:rsidR="003079E8">
          <w:rPr>
            <w:webHidden/>
          </w:rPr>
          <w:fldChar w:fldCharType="end"/>
        </w:r>
      </w:hyperlink>
    </w:p>
    <w:p w14:paraId="18CFDE3A" w14:textId="5282FFBB" w:rsidR="003079E8" w:rsidRDefault="009D52E5" w:rsidP="003079E8">
      <w:pPr>
        <w:pStyle w:val="TOC1"/>
        <w:rPr>
          <w:rFonts w:asciiTheme="minorHAnsi" w:eastAsiaTheme="minorEastAsia" w:hAnsiTheme="minorHAnsi" w:cstheme="minorBidi"/>
          <w:noProof/>
          <w:sz w:val="22"/>
          <w:szCs w:val="22"/>
        </w:rPr>
      </w:pPr>
      <w:hyperlink w:anchor="_Toc47427126" w:history="1">
        <w:r w:rsidR="003079E8" w:rsidRPr="00FC6E9F">
          <w:rPr>
            <w:rStyle w:val="Hyperlink"/>
            <w:noProof/>
          </w:rPr>
          <w:t>3.</w:t>
        </w:r>
        <w:r w:rsidR="003079E8">
          <w:rPr>
            <w:rFonts w:asciiTheme="minorHAnsi" w:eastAsiaTheme="minorEastAsia" w:hAnsiTheme="minorHAnsi" w:cstheme="minorBidi"/>
            <w:noProof/>
            <w:sz w:val="22"/>
            <w:szCs w:val="22"/>
          </w:rPr>
          <w:tab/>
        </w:r>
        <w:r w:rsidR="003079E8" w:rsidRPr="00FC6E9F">
          <w:rPr>
            <w:rStyle w:val="Hyperlink"/>
            <w:noProof/>
          </w:rPr>
          <w:t>Getting Started</w:t>
        </w:r>
        <w:r w:rsidR="003079E8">
          <w:rPr>
            <w:noProof/>
            <w:webHidden/>
          </w:rPr>
          <w:tab/>
        </w:r>
        <w:r w:rsidR="003079E8">
          <w:rPr>
            <w:noProof/>
            <w:webHidden/>
          </w:rPr>
          <w:fldChar w:fldCharType="begin"/>
        </w:r>
        <w:r w:rsidR="003079E8">
          <w:rPr>
            <w:noProof/>
            <w:webHidden/>
          </w:rPr>
          <w:instrText xml:space="preserve"> PAGEREF _Toc47427126 \h </w:instrText>
        </w:r>
        <w:r w:rsidR="003079E8">
          <w:rPr>
            <w:noProof/>
            <w:webHidden/>
          </w:rPr>
        </w:r>
        <w:r w:rsidR="003079E8">
          <w:rPr>
            <w:noProof/>
            <w:webHidden/>
          </w:rPr>
          <w:fldChar w:fldCharType="separate"/>
        </w:r>
        <w:r w:rsidR="003079E8">
          <w:rPr>
            <w:noProof/>
            <w:webHidden/>
          </w:rPr>
          <w:t>3</w:t>
        </w:r>
        <w:r w:rsidR="003079E8">
          <w:rPr>
            <w:noProof/>
            <w:webHidden/>
          </w:rPr>
          <w:fldChar w:fldCharType="end"/>
        </w:r>
      </w:hyperlink>
    </w:p>
    <w:p w14:paraId="798D1C3A" w14:textId="4DEFACE2" w:rsidR="003079E8" w:rsidRDefault="009D52E5">
      <w:pPr>
        <w:pStyle w:val="TOC2"/>
        <w:rPr>
          <w:rFonts w:asciiTheme="minorHAnsi" w:eastAsiaTheme="minorEastAsia" w:hAnsiTheme="minorHAnsi" w:cstheme="minorBidi"/>
          <w:b w:val="0"/>
          <w:sz w:val="22"/>
          <w:szCs w:val="22"/>
        </w:rPr>
      </w:pPr>
      <w:hyperlink w:anchor="_Toc47427127" w:history="1">
        <w:r w:rsidR="003079E8" w:rsidRPr="00FC6E9F">
          <w:rPr>
            <w:rStyle w:val="Hyperlink"/>
          </w:rPr>
          <w:t>3.1.</w:t>
        </w:r>
        <w:r w:rsidR="003079E8">
          <w:rPr>
            <w:rFonts w:asciiTheme="minorHAnsi" w:eastAsiaTheme="minorEastAsia" w:hAnsiTheme="minorHAnsi" w:cstheme="minorBidi"/>
            <w:b w:val="0"/>
            <w:sz w:val="22"/>
            <w:szCs w:val="22"/>
          </w:rPr>
          <w:tab/>
        </w:r>
        <w:r w:rsidR="003079E8" w:rsidRPr="00FC6E9F">
          <w:rPr>
            <w:rStyle w:val="Hyperlink"/>
          </w:rPr>
          <w:t>Logging On</w:t>
        </w:r>
        <w:r w:rsidR="003079E8">
          <w:rPr>
            <w:webHidden/>
          </w:rPr>
          <w:tab/>
        </w:r>
        <w:r w:rsidR="003079E8">
          <w:rPr>
            <w:webHidden/>
          </w:rPr>
          <w:fldChar w:fldCharType="begin"/>
        </w:r>
        <w:r w:rsidR="003079E8">
          <w:rPr>
            <w:webHidden/>
          </w:rPr>
          <w:instrText xml:space="preserve"> PAGEREF _Toc47427127 \h </w:instrText>
        </w:r>
        <w:r w:rsidR="003079E8">
          <w:rPr>
            <w:webHidden/>
          </w:rPr>
        </w:r>
        <w:r w:rsidR="003079E8">
          <w:rPr>
            <w:webHidden/>
          </w:rPr>
          <w:fldChar w:fldCharType="separate"/>
        </w:r>
        <w:r w:rsidR="003079E8">
          <w:rPr>
            <w:webHidden/>
          </w:rPr>
          <w:t>4</w:t>
        </w:r>
        <w:r w:rsidR="003079E8">
          <w:rPr>
            <w:webHidden/>
          </w:rPr>
          <w:fldChar w:fldCharType="end"/>
        </w:r>
      </w:hyperlink>
    </w:p>
    <w:p w14:paraId="3580D003" w14:textId="0F708148" w:rsidR="003079E8" w:rsidRDefault="009D52E5">
      <w:pPr>
        <w:pStyle w:val="TOC2"/>
        <w:rPr>
          <w:rFonts w:asciiTheme="minorHAnsi" w:eastAsiaTheme="minorEastAsia" w:hAnsiTheme="minorHAnsi" w:cstheme="minorBidi"/>
          <w:b w:val="0"/>
          <w:sz w:val="22"/>
          <w:szCs w:val="22"/>
        </w:rPr>
      </w:pPr>
      <w:hyperlink w:anchor="_Toc47427133" w:history="1">
        <w:r w:rsidR="003079E8" w:rsidRPr="00FC6E9F">
          <w:rPr>
            <w:rStyle w:val="Hyperlink"/>
          </w:rPr>
          <w:t>3.2.</w:t>
        </w:r>
        <w:r w:rsidR="003079E8">
          <w:rPr>
            <w:rFonts w:asciiTheme="minorHAnsi" w:eastAsiaTheme="minorEastAsia" w:hAnsiTheme="minorHAnsi" w:cstheme="minorBidi"/>
            <w:b w:val="0"/>
            <w:sz w:val="22"/>
            <w:szCs w:val="22"/>
          </w:rPr>
          <w:tab/>
        </w:r>
        <w:r w:rsidR="003079E8" w:rsidRPr="00FC6E9F">
          <w:rPr>
            <w:rStyle w:val="Hyperlink"/>
          </w:rPr>
          <w:t>Application Navigation Menu</w:t>
        </w:r>
        <w:r w:rsidR="003079E8">
          <w:rPr>
            <w:webHidden/>
          </w:rPr>
          <w:tab/>
        </w:r>
        <w:r w:rsidR="003079E8">
          <w:rPr>
            <w:webHidden/>
          </w:rPr>
          <w:fldChar w:fldCharType="begin"/>
        </w:r>
        <w:r w:rsidR="003079E8">
          <w:rPr>
            <w:webHidden/>
          </w:rPr>
          <w:instrText xml:space="preserve"> PAGEREF _Toc47427133 \h </w:instrText>
        </w:r>
        <w:r w:rsidR="003079E8">
          <w:rPr>
            <w:webHidden/>
          </w:rPr>
        </w:r>
        <w:r w:rsidR="003079E8">
          <w:rPr>
            <w:webHidden/>
          </w:rPr>
          <w:fldChar w:fldCharType="separate"/>
        </w:r>
        <w:r w:rsidR="003079E8">
          <w:rPr>
            <w:webHidden/>
          </w:rPr>
          <w:t>5</w:t>
        </w:r>
        <w:r w:rsidR="003079E8">
          <w:rPr>
            <w:webHidden/>
          </w:rPr>
          <w:fldChar w:fldCharType="end"/>
        </w:r>
      </w:hyperlink>
    </w:p>
    <w:p w14:paraId="29B8CF25" w14:textId="528EC4FB" w:rsidR="003079E8" w:rsidRDefault="009D52E5">
      <w:pPr>
        <w:pStyle w:val="TOC2"/>
        <w:rPr>
          <w:rFonts w:asciiTheme="minorHAnsi" w:eastAsiaTheme="minorEastAsia" w:hAnsiTheme="minorHAnsi" w:cstheme="minorBidi"/>
          <w:b w:val="0"/>
          <w:sz w:val="22"/>
          <w:szCs w:val="22"/>
        </w:rPr>
      </w:pPr>
      <w:hyperlink w:anchor="_Toc47427137" w:history="1">
        <w:r w:rsidR="003079E8" w:rsidRPr="00FC6E9F">
          <w:rPr>
            <w:rStyle w:val="Hyperlink"/>
          </w:rPr>
          <w:t>3.3.</w:t>
        </w:r>
        <w:r w:rsidR="003079E8">
          <w:rPr>
            <w:rFonts w:asciiTheme="minorHAnsi" w:eastAsiaTheme="minorEastAsia" w:hAnsiTheme="minorHAnsi" w:cstheme="minorBidi"/>
            <w:b w:val="0"/>
            <w:sz w:val="22"/>
            <w:szCs w:val="22"/>
          </w:rPr>
          <w:tab/>
        </w:r>
        <w:r w:rsidR="003079E8" w:rsidRPr="00FC6E9F">
          <w:rPr>
            <w:rStyle w:val="Hyperlink"/>
          </w:rPr>
          <w:t>Exit System</w:t>
        </w:r>
        <w:r w:rsidR="003079E8">
          <w:rPr>
            <w:webHidden/>
          </w:rPr>
          <w:tab/>
        </w:r>
        <w:r w:rsidR="003079E8">
          <w:rPr>
            <w:webHidden/>
          </w:rPr>
          <w:fldChar w:fldCharType="begin"/>
        </w:r>
        <w:r w:rsidR="003079E8">
          <w:rPr>
            <w:webHidden/>
          </w:rPr>
          <w:instrText xml:space="preserve"> PAGEREF _Toc47427137 \h </w:instrText>
        </w:r>
        <w:r w:rsidR="003079E8">
          <w:rPr>
            <w:webHidden/>
          </w:rPr>
        </w:r>
        <w:r w:rsidR="003079E8">
          <w:rPr>
            <w:webHidden/>
          </w:rPr>
          <w:fldChar w:fldCharType="separate"/>
        </w:r>
        <w:r w:rsidR="003079E8">
          <w:rPr>
            <w:webHidden/>
          </w:rPr>
          <w:t>5</w:t>
        </w:r>
        <w:r w:rsidR="003079E8">
          <w:rPr>
            <w:webHidden/>
          </w:rPr>
          <w:fldChar w:fldCharType="end"/>
        </w:r>
      </w:hyperlink>
    </w:p>
    <w:p w14:paraId="31EF7FEE" w14:textId="486E5C9D" w:rsidR="003079E8" w:rsidRDefault="009D52E5" w:rsidP="003079E8">
      <w:pPr>
        <w:pStyle w:val="TOC1"/>
        <w:rPr>
          <w:rFonts w:asciiTheme="minorHAnsi" w:eastAsiaTheme="minorEastAsia" w:hAnsiTheme="minorHAnsi" w:cstheme="minorBidi"/>
          <w:noProof/>
          <w:sz w:val="22"/>
          <w:szCs w:val="22"/>
        </w:rPr>
      </w:pPr>
      <w:hyperlink w:anchor="_Toc47427140" w:history="1">
        <w:r w:rsidR="003079E8" w:rsidRPr="00FC6E9F">
          <w:rPr>
            <w:rStyle w:val="Hyperlink"/>
            <w:noProof/>
          </w:rPr>
          <w:t>4.</w:t>
        </w:r>
        <w:r w:rsidR="003079E8">
          <w:rPr>
            <w:rFonts w:asciiTheme="minorHAnsi" w:eastAsiaTheme="minorEastAsia" w:hAnsiTheme="minorHAnsi" w:cstheme="minorBidi"/>
            <w:noProof/>
            <w:sz w:val="22"/>
            <w:szCs w:val="22"/>
          </w:rPr>
          <w:tab/>
        </w:r>
        <w:r w:rsidR="003079E8" w:rsidRPr="00FC6E9F">
          <w:rPr>
            <w:rStyle w:val="Hyperlink"/>
            <w:noProof/>
          </w:rPr>
          <w:t>Using the Application</w:t>
        </w:r>
        <w:r w:rsidR="003079E8">
          <w:rPr>
            <w:noProof/>
            <w:webHidden/>
          </w:rPr>
          <w:tab/>
        </w:r>
        <w:r w:rsidR="003079E8">
          <w:rPr>
            <w:noProof/>
            <w:webHidden/>
          </w:rPr>
          <w:fldChar w:fldCharType="begin"/>
        </w:r>
        <w:r w:rsidR="003079E8">
          <w:rPr>
            <w:noProof/>
            <w:webHidden/>
          </w:rPr>
          <w:instrText xml:space="preserve"> PAGEREF _Toc47427140 \h </w:instrText>
        </w:r>
        <w:r w:rsidR="003079E8">
          <w:rPr>
            <w:noProof/>
            <w:webHidden/>
          </w:rPr>
        </w:r>
        <w:r w:rsidR="003079E8">
          <w:rPr>
            <w:noProof/>
            <w:webHidden/>
          </w:rPr>
          <w:fldChar w:fldCharType="separate"/>
        </w:r>
        <w:r w:rsidR="003079E8">
          <w:rPr>
            <w:noProof/>
            <w:webHidden/>
          </w:rPr>
          <w:t>6</w:t>
        </w:r>
        <w:r w:rsidR="003079E8">
          <w:rPr>
            <w:noProof/>
            <w:webHidden/>
          </w:rPr>
          <w:fldChar w:fldCharType="end"/>
        </w:r>
      </w:hyperlink>
    </w:p>
    <w:p w14:paraId="4C0B9DDC" w14:textId="3F24E36B" w:rsidR="003079E8" w:rsidRDefault="009D52E5">
      <w:pPr>
        <w:pStyle w:val="TOC2"/>
        <w:rPr>
          <w:rFonts w:asciiTheme="minorHAnsi" w:eastAsiaTheme="minorEastAsia" w:hAnsiTheme="minorHAnsi" w:cstheme="minorBidi"/>
          <w:b w:val="0"/>
          <w:sz w:val="22"/>
          <w:szCs w:val="22"/>
        </w:rPr>
      </w:pPr>
      <w:hyperlink w:anchor="_Toc47427141" w:history="1">
        <w:r w:rsidR="003079E8" w:rsidRPr="00FC6E9F">
          <w:rPr>
            <w:rStyle w:val="Hyperlink"/>
          </w:rPr>
          <w:t>4.1.</w:t>
        </w:r>
        <w:r w:rsidR="003079E8">
          <w:rPr>
            <w:rFonts w:asciiTheme="minorHAnsi" w:eastAsiaTheme="minorEastAsia" w:hAnsiTheme="minorHAnsi" w:cstheme="minorBidi"/>
            <w:b w:val="0"/>
            <w:sz w:val="22"/>
            <w:szCs w:val="22"/>
          </w:rPr>
          <w:tab/>
        </w:r>
        <w:r w:rsidR="003079E8" w:rsidRPr="00FC6E9F">
          <w:rPr>
            <w:rStyle w:val="Hyperlink"/>
          </w:rPr>
          <w:t>Home Page</w:t>
        </w:r>
        <w:r w:rsidR="003079E8">
          <w:rPr>
            <w:webHidden/>
          </w:rPr>
          <w:tab/>
        </w:r>
        <w:r w:rsidR="003079E8">
          <w:rPr>
            <w:webHidden/>
          </w:rPr>
          <w:fldChar w:fldCharType="begin"/>
        </w:r>
        <w:r w:rsidR="003079E8">
          <w:rPr>
            <w:webHidden/>
          </w:rPr>
          <w:instrText xml:space="preserve"> PAGEREF _Toc47427141 \h </w:instrText>
        </w:r>
        <w:r w:rsidR="003079E8">
          <w:rPr>
            <w:webHidden/>
          </w:rPr>
        </w:r>
        <w:r w:rsidR="003079E8">
          <w:rPr>
            <w:webHidden/>
          </w:rPr>
          <w:fldChar w:fldCharType="separate"/>
        </w:r>
        <w:r w:rsidR="003079E8">
          <w:rPr>
            <w:webHidden/>
          </w:rPr>
          <w:t>6</w:t>
        </w:r>
        <w:r w:rsidR="003079E8">
          <w:rPr>
            <w:webHidden/>
          </w:rPr>
          <w:fldChar w:fldCharType="end"/>
        </w:r>
      </w:hyperlink>
    </w:p>
    <w:p w14:paraId="74B3D6F0" w14:textId="6C7917B1" w:rsidR="003079E8" w:rsidRDefault="009D52E5">
      <w:pPr>
        <w:pStyle w:val="TOC2"/>
        <w:rPr>
          <w:rFonts w:asciiTheme="minorHAnsi" w:eastAsiaTheme="minorEastAsia" w:hAnsiTheme="minorHAnsi" w:cstheme="minorBidi"/>
          <w:b w:val="0"/>
          <w:sz w:val="22"/>
          <w:szCs w:val="22"/>
        </w:rPr>
      </w:pPr>
      <w:hyperlink w:anchor="_Toc47427142" w:history="1">
        <w:r w:rsidR="003079E8" w:rsidRPr="00FC6E9F">
          <w:rPr>
            <w:rStyle w:val="Hyperlink"/>
          </w:rPr>
          <w:t>4.2.</w:t>
        </w:r>
        <w:r w:rsidR="003079E8">
          <w:rPr>
            <w:rFonts w:asciiTheme="minorHAnsi" w:eastAsiaTheme="minorEastAsia" w:hAnsiTheme="minorHAnsi" w:cstheme="minorBidi"/>
            <w:b w:val="0"/>
            <w:sz w:val="22"/>
            <w:szCs w:val="22"/>
          </w:rPr>
          <w:tab/>
        </w:r>
        <w:r w:rsidR="003079E8" w:rsidRPr="00FC6E9F">
          <w:rPr>
            <w:rStyle w:val="Hyperlink"/>
          </w:rPr>
          <w:t>Awaiting Processing Page</w:t>
        </w:r>
        <w:r w:rsidR="003079E8">
          <w:rPr>
            <w:webHidden/>
          </w:rPr>
          <w:tab/>
        </w:r>
        <w:r w:rsidR="003079E8">
          <w:rPr>
            <w:webHidden/>
          </w:rPr>
          <w:fldChar w:fldCharType="begin"/>
        </w:r>
        <w:r w:rsidR="003079E8">
          <w:rPr>
            <w:webHidden/>
          </w:rPr>
          <w:instrText xml:space="preserve"> PAGEREF _Toc47427142 \h </w:instrText>
        </w:r>
        <w:r w:rsidR="003079E8">
          <w:rPr>
            <w:webHidden/>
          </w:rPr>
        </w:r>
        <w:r w:rsidR="003079E8">
          <w:rPr>
            <w:webHidden/>
          </w:rPr>
          <w:fldChar w:fldCharType="separate"/>
        </w:r>
        <w:r w:rsidR="003079E8">
          <w:rPr>
            <w:webHidden/>
          </w:rPr>
          <w:t>8</w:t>
        </w:r>
        <w:r w:rsidR="003079E8">
          <w:rPr>
            <w:webHidden/>
          </w:rPr>
          <w:fldChar w:fldCharType="end"/>
        </w:r>
      </w:hyperlink>
    </w:p>
    <w:p w14:paraId="3249A31C" w14:textId="4DB529B3" w:rsidR="003079E8" w:rsidRDefault="009D52E5">
      <w:pPr>
        <w:pStyle w:val="TOC2"/>
        <w:rPr>
          <w:rFonts w:asciiTheme="minorHAnsi" w:eastAsiaTheme="minorEastAsia" w:hAnsiTheme="minorHAnsi" w:cstheme="minorBidi"/>
          <w:b w:val="0"/>
          <w:sz w:val="22"/>
          <w:szCs w:val="22"/>
        </w:rPr>
      </w:pPr>
      <w:hyperlink w:anchor="_Toc47427143" w:history="1">
        <w:r w:rsidR="003079E8" w:rsidRPr="00FC6E9F">
          <w:rPr>
            <w:rStyle w:val="Hyperlink"/>
          </w:rPr>
          <w:t>4.3.</w:t>
        </w:r>
        <w:r w:rsidR="003079E8">
          <w:rPr>
            <w:rFonts w:asciiTheme="minorHAnsi" w:eastAsiaTheme="minorEastAsia" w:hAnsiTheme="minorHAnsi" w:cstheme="minorBidi"/>
            <w:b w:val="0"/>
            <w:sz w:val="22"/>
            <w:szCs w:val="22"/>
          </w:rPr>
          <w:tab/>
        </w:r>
        <w:r w:rsidR="003079E8" w:rsidRPr="00FC6E9F">
          <w:rPr>
            <w:rStyle w:val="Hyperlink"/>
          </w:rPr>
          <w:t>In Process Page</w:t>
        </w:r>
        <w:r w:rsidR="003079E8">
          <w:rPr>
            <w:webHidden/>
          </w:rPr>
          <w:tab/>
        </w:r>
        <w:r w:rsidR="003079E8">
          <w:rPr>
            <w:webHidden/>
          </w:rPr>
          <w:fldChar w:fldCharType="begin"/>
        </w:r>
        <w:r w:rsidR="003079E8">
          <w:rPr>
            <w:webHidden/>
          </w:rPr>
          <w:instrText xml:space="preserve"> PAGEREF _Toc47427143 \h </w:instrText>
        </w:r>
        <w:r w:rsidR="003079E8">
          <w:rPr>
            <w:webHidden/>
          </w:rPr>
        </w:r>
        <w:r w:rsidR="003079E8">
          <w:rPr>
            <w:webHidden/>
          </w:rPr>
          <w:fldChar w:fldCharType="separate"/>
        </w:r>
        <w:r w:rsidR="003079E8">
          <w:rPr>
            <w:webHidden/>
          </w:rPr>
          <w:t>10</w:t>
        </w:r>
        <w:r w:rsidR="003079E8">
          <w:rPr>
            <w:webHidden/>
          </w:rPr>
          <w:fldChar w:fldCharType="end"/>
        </w:r>
      </w:hyperlink>
    </w:p>
    <w:p w14:paraId="4E032EA1" w14:textId="5257A7B9" w:rsidR="003079E8" w:rsidRDefault="009D52E5">
      <w:pPr>
        <w:pStyle w:val="TOC2"/>
        <w:rPr>
          <w:rFonts w:asciiTheme="minorHAnsi" w:eastAsiaTheme="minorEastAsia" w:hAnsiTheme="minorHAnsi" w:cstheme="minorBidi"/>
          <w:b w:val="0"/>
          <w:sz w:val="22"/>
          <w:szCs w:val="22"/>
        </w:rPr>
      </w:pPr>
      <w:hyperlink w:anchor="_Toc47427242" w:history="1">
        <w:r w:rsidR="003079E8" w:rsidRPr="00FC6E9F">
          <w:rPr>
            <w:rStyle w:val="Hyperlink"/>
          </w:rPr>
          <w:t>4.4.</w:t>
        </w:r>
        <w:r w:rsidR="003079E8">
          <w:rPr>
            <w:rFonts w:asciiTheme="minorHAnsi" w:eastAsiaTheme="minorEastAsia" w:hAnsiTheme="minorHAnsi" w:cstheme="minorBidi"/>
            <w:b w:val="0"/>
            <w:sz w:val="22"/>
            <w:szCs w:val="22"/>
          </w:rPr>
          <w:tab/>
        </w:r>
        <w:r w:rsidR="003079E8" w:rsidRPr="00FC6E9F">
          <w:rPr>
            <w:rStyle w:val="Hyperlink"/>
          </w:rPr>
          <w:t>Search Claim Page</w:t>
        </w:r>
        <w:r w:rsidR="003079E8">
          <w:rPr>
            <w:webHidden/>
          </w:rPr>
          <w:tab/>
        </w:r>
        <w:r w:rsidR="003079E8">
          <w:rPr>
            <w:webHidden/>
          </w:rPr>
          <w:fldChar w:fldCharType="begin"/>
        </w:r>
        <w:r w:rsidR="003079E8">
          <w:rPr>
            <w:webHidden/>
          </w:rPr>
          <w:instrText xml:space="preserve"> PAGEREF _Toc47427242 \h </w:instrText>
        </w:r>
        <w:r w:rsidR="003079E8">
          <w:rPr>
            <w:webHidden/>
          </w:rPr>
        </w:r>
        <w:r w:rsidR="003079E8">
          <w:rPr>
            <w:webHidden/>
          </w:rPr>
          <w:fldChar w:fldCharType="separate"/>
        </w:r>
        <w:r w:rsidR="003079E8">
          <w:rPr>
            <w:webHidden/>
          </w:rPr>
          <w:t>12</w:t>
        </w:r>
        <w:r w:rsidR="003079E8">
          <w:rPr>
            <w:webHidden/>
          </w:rPr>
          <w:fldChar w:fldCharType="end"/>
        </w:r>
      </w:hyperlink>
    </w:p>
    <w:p w14:paraId="6B20BEF0" w14:textId="4CEDE801" w:rsidR="003079E8" w:rsidRDefault="009D52E5">
      <w:pPr>
        <w:pStyle w:val="TOC2"/>
        <w:rPr>
          <w:rFonts w:asciiTheme="minorHAnsi" w:eastAsiaTheme="minorEastAsia" w:hAnsiTheme="minorHAnsi" w:cstheme="minorBidi"/>
          <w:b w:val="0"/>
          <w:sz w:val="22"/>
          <w:szCs w:val="22"/>
        </w:rPr>
      </w:pPr>
      <w:hyperlink w:anchor="_Toc47427243" w:history="1">
        <w:r w:rsidR="003079E8" w:rsidRPr="00FC6E9F">
          <w:rPr>
            <w:rStyle w:val="Hyperlink"/>
          </w:rPr>
          <w:t>4.5.</w:t>
        </w:r>
        <w:r w:rsidR="003079E8">
          <w:rPr>
            <w:rFonts w:asciiTheme="minorHAnsi" w:eastAsiaTheme="minorEastAsia" w:hAnsiTheme="minorHAnsi" w:cstheme="minorBidi"/>
            <w:b w:val="0"/>
            <w:sz w:val="22"/>
            <w:szCs w:val="22"/>
          </w:rPr>
          <w:tab/>
        </w:r>
        <w:r w:rsidR="003079E8" w:rsidRPr="00FC6E9F">
          <w:rPr>
            <w:rStyle w:val="Hyperlink"/>
          </w:rPr>
          <w:t>Claim Detail Page</w:t>
        </w:r>
        <w:r w:rsidR="003079E8">
          <w:rPr>
            <w:webHidden/>
          </w:rPr>
          <w:tab/>
        </w:r>
        <w:r w:rsidR="003079E8">
          <w:rPr>
            <w:webHidden/>
          </w:rPr>
          <w:fldChar w:fldCharType="begin"/>
        </w:r>
        <w:r w:rsidR="003079E8">
          <w:rPr>
            <w:webHidden/>
          </w:rPr>
          <w:instrText xml:space="preserve"> PAGEREF _Toc47427243 \h </w:instrText>
        </w:r>
        <w:r w:rsidR="003079E8">
          <w:rPr>
            <w:webHidden/>
          </w:rPr>
        </w:r>
        <w:r w:rsidR="003079E8">
          <w:rPr>
            <w:webHidden/>
          </w:rPr>
          <w:fldChar w:fldCharType="separate"/>
        </w:r>
        <w:r w:rsidR="003079E8">
          <w:rPr>
            <w:webHidden/>
          </w:rPr>
          <w:t>16</w:t>
        </w:r>
        <w:r w:rsidR="003079E8">
          <w:rPr>
            <w:webHidden/>
          </w:rPr>
          <w:fldChar w:fldCharType="end"/>
        </w:r>
      </w:hyperlink>
    </w:p>
    <w:p w14:paraId="6249DEF8" w14:textId="0DAB1D81" w:rsidR="003079E8" w:rsidRDefault="009D52E5">
      <w:pPr>
        <w:pStyle w:val="TOC2"/>
        <w:rPr>
          <w:rFonts w:asciiTheme="minorHAnsi" w:eastAsiaTheme="minorEastAsia" w:hAnsiTheme="minorHAnsi" w:cstheme="minorBidi"/>
          <w:b w:val="0"/>
          <w:sz w:val="22"/>
          <w:szCs w:val="22"/>
        </w:rPr>
      </w:pPr>
      <w:hyperlink w:anchor="_Toc47427379" w:history="1">
        <w:r w:rsidR="003079E8" w:rsidRPr="00FC6E9F">
          <w:rPr>
            <w:rStyle w:val="Hyperlink"/>
          </w:rPr>
          <w:t>4.6.</w:t>
        </w:r>
        <w:r w:rsidR="003079E8">
          <w:rPr>
            <w:rFonts w:asciiTheme="minorHAnsi" w:eastAsiaTheme="minorEastAsia" w:hAnsiTheme="minorHAnsi" w:cstheme="minorBidi"/>
            <w:b w:val="0"/>
            <w:sz w:val="22"/>
            <w:szCs w:val="22"/>
          </w:rPr>
          <w:tab/>
        </w:r>
        <w:r w:rsidR="003079E8" w:rsidRPr="00FC6E9F">
          <w:rPr>
            <w:rStyle w:val="Hyperlink"/>
          </w:rPr>
          <w:t>Reject Claims Page</w:t>
        </w:r>
        <w:r w:rsidR="003079E8">
          <w:rPr>
            <w:webHidden/>
          </w:rPr>
          <w:tab/>
        </w:r>
        <w:r w:rsidR="003079E8">
          <w:rPr>
            <w:webHidden/>
          </w:rPr>
          <w:fldChar w:fldCharType="begin"/>
        </w:r>
        <w:r w:rsidR="003079E8">
          <w:rPr>
            <w:webHidden/>
          </w:rPr>
          <w:instrText xml:space="preserve"> PAGEREF _Toc47427379 \h </w:instrText>
        </w:r>
        <w:r w:rsidR="003079E8">
          <w:rPr>
            <w:webHidden/>
          </w:rPr>
        </w:r>
        <w:r w:rsidR="003079E8">
          <w:rPr>
            <w:webHidden/>
          </w:rPr>
          <w:fldChar w:fldCharType="separate"/>
        </w:r>
        <w:r w:rsidR="003079E8">
          <w:rPr>
            <w:webHidden/>
          </w:rPr>
          <w:t>25</w:t>
        </w:r>
        <w:r w:rsidR="003079E8">
          <w:rPr>
            <w:webHidden/>
          </w:rPr>
          <w:fldChar w:fldCharType="end"/>
        </w:r>
      </w:hyperlink>
    </w:p>
    <w:p w14:paraId="46FBAB95" w14:textId="794EAFB4" w:rsidR="003079E8" w:rsidRDefault="009D52E5">
      <w:pPr>
        <w:pStyle w:val="TOC2"/>
        <w:rPr>
          <w:rFonts w:asciiTheme="minorHAnsi" w:eastAsiaTheme="minorEastAsia" w:hAnsiTheme="minorHAnsi" w:cstheme="minorBidi"/>
          <w:b w:val="0"/>
          <w:sz w:val="22"/>
          <w:szCs w:val="22"/>
        </w:rPr>
      </w:pPr>
      <w:hyperlink w:anchor="_Toc47427380" w:history="1">
        <w:r w:rsidR="003079E8" w:rsidRPr="00FC6E9F">
          <w:rPr>
            <w:rStyle w:val="Hyperlink"/>
          </w:rPr>
          <w:t>4.7.</w:t>
        </w:r>
        <w:r w:rsidR="003079E8">
          <w:rPr>
            <w:rFonts w:asciiTheme="minorHAnsi" w:eastAsiaTheme="minorEastAsia" w:hAnsiTheme="minorHAnsi" w:cstheme="minorBidi"/>
            <w:b w:val="0"/>
            <w:sz w:val="22"/>
            <w:szCs w:val="22"/>
          </w:rPr>
          <w:tab/>
        </w:r>
        <w:r w:rsidR="003079E8" w:rsidRPr="00FC6E9F">
          <w:rPr>
            <w:rStyle w:val="Hyperlink"/>
          </w:rPr>
          <w:t>Disapprove Claims Page</w:t>
        </w:r>
        <w:r w:rsidR="003079E8">
          <w:rPr>
            <w:webHidden/>
          </w:rPr>
          <w:tab/>
        </w:r>
        <w:r w:rsidR="003079E8">
          <w:rPr>
            <w:webHidden/>
          </w:rPr>
          <w:fldChar w:fldCharType="begin"/>
        </w:r>
        <w:r w:rsidR="003079E8">
          <w:rPr>
            <w:webHidden/>
          </w:rPr>
          <w:instrText xml:space="preserve"> PAGEREF _Toc47427380 \h </w:instrText>
        </w:r>
        <w:r w:rsidR="003079E8">
          <w:rPr>
            <w:webHidden/>
          </w:rPr>
        </w:r>
        <w:r w:rsidR="003079E8">
          <w:rPr>
            <w:webHidden/>
          </w:rPr>
          <w:fldChar w:fldCharType="separate"/>
        </w:r>
        <w:r w:rsidR="003079E8">
          <w:rPr>
            <w:webHidden/>
          </w:rPr>
          <w:t>28</w:t>
        </w:r>
        <w:r w:rsidR="003079E8">
          <w:rPr>
            <w:webHidden/>
          </w:rPr>
          <w:fldChar w:fldCharType="end"/>
        </w:r>
      </w:hyperlink>
    </w:p>
    <w:p w14:paraId="3FF244A7" w14:textId="562D7594" w:rsidR="003079E8" w:rsidRDefault="009D52E5">
      <w:pPr>
        <w:pStyle w:val="TOC2"/>
        <w:rPr>
          <w:rFonts w:asciiTheme="minorHAnsi" w:eastAsiaTheme="minorEastAsia" w:hAnsiTheme="minorHAnsi" w:cstheme="minorBidi"/>
          <w:b w:val="0"/>
          <w:sz w:val="22"/>
          <w:szCs w:val="22"/>
        </w:rPr>
      </w:pPr>
      <w:hyperlink w:anchor="_Toc47427534" w:history="1">
        <w:r w:rsidR="003079E8" w:rsidRPr="00FC6E9F">
          <w:rPr>
            <w:rStyle w:val="Hyperlink"/>
          </w:rPr>
          <w:t>4.8.</w:t>
        </w:r>
        <w:r w:rsidR="003079E8">
          <w:rPr>
            <w:rFonts w:asciiTheme="minorHAnsi" w:eastAsiaTheme="minorEastAsia" w:hAnsiTheme="minorHAnsi" w:cstheme="minorBidi"/>
            <w:b w:val="0"/>
            <w:sz w:val="22"/>
            <w:szCs w:val="22"/>
          </w:rPr>
          <w:tab/>
        </w:r>
        <w:r w:rsidR="003079E8" w:rsidRPr="00FC6E9F">
          <w:rPr>
            <w:rStyle w:val="Hyperlink"/>
          </w:rPr>
          <w:t>Reroute Claim Page</w:t>
        </w:r>
        <w:r w:rsidR="003079E8">
          <w:rPr>
            <w:webHidden/>
          </w:rPr>
          <w:tab/>
        </w:r>
        <w:r w:rsidR="003079E8">
          <w:rPr>
            <w:webHidden/>
          </w:rPr>
          <w:fldChar w:fldCharType="begin"/>
        </w:r>
        <w:r w:rsidR="003079E8">
          <w:rPr>
            <w:webHidden/>
          </w:rPr>
          <w:instrText xml:space="preserve"> PAGEREF _Toc47427534 \h </w:instrText>
        </w:r>
        <w:r w:rsidR="003079E8">
          <w:rPr>
            <w:webHidden/>
          </w:rPr>
        </w:r>
        <w:r w:rsidR="003079E8">
          <w:rPr>
            <w:webHidden/>
          </w:rPr>
          <w:fldChar w:fldCharType="separate"/>
        </w:r>
        <w:r w:rsidR="003079E8">
          <w:rPr>
            <w:webHidden/>
          </w:rPr>
          <w:t>30</w:t>
        </w:r>
        <w:r w:rsidR="003079E8">
          <w:rPr>
            <w:webHidden/>
          </w:rPr>
          <w:fldChar w:fldCharType="end"/>
        </w:r>
      </w:hyperlink>
    </w:p>
    <w:p w14:paraId="4C40861F" w14:textId="6772432F" w:rsidR="003079E8" w:rsidRDefault="009D52E5">
      <w:pPr>
        <w:pStyle w:val="TOC2"/>
        <w:rPr>
          <w:rFonts w:asciiTheme="minorHAnsi" w:eastAsiaTheme="minorEastAsia" w:hAnsiTheme="minorHAnsi" w:cstheme="minorBidi"/>
          <w:b w:val="0"/>
          <w:sz w:val="22"/>
          <w:szCs w:val="22"/>
        </w:rPr>
      </w:pPr>
      <w:hyperlink w:anchor="_Toc47428085" w:history="1">
        <w:r w:rsidR="003079E8" w:rsidRPr="00FC6E9F">
          <w:rPr>
            <w:rStyle w:val="Hyperlink"/>
          </w:rPr>
          <w:t>4.9.</w:t>
        </w:r>
        <w:r w:rsidR="003079E8">
          <w:rPr>
            <w:rFonts w:asciiTheme="minorHAnsi" w:eastAsiaTheme="minorEastAsia" w:hAnsiTheme="minorHAnsi" w:cstheme="minorBidi"/>
            <w:b w:val="0"/>
            <w:sz w:val="22"/>
            <w:szCs w:val="22"/>
          </w:rPr>
          <w:tab/>
        </w:r>
        <w:r w:rsidR="003079E8" w:rsidRPr="00FC6E9F">
          <w:rPr>
            <w:rStyle w:val="Hyperlink"/>
          </w:rPr>
          <w:t>Create User Request Page</w:t>
        </w:r>
        <w:r w:rsidR="003079E8">
          <w:rPr>
            <w:webHidden/>
          </w:rPr>
          <w:tab/>
        </w:r>
        <w:r w:rsidR="003079E8">
          <w:rPr>
            <w:webHidden/>
          </w:rPr>
          <w:fldChar w:fldCharType="begin"/>
        </w:r>
        <w:r w:rsidR="003079E8">
          <w:rPr>
            <w:webHidden/>
          </w:rPr>
          <w:instrText xml:space="preserve"> PAGEREF _Toc47428085 \h </w:instrText>
        </w:r>
        <w:r w:rsidR="003079E8">
          <w:rPr>
            <w:webHidden/>
          </w:rPr>
        </w:r>
        <w:r w:rsidR="003079E8">
          <w:rPr>
            <w:webHidden/>
          </w:rPr>
          <w:fldChar w:fldCharType="separate"/>
        </w:r>
        <w:r w:rsidR="003079E8">
          <w:rPr>
            <w:webHidden/>
          </w:rPr>
          <w:t>32</w:t>
        </w:r>
        <w:r w:rsidR="003079E8">
          <w:rPr>
            <w:webHidden/>
          </w:rPr>
          <w:fldChar w:fldCharType="end"/>
        </w:r>
      </w:hyperlink>
    </w:p>
    <w:p w14:paraId="626629BA" w14:textId="6376A408" w:rsidR="003079E8" w:rsidRDefault="009D52E5">
      <w:pPr>
        <w:pStyle w:val="TOC2"/>
        <w:rPr>
          <w:rFonts w:asciiTheme="minorHAnsi" w:eastAsiaTheme="minorEastAsia" w:hAnsiTheme="minorHAnsi" w:cstheme="minorBidi"/>
          <w:b w:val="0"/>
          <w:sz w:val="22"/>
          <w:szCs w:val="22"/>
        </w:rPr>
      </w:pPr>
      <w:hyperlink w:anchor="_Toc47428326" w:history="1">
        <w:r w:rsidR="003079E8" w:rsidRPr="00FC6E9F">
          <w:rPr>
            <w:rStyle w:val="Hyperlink"/>
          </w:rPr>
          <w:t>4.10.</w:t>
        </w:r>
        <w:r w:rsidR="003079E8">
          <w:rPr>
            <w:rFonts w:asciiTheme="minorHAnsi" w:eastAsiaTheme="minorEastAsia" w:hAnsiTheme="minorHAnsi" w:cstheme="minorBidi"/>
            <w:b w:val="0"/>
            <w:sz w:val="22"/>
            <w:szCs w:val="22"/>
          </w:rPr>
          <w:tab/>
        </w:r>
        <w:r w:rsidR="003079E8" w:rsidRPr="00FC6E9F">
          <w:rPr>
            <w:rStyle w:val="Hyperlink"/>
          </w:rPr>
          <w:t>Diagnosis Code Lookup Page</w:t>
        </w:r>
        <w:r w:rsidR="003079E8">
          <w:rPr>
            <w:webHidden/>
          </w:rPr>
          <w:tab/>
        </w:r>
        <w:r w:rsidR="003079E8">
          <w:rPr>
            <w:webHidden/>
          </w:rPr>
          <w:fldChar w:fldCharType="begin"/>
        </w:r>
        <w:r w:rsidR="003079E8">
          <w:rPr>
            <w:webHidden/>
          </w:rPr>
          <w:instrText xml:space="preserve"> PAGEREF _Toc47428326 \h </w:instrText>
        </w:r>
        <w:r w:rsidR="003079E8">
          <w:rPr>
            <w:webHidden/>
          </w:rPr>
        </w:r>
        <w:r w:rsidR="003079E8">
          <w:rPr>
            <w:webHidden/>
          </w:rPr>
          <w:fldChar w:fldCharType="separate"/>
        </w:r>
        <w:r w:rsidR="003079E8">
          <w:rPr>
            <w:webHidden/>
          </w:rPr>
          <w:t>34</w:t>
        </w:r>
        <w:r w:rsidR="003079E8">
          <w:rPr>
            <w:webHidden/>
          </w:rPr>
          <w:fldChar w:fldCharType="end"/>
        </w:r>
      </w:hyperlink>
    </w:p>
    <w:p w14:paraId="045BB5F1" w14:textId="35FD7415" w:rsidR="003079E8" w:rsidRDefault="009D52E5">
      <w:pPr>
        <w:pStyle w:val="TOC3"/>
        <w:rPr>
          <w:rFonts w:asciiTheme="minorHAnsi" w:eastAsiaTheme="minorEastAsia" w:hAnsiTheme="minorHAnsi" w:cstheme="minorBidi"/>
          <w:b w:val="0"/>
          <w:noProof/>
          <w:sz w:val="22"/>
          <w:szCs w:val="22"/>
        </w:rPr>
      </w:pPr>
      <w:hyperlink w:anchor="_Toc47428327" w:history="1">
        <w:r w:rsidR="003079E8" w:rsidRPr="00FC6E9F">
          <w:rPr>
            <w:rStyle w:val="Hyperlink"/>
            <w:noProof/>
          </w:rPr>
          <w:t>4.10.1.</w:t>
        </w:r>
        <w:r w:rsidR="003079E8">
          <w:rPr>
            <w:rFonts w:asciiTheme="minorHAnsi" w:eastAsiaTheme="minorEastAsia" w:hAnsiTheme="minorHAnsi" w:cstheme="minorBidi"/>
            <w:b w:val="0"/>
            <w:noProof/>
            <w:sz w:val="22"/>
            <w:szCs w:val="22"/>
          </w:rPr>
          <w:tab/>
        </w:r>
        <w:r w:rsidR="003079E8" w:rsidRPr="00FC6E9F">
          <w:rPr>
            <w:rStyle w:val="Hyperlink"/>
            <w:noProof/>
          </w:rPr>
          <w:t>Search Diagnosis Code</w:t>
        </w:r>
        <w:r w:rsidR="003079E8">
          <w:rPr>
            <w:noProof/>
            <w:webHidden/>
          </w:rPr>
          <w:tab/>
        </w:r>
        <w:r w:rsidR="003079E8">
          <w:rPr>
            <w:noProof/>
            <w:webHidden/>
          </w:rPr>
          <w:fldChar w:fldCharType="begin"/>
        </w:r>
        <w:r w:rsidR="003079E8">
          <w:rPr>
            <w:noProof/>
            <w:webHidden/>
          </w:rPr>
          <w:instrText xml:space="preserve"> PAGEREF _Toc47428327 \h </w:instrText>
        </w:r>
        <w:r w:rsidR="003079E8">
          <w:rPr>
            <w:noProof/>
            <w:webHidden/>
          </w:rPr>
        </w:r>
        <w:r w:rsidR="003079E8">
          <w:rPr>
            <w:noProof/>
            <w:webHidden/>
          </w:rPr>
          <w:fldChar w:fldCharType="separate"/>
        </w:r>
        <w:r w:rsidR="003079E8">
          <w:rPr>
            <w:noProof/>
            <w:webHidden/>
          </w:rPr>
          <w:t>35</w:t>
        </w:r>
        <w:r w:rsidR="003079E8">
          <w:rPr>
            <w:noProof/>
            <w:webHidden/>
          </w:rPr>
          <w:fldChar w:fldCharType="end"/>
        </w:r>
      </w:hyperlink>
    </w:p>
    <w:p w14:paraId="4D5F8B35" w14:textId="284429B6" w:rsidR="003079E8" w:rsidRDefault="009D52E5">
      <w:pPr>
        <w:pStyle w:val="TOC2"/>
        <w:rPr>
          <w:rFonts w:asciiTheme="minorHAnsi" w:eastAsiaTheme="minorEastAsia" w:hAnsiTheme="minorHAnsi" w:cstheme="minorBidi"/>
          <w:b w:val="0"/>
          <w:sz w:val="22"/>
          <w:szCs w:val="22"/>
        </w:rPr>
      </w:pPr>
      <w:hyperlink w:anchor="_Toc47428330" w:history="1">
        <w:r w:rsidR="003079E8" w:rsidRPr="00FC6E9F">
          <w:rPr>
            <w:rStyle w:val="Hyperlink"/>
          </w:rPr>
          <w:t>4.11.</w:t>
        </w:r>
        <w:r w:rsidR="003079E8">
          <w:rPr>
            <w:rFonts w:asciiTheme="minorHAnsi" w:eastAsiaTheme="minorEastAsia" w:hAnsiTheme="minorHAnsi" w:cstheme="minorBidi"/>
            <w:b w:val="0"/>
            <w:sz w:val="22"/>
            <w:szCs w:val="22"/>
          </w:rPr>
          <w:tab/>
        </w:r>
        <w:r w:rsidR="003079E8" w:rsidRPr="00FC6E9F">
          <w:rPr>
            <w:rStyle w:val="Hyperlink"/>
          </w:rPr>
          <w:t>Medical Code Lookup Page</w:t>
        </w:r>
        <w:r w:rsidR="003079E8">
          <w:rPr>
            <w:webHidden/>
          </w:rPr>
          <w:tab/>
        </w:r>
        <w:r w:rsidR="003079E8">
          <w:rPr>
            <w:webHidden/>
          </w:rPr>
          <w:fldChar w:fldCharType="begin"/>
        </w:r>
        <w:r w:rsidR="003079E8">
          <w:rPr>
            <w:webHidden/>
          </w:rPr>
          <w:instrText xml:space="preserve"> PAGEREF _Toc47428330 \h </w:instrText>
        </w:r>
        <w:r w:rsidR="003079E8">
          <w:rPr>
            <w:webHidden/>
          </w:rPr>
        </w:r>
        <w:r w:rsidR="003079E8">
          <w:rPr>
            <w:webHidden/>
          </w:rPr>
          <w:fldChar w:fldCharType="separate"/>
        </w:r>
        <w:r w:rsidR="003079E8">
          <w:rPr>
            <w:webHidden/>
          </w:rPr>
          <w:t>36</w:t>
        </w:r>
        <w:r w:rsidR="003079E8">
          <w:rPr>
            <w:webHidden/>
          </w:rPr>
          <w:fldChar w:fldCharType="end"/>
        </w:r>
      </w:hyperlink>
    </w:p>
    <w:p w14:paraId="656C53FB" w14:textId="3E8B1D5F" w:rsidR="003079E8" w:rsidRDefault="009D52E5">
      <w:pPr>
        <w:pStyle w:val="TOC2"/>
        <w:rPr>
          <w:rFonts w:asciiTheme="minorHAnsi" w:eastAsiaTheme="minorEastAsia" w:hAnsiTheme="minorHAnsi" w:cstheme="minorBidi"/>
          <w:b w:val="0"/>
          <w:sz w:val="22"/>
          <w:szCs w:val="22"/>
        </w:rPr>
      </w:pPr>
      <w:hyperlink w:anchor="_Toc47428331" w:history="1">
        <w:r w:rsidR="003079E8" w:rsidRPr="00FC6E9F">
          <w:rPr>
            <w:rStyle w:val="Hyperlink"/>
          </w:rPr>
          <w:t>4.12.</w:t>
        </w:r>
        <w:r w:rsidR="003079E8">
          <w:rPr>
            <w:rFonts w:asciiTheme="minorHAnsi" w:eastAsiaTheme="minorEastAsia" w:hAnsiTheme="minorHAnsi" w:cstheme="minorBidi"/>
            <w:b w:val="0"/>
            <w:sz w:val="22"/>
            <w:szCs w:val="22"/>
          </w:rPr>
          <w:tab/>
        </w:r>
        <w:r w:rsidR="003079E8" w:rsidRPr="00FC6E9F">
          <w:rPr>
            <w:rStyle w:val="Hyperlink"/>
          </w:rPr>
          <w:t>Sample Print PDF File of Claims</w:t>
        </w:r>
        <w:r w:rsidR="003079E8">
          <w:rPr>
            <w:webHidden/>
          </w:rPr>
          <w:tab/>
        </w:r>
        <w:r w:rsidR="003079E8">
          <w:rPr>
            <w:webHidden/>
          </w:rPr>
          <w:fldChar w:fldCharType="begin"/>
        </w:r>
        <w:r w:rsidR="003079E8">
          <w:rPr>
            <w:webHidden/>
          </w:rPr>
          <w:instrText xml:space="preserve"> PAGEREF _Toc47428331 \h </w:instrText>
        </w:r>
        <w:r w:rsidR="003079E8">
          <w:rPr>
            <w:webHidden/>
          </w:rPr>
        </w:r>
        <w:r w:rsidR="003079E8">
          <w:rPr>
            <w:webHidden/>
          </w:rPr>
          <w:fldChar w:fldCharType="separate"/>
        </w:r>
        <w:r w:rsidR="003079E8">
          <w:rPr>
            <w:webHidden/>
          </w:rPr>
          <w:t>38</w:t>
        </w:r>
        <w:r w:rsidR="003079E8">
          <w:rPr>
            <w:webHidden/>
          </w:rPr>
          <w:fldChar w:fldCharType="end"/>
        </w:r>
      </w:hyperlink>
    </w:p>
    <w:p w14:paraId="07DEBB53" w14:textId="54344795" w:rsidR="003079E8" w:rsidRDefault="009D52E5">
      <w:pPr>
        <w:pStyle w:val="TOC3"/>
        <w:rPr>
          <w:rFonts w:asciiTheme="minorHAnsi" w:eastAsiaTheme="minorEastAsia" w:hAnsiTheme="minorHAnsi" w:cstheme="minorBidi"/>
          <w:b w:val="0"/>
          <w:noProof/>
          <w:sz w:val="22"/>
          <w:szCs w:val="22"/>
        </w:rPr>
      </w:pPr>
      <w:hyperlink w:anchor="_Toc47428333" w:history="1">
        <w:r w:rsidR="003079E8" w:rsidRPr="00FC6E9F">
          <w:rPr>
            <w:rStyle w:val="Hyperlink"/>
            <w:noProof/>
          </w:rPr>
          <w:t>4.12.1.</w:t>
        </w:r>
        <w:r w:rsidR="003079E8">
          <w:rPr>
            <w:rFonts w:asciiTheme="minorHAnsi" w:eastAsiaTheme="minorEastAsia" w:hAnsiTheme="minorHAnsi" w:cstheme="minorBidi"/>
            <w:b w:val="0"/>
            <w:noProof/>
            <w:sz w:val="22"/>
            <w:szCs w:val="22"/>
          </w:rPr>
          <w:tab/>
        </w:r>
        <w:r w:rsidR="003079E8" w:rsidRPr="00FC6E9F">
          <w:rPr>
            <w:rStyle w:val="Hyperlink"/>
            <w:noProof/>
          </w:rPr>
          <w:t>Institutional Claim PDF</w:t>
        </w:r>
        <w:r w:rsidR="003079E8">
          <w:rPr>
            <w:noProof/>
            <w:webHidden/>
          </w:rPr>
          <w:tab/>
        </w:r>
        <w:r w:rsidR="003079E8">
          <w:rPr>
            <w:noProof/>
            <w:webHidden/>
          </w:rPr>
          <w:fldChar w:fldCharType="begin"/>
        </w:r>
        <w:r w:rsidR="003079E8">
          <w:rPr>
            <w:noProof/>
            <w:webHidden/>
          </w:rPr>
          <w:instrText xml:space="preserve"> PAGEREF _Toc47428333 \h </w:instrText>
        </w:r>
        <w:r w:rsidR="003079E8">
          <w:rPr>
            <w:noProof/>
            <w:webHidden/>
          </w:rPr>
        </w:r>
        <w:r w:rsidR="003079E8">
          <w:rPr>
            <w:noProof/>
            <w:webHidden/>
          </w:rPr>
          <w:fldChar w:fldCharType="separate"/>
        </w:r>
        <w:r w:rsidR="003079E8">
          <w:rPr>
            <w:noProof/>
            <w:webHidden/>
          </w:rPr>
          <w:t>38</w:t>
        </w:r>
        <w:r w:rsidR="003079E8">
          <w:rPr>
            <w:noProof/>
            <w:webHidden/>
          </w:rPr>
          <w:fldChar w:fldCharType="end"/>
        </w:r>
      </w:hyperlink>
    </w:p>
    <w:p w14:paraId="06C50B4A" w14:textId="5D8D2DFB" w:rsidR="003079E8" w:rsidRDefault="009D52E5">
      <w:pPr>
        <w:pStyle w:val="TOC3"/>
        <w:rPr>
          <w:rFonts w:asciiTheme="minorHAnsi" w:eastAsiaTheme="minorEastAsia" w:hAnsiTheme="minorHAnsi" w:cstheme="minorBidi"/>
          <w:b w:val="0"/>
          <w:noProof/>
          <w:sz w:val="22"/>
          <w:szCs w:val="22"/>
        </w:rPr>
      </w:pPr>
      <w:hyperlink w:anchor="_Toc47428334" w:history="1">
        <w:r w:rsidR="003079E8" w:rsidRPr="00FC6E9F">
          <w:rPr>
            <w:rStyle w:val="Hyperlink"/>
            <w:noProof/>
          </w:rPr>
          <w:t>4.12.2.</w:t>
        </w:r>
        <w:r w:rsidR="003079E8">
          <w:rPr>
            <w:rFonts w:asciiTheme="minorHAnsi" w:eastAsiaTheme="minorEastAsia" w:hAnsiTheme="minorHAnsi" w:cstheme="minorBidi"/>
            <w:b w:val="0"/>
            <w:noProof/>
            <w:sz w:val="22"/>
            <w:szCs w:val="22"/>
          </w:rPr>
          <w:tab/>
        </w:r>
        <w:r w:rsidR="003079E8" w:rsidRPr="00FC6E9F">
          <w:rPr>
            <w:rStyle w:val="Hyperlink"/>
            <w:noProof/>
          </w:rPr>
          <w:t>Professional Claim PDF</w:t>
        </w:r>
        <w:r w:rsidR="003079E8">
          <w:rPr>
            <w:noProof/>
            <w:webHidden/>
          </w:rPr>
          <w:tab/>
        </w:r>
        <w:r w:rsidR="003079E8">
          <w:rPr>
            <w:noProof/>
            <w:webHidden/>
          </w:rPr>
          <w:fldChar w:fldCharType="begin"/>
        </w:r>
        <w:r w:rsidR="003079E8">
          <w:rPr>
            <w:noProof/>
            <w:webHidden/>
          </w:rPr>
          <w:instrText xml:space="preserve"> PAGEREF _Toc47428334 \h </w:instrText>
        </w:r>
        <w:r w:rsidR="003079E8">
          <w:rPr>
            <w:noProof/>
            <w:webHidden/>
          </w:rPr>
        </w:r>
        <w:r w:rsidR="003079E8">
          <w:rPr>
            <w:noProof/>
            <w:webHidden/>
          </w:rPr>
          <w:fldChar w:fldCharType="separate"/>
        </w:r>
        <w:r w:rsidR="003079E8">
          <w:rPr>
            <w:noProof/>
            <w:webHidden/>
          </w:rPr>
          <w:t>39</w:t>
        </w:r>
        <w:r w:rsidR="003079E8">
          <w:rPr>
            <w:noProof/>
            <w:webHidden/>
          </w:rPr>
          <w:fldChar w:fldCharType="end"/>
        </w:r>
      </w:hyperlink>
    </w:p>
    <w:p w14:paraId="504EC8D5" w14:textId="1F2F6947" w:rsidR="003079E8" w:rsidRDefault="009D52E5">
      <w:pPr>
        <w:pStyle w:val="TOC3"/>
        <w:rPr>
          <w:rFonts w:asciiTheme="minorHAnsi" w:eastAsiaTheme="minorEastAsia" w:hAnsiTheme="minorHAnsi" w:cstheme="minorBidi"/>
          <w:b w:val="0"/>
          <w:noProof/>
          <w:sz w:val="22"/>
          <w:szCs w:val="22"/>
        </w:rPr>
      </w:pPr>
      <w:hyperlink w:anchor="_Toc47428335" w:history="1">
        <w:r w:rsidR="003079E8" w:rsidRPr="00FC6E9F">
          <w:rPr>
            <w:rStyle w:val="Hyperlink"/>
            <w:noProof/>
          </w:rPr>
          <w:t>4.12.3.</w:t>
        </w:r>
        <w:r w:rsidR="003079E8">
          <w:rPr>
            <w:rFonts w:asciiTheme="minorHAnsi" w:eastAsiaTheme="minorEastAsia" w:hAnsiTheme="minorHAnsi" w:cstheme="minorBidi"/>
            <w:b w:val="0"/>
            <w:noProof/>
            <w:sz w:val="22"/>
            <w:szCs w:val="22"/>
          </w:rPr>
          <w:tab/>
        </w:r>
        <w:r w:rsidR="003079E8" w:rsidRPr="00FC6E9F">
          <w:rPr>
            <w:rStyle w:val="Hyperlink"/>
            <w:noProof/>
          </w:rPr>
          <w:t>Dental Claim PDF</w:t>
        </w:r>
        <w:r w:rsidR="003079E8">
          <w:rPr>
            <w:noProof/>
            <w:webHidden/>
          </w:rPr>
          <w:tab/>
        </w:r>
        <w:r w:rsidR="003079E8">
          <w:rPr>
            <w:noProof/>
            <w:webHidden/>
          </w:rPr>
          <w:fldChar w:fldCharType="begin"/>
        </w:r>
        <w:r w:rsidR="003079E8">
          <w:rPr>
            <w:noProof/>
            <w:webHidden/>
          </w:rPr>
          <w:instrText xml:space="preserve"> PAGEREF _Toc47428335 \h </w:instrText>
        </w:r>
        <w:r w:rsidR="003079E8">
          <w:rPr>
            <w:noProof/>
            <w:webHidden/>
          </w:rPr>
        </w:r>
        <w:r w:rsidR="003079E8">
          <w:rPr>
            <w:noProof/>
            <w:webHidden/>
          </w:rPr>
          <w:fldChar w:fldCharType="separate"/>
        </w:r>
        <w:r w:rsidR="003079E8">
          <w:rPr>
            <w:noProof/>
            <w:webHidden/>
          </w:rPr>
          <w:t>40</w:t>
        </w:r>
        <w:r w:rsidR="003079E8">
          <w:rPr>
            <w:noProof/>
            <w:webHidden/>
          </w:rPr>
          <w:fldChar w:fldCharType="end"/>
        </w:r>
      </w:hyperlink>
    </w:p>
    <w:p w14:paraId="797B80FF" w14:textId="411E15F2" w:rsidR="003079E8" w:rsidRDefault="009D52E5" w:rsidP="003079E8">
      <w:pPr>
        <w:pStyle w:val="TOC1"/>
        <w:rPr>
          <w:rFonts w:asciiTheme="minorHAnsi" w:eastAsiaTheme="minorEastAsia" w:hAnsiTheme="minorHAnsi" w:cstheme="minorBidi"/>
          <w:noProof/>
          <w:sz w:val="22"/>
          <w:szCs w:val="22"/>
        </w:rPr>
      </w:pPr>
      <w:hyperlink w:anchor="_Toc47428336" w:history="1">
        <w:r w:rsidR="003079E8" w:rsidRPr="00FC6E9F">
          <w:rPr>
            <w:rStyle w:val="Hyperlink"/>
            <w:noProof/>
          </w:rPr>
          <w:t>5.</w:t>
        </w:r>
        <w:r w:rsidR="003079E8">
          <w:rPr>
            <w:rFonts w:asciiTheme="minorHAnsi" w:eastAsiaTheme="minorEastAsia" w:hAnsiTheme="minorHAnsi" w:cstheme="minorBidi"/>
            <w:noProof/>
            <w:sz w:val="22"/>
            <w:szCs w:val="22"/>
          </w:rPr>
          <w:tab/>
        </w:r>
        <w:r w:rsidR="003079E8" w:rsidRPr="00FC6E9F">
          <w:rPr>
            <w:rStyle w:val="Hyperlink"/>
            <w:noProof/>
          </w:rPr>
          <w:t>Troubleshooting</w:t>
        </w:r>
        <w:r w:rsidR="003079E8">
          <w:rPr>
            <w:noProof/>
            <w:webHidden/>
          </w:rPr>
          <w:tab/>
        </w:r>
        <w:r w:rsidR="003079E8">
          <w:rPr>
            <w:noProof/>
            <w:webHidden/>
          </w:rPr>
          <w:fldChar w:fldCharType="begin"/>
        </w:r>
        <w:r w:rsidR="003079E8">
          <w:rPr>
            <w:noProof/>
            <w:webHidden/>
          </w:rPr>
          <w:instrText xml:space="preserve"> PAGEREF _Toc47428336 \h </w:instrText>
        </w:r>
        <w:r w:rsidR="003079E8">
          <w:rPr>
            <w:noProof/>
            <w:webHidden/>
          </w:rPr>
        </w:r>
        <w:r w:rsidR="003079E8">
          <w:rPr>
            <w:noProof/>
            <w:webHidden/>
          </w:rPr>
          <w:fldChar w:fldCharType="separate"/>
        </w:r>
        <w:r w:rsidR="003079E8">
          <w:rPr>
            <w:noProof/>
            <w:webHidden/>
          </w:rPr>
          <w:t>41</w:t>
        </w:r>
        <w:r w:rsidR="003079E8">
          <w:rPr>
            <w:noProof/>
            <w:webHidden/>
          </w:rPr>
          <w:fldChar w:fldCharType="end"/>
        </w:r>
      </w:hyperlink>
    </w:p>
    <w:p w14:paraId="1210ACE0" w14:textId="78EE2769" w:rsidR="003079E8" w:rsidRDefault="009D52E5">
      <w:pPr>
        <w:pStyle w:val="TOC2"/>
        <w:rPr>
          <w:rFonts w:asciiTheme="minorHAnsi" w:eastAsiaTheme="minorEastAsia" w:hAnsiTheme="minorHAnsi" w:cstheme="minorBidi"/>
          <w:b w:val="0"/>
          <w:sz w:val="22"/>
          <w:szCs w:val="22"/>
        </w:rPr>
      </w:pPr>
      <w:hyperlink w:anchor="_Toc47428337" w:history="1">
        <w:r w:rsidR="003079E8" w:rsidRPr="00FC6E9F">
          <w:rPr>
            <w:rStyle w:val="Hyperlink"/>
          </w:rPr>
          <w:t>5.1.</w:t>
        </w:r>
        <w:r w:rsidR="003079E8">
          <w:rPr>
            <w:rFonts w:asciiTheme="minorHAnsi" w:eastAsiaTheme="minorEastAsia" w:hAnsiTheme="minorHAnsi" w:cstheme="minorBidi"/>
            <w:b w:val="0"/>
            <w:sz w:val="22"/>
            <w:szCs w:val="22"/>
          </w:rPr>
          <w:tab/>
        </w:r>
        <w:r w:rsidR="003079E8" w:rsidRPr="00FC6E9F">
          <w:rPr>
            <w:rStyle w:val="Hyperlink"/>
          </w:rPr>
          <w:t>Special Instructions for Error Correction</w:t>
        </w:r>
        <w:r w:rsidR="003079E8">
          <w:rPr>
            <w:webHidden/>
          </w:rPr>
          <w:tab/>
        </w:r>
        <w:r w:rsidR="003079E8">
          <w:rPr>
            <w:webHidden/>
          </w:rPr>
          <w:fldChar w:fldCharType="begin"/>
        </w:r>
        <w:r w:rsidR="003079E8">
          <w:rPr>
            <w:webHidden/>
          </w:rPr>
          <w:instrText xml:space="preserve"> PAGEREF _Toc47428337 \h </w:instrText>
        </w:r>
        <w:r w:rsidR="003079E8">
          <w:rPr>
            <w:webHidden/>
          </w:rPr>
        </w:r>
        <w:r w:rsidR="003079E8">
          <w:rPr>
            <w:webHidden/>
          </w:rPr>
          <w:fldChar w:fldCharType="separate"/>
        </w:r>
        <w:r w:rsidR="003079E8">
          <w:rPr>
            <w:webHidden/>
          </w:rPr>
          <w:t>41</w:t>
        </w:r>
        <w:r w:rsidR="003079E8">
          <w:rPr>
            <w:webHidden/>
          </w:rPr>
          <w:fldChar w:fldCharType="end"/>
        </w:r>
      </w:hyperlink>
    </w:p>
    <w:p w14:paraId="24C4D921" w14:textId="7F357AAC" w:rsidR="003079E8" w:rsidRDefault="009D52E5" w:rsidP="003079E8">
      <w:pPr>
        <w:pStyle w:val="TOC1"/>
        <w:rPr>
          <w:rFonts w:asciiTheme="minorHAnsi" w:eastAsiaTheme="minorEastAsia" w:hAnsiTheme="minorHAnsi" w:cstheme="minorBidi"/>
          <w:noProof/>
          <w:sz w:val="22"/>
          <w:szCs w:val="22"/>
        </w:rPr>
      </w:pPr>
      <w:hyperlink w:anchor="_Toc47428338" w:history="1">
        <w:r w:rsidR="003079E8" w:rsidRPr="00FC6E9F">
          <w:rPr>
            <w:rStyle w:val="Hyperlink"/>
            <w:noProof/>
          </w:rPr>
          <w:t>6.</w:t>
        </w:r>
        <w:r w:rsidR="003079E8" w:rsidRPr="00FC6E9F">
          <w:rPr>
            <w:rStyle w:val="Hyperlink"/>
            <w:noProof/>
          </w:rPr>
          <w:fldChar w:fldCharType="begin"/>
        </w:r>
        <w:r w:rsidR="003079E8" w:rsidRPr="00FC6E9F">
          <w:rPr>
            <w:rStyle w:val="Hyperlink"/>
            <w:noProof/>
          </w:rPr>
          <w:instrText xml:space="preserve"> DISPLAYNFC \l 0 </w:instrText>
        </w:r>
        <w:r w:rsidR="003079E8" w:rsidRPr="00FC6E9F">
          <w:rPr>
            <w:rStyle w:val="Hyperlink"/>
            <w:noProof/>
          </w:rPr>
          <w:fldChar w:fldCharType="end"/>
        </w:r>
        <w:r w:rsidR="003079E8">
          <w:rPr>
            <w:rFonts w:asciiTheme="minorHAnsi" w:eastAsiaTheme="minorEastAsia" w:hAnsiTheme="minorHAnsi" w:cstheme="minorBidi"/>
            <w:noProof/>
            <w:sz w:val="22"/>
            <w:szCs w:val="22"/>
          </w:rPr>
          <w:tab/>
        </w:r>
        <w:r w:rsidR="003079E8" w:rsidRPr="00FC6E9F">
          <w:rPr>
            <w:rStyle w:val="Hyperlink"/>
            <w:noProof/>
          </w:rPr>
          <w:t>Acronyms and Abbreviations</w:t>
        </w:r>
        <w:r w:rsidR="003079E8">
          <w:rPr>
            <w:noProof/>
            <w:webHidden/>
          </w:rPr>
          <w:tab/>
        </w:r>
        <w:r w:rsidR="003079E8">
          <w:rPr>
            <w:noProof/>
            <w:webHidden/>
          </w:rPr>
          <w:fldChar w:fldCharType="begin"/>
        </w:r>
        <w:r w:rsidR="003079E8">
          <w:rPr>
            <w:noProof/>
            <w:webHidden/>
          </w:rPr>
          <w:instrText xml:space="preserve"> PAGEREF _Toc47428338 \h </w:instrText>
        </w:r>
        <w:r w:rsidR="003079E8">
          <w:rPr>
            <w:noProof/>
            <w:webHidden/>
          </w:rPr>
        </w:r>
        <w:r w:rsidR="003079E8">
          <w:rPr>
            <w:noProof/>
            <w:webHidden/>
          </w:rPr>
          <w:fldChar w:fldCharType="separate"/>
        </w:r>
        <w:r w:rsidR="003079E8">
          <w:rPr>
            <w:noProof/>
            <w:webHidden/>
          </w:rPr>
          <w:t>41</w:t>
        </w:r>
        <w:r w:rsidR="003079E8">
          <w:rPr>
            <w:noProof/>
            <w:webHidden/>
          </w:rPr>
          <w:fldChar w:fldCharType="end"/>
        </w:r>
      </w:hyperlink>
    </w:p>
    <w:p w14:paraId="2ECA92F8" w14:textId="792EB243" w:rsidR="003079E8" w:rsidRDefault="009D52E5" w:rsidP="003079E8">
      <w:pPr>
        <w:pStyle w:val="TOC1"/>
        <w:rPr>
          <w:rFonts w:asciiTheme="minorHAnsi" w:eastAsiaTheme="minorEastAsia" w:hAnsiTheme="minorHAnsi" w:cstheme="minorBidi"/>
          <w:noProof/>
          <w:sz w:val="22"/>
          <w:szCs w:val="22"/>
        </w:rPr>
      </w:pPr>
      <w:hyperlink w:anchor="_Toc47428339" w:history="1">
        <w:r w:rsidR="003079E8" w:rsidRPr="00FC6E9F">
          <w:rPr>
            <w:rStyle w:val="Hyperlink"/>
            <w:noProof/>
          </w:rPr>
          <w:t>7.</w:t>
        </w:r>
        <w:r w:rsidR="003079E8">
          <w:rPr>
            <w:rFonts w:asciiTheme="minorHAnsi" w:eastAsiaTheme="minorEastAsia" w:hAnsiTheme="minorHAnsi" w:cstheme="minorBidi"/>
            <w:noProof/>
            <w:sz w:val="22"/>
            <w:szCs w:val="22"/>
          </w:rPr>
          <w:tab/>
        </w:r>
        <w:r w:rsidR="003079E8" w:rsidRPr="00FC6E9F">
          <w:rPr>
            <w:rStyle w:val="Hyperlink"/>
            <w:noProof/>
          </w:rPr>
          <w:t>Appendix</w:t>
        </w:r>
        <w:r w:rsidR="003079E8">
          <w:rPr>
            <w:noProof/>
            <w:webHidden/>
          </w:rPr>
          <w:tab/>
        </w:r>
        <w:r w:rsidR="003079E8">
          <w:rPr>
            <w:noProof/>
            <w:webHidden/>
          </w:rPr>
          <w:fldChar w:fldCharType="begin"/>
        </w:r>
        <w:r w:rsidR="003079E8">
          <w:rPr>
            <w:noProof/>
            <w:webHidden/>
          </w:rPr>
          <w:instrText xml:space="preserve"> PAGEREF _Toc47428339 \h </w:instrText>
        </w:r>
        <w:r w:rsidR="003079E8">
          <w:rPr>
            <w:noProof/>
            <w:webHidden/>
          </w:rPr>
        </w:r>
        <w:r w:rsidR="003079E8">
          <w:rPr>
            <w:noProof/>
            <w:webHidden/>
          </w:rPr>
          <w:fldChar w:fldCharType="separate"/>
        </w:r>
        <w:r w:rsidR="003079E8">
          <w:rPr>
            <w:noProof/>
            <w:webHidden/>
          </w:rPr>
          <w:t>43</w:t>
        </w:r>
        <w:r w:rsidR="003079E8">
          <w:rPr>
            <w:noProof/>
            <w:webHidden/>
          </w:rPr>
          <w:fldChar w:fldCharType="end"/>
        </w:r>
      </w:hyperlink>
    </w:p>
    <w:p w14:paraId="0E8C5F31" w14:textId="2C74EE9D" w:rsidR="006035E5" w:rsidRDefault="00BC6B42" w:rsidP="006035E5">
      <w:pPr>
        <w:pStyle w:val="Title2"/>
        <w:jc w:val="left"/>
        <w:rPr>
          <w:b w:val="0"/>
        </w:rPr>
      </w:pPr>
      <w:r>
        <w:rPr>
          <w:bCs w:val="0"/>
          <w:szCs w:val="20"/>
        </w:rPr>
        <w:fldChar w:fldCharType="end"/>
      </w:r>
      <w:r w:rsidR="006035E5">
        <w:rPr>
          <w:bCs w:val="0"/>
          <w:szCs w:val="20"/>
        </w:rPr>
        <w:br w:type="page"/>
      </w:r>
    </w:p>
    <w:p w14:paraId="514B9CB5" w14:textId="77777777" w:rsidR="00BC6B42" w:rsidRPr="005957D2" w:rsidRDefault="00BC6B42" w:rsidP="00BC6B42">
      <w:pPr>
        <w:pStyle w:val="BodyText"/>
        <w:jc w:val="center"/>
        <w:rPr>
          <w:rFonts w:ascii="Arial" w:hAnsi="Arial" w:cs="Arial"/>
          <w:b/>
          <w:sz w:val="28"/>
          <w:szCs w:val="28"/>
        </w:rPr>
      </w:pPr>
      <w:r w:rsidRPr="005957D2">
        <w:rPr>
          <w:rFonts w:ascii="Arial" w:hAnsi="Arial" w:cs="Arial"/>
          <w:b/>
          <w:sz w:val="28"/>
          <w:szCs w:val="28"/>
        </w:rPr>
        <w:lastRenderedPageBreak/>
        <w:t>List of Figures</w:t>
      </w:r>
    </w:p>
    <w:p w14:paraId="5C5516B9" w14:textId="7AD8956F" w:rsidR="0005250C" w:rsidRDefault="00BC6B42">
      <w:pPr>
        <w:pStyle w:val="TableofFigures"/>
        <w:tabs>
          <w:tab w:val="right" w:leader="dot" w:pos="9350"/>
        </w:tabs>
        <w:rPr>
          <w:rFonts w:asciiTheme="minorHAnsi" w:eastAsiaTheme="minorEastAsia" w:hAnsiTheme="minorHAnsi" w:cstheme="minorBidi"/>
          <w:noProof/>
          <w:szCs w:val="22"/>
        </w:rPr>
      </w:pPr>
      <w:r>
        <w:fldChar w:fldCharType="begin"/>
      </w:r>
      <w:r>
        <w:instrText xml:space="preserve"> TOC \h \z \t "Caption" \c </w:instrText>
      </w:r>
      <w:r>
        <w:fldChar w:fldCharType="separate"/>
      </w:r>
      <w:hyperlink w:anchor="_Toc47423388" w:history="1">
        <w:r w:rsidR="0005250C" w:rsidRPr="00B5080F">
          <w:rPr>
            <w:rStyle w:val="Hyperlink"/>
            <w:noProof/>
          </w:rPr>
          <w:t>Figure 1: Data Flow Diagram</w:t>
        </w:r>
        <w:r w:rsidR="0005250C">
          <w:rPr>
            <w:noProof/>
            <w:webHidden/>
          </w:rPr>
          <w:tab/>
        </w:r>
        <w:r w:rsidR="0005250C">
          <w:rPr>
            <w:noProof/>
            <w:webHidden/>
          </w:rPr>
          <w:fldChar w:fldCharType="begin"/>
        </w:r>
        <w:r w:rsidR="0005250C">
          <w:rPr>
            <w:noProof/>
            <w:webHidden/>
          </w:rPr>
          <w:instrText xml:space="preserve"> PAGEREF _Toc47423388 \h </w:instrText>
        </w:r>
        <w:r w:rsidR="0005250C">
          <w:rPr>
            <w:noProof/>
            <w:webHidden/>
          </w:rPr>
        </w:r>
        <w:r w:rsidR="0005250C">
          <w:rPr>
            <w:noProof/>
            <w:webHidden/>
          </w:rPr>
          <w:fldChar w:fldCharType="separate"/>
        </w:r>
        <w:r w:rsidR="0005250C">
          <w:rPr>
            <w:noProof/>
            <w:webHidden/>
          </w:rPr>
          <w:t>9</w:t>
        </w:r>
        <w:r w:rsidR="0005250C">
          <w:rPr>
            <w:noProof/>
            <w:webHidden/>
          </w:rPr>
          <w:fldChar w:fldCharType="end"/>
        </w:r>
      </w:hyperlink>
    </w:p>
    <w:p w14:paraId="4755ADAB" w14:textId="69AFEA09" w:rsidR="0005250C" w:rsidRDefault="009D52E5">
      <w:pPr>
        <w:pStyle w:val="TableofFigures"/>
        <w:tabs>
          <w:tab w:val="right" w:leader="dot" w:pos="9350"/>
        </w:tabs>
        <w:rPr>
          <w:rFonts w:asciiTheme="minorHAnsi" w:eastAsiaTheme="minorEastAsia" w:hAnsiTheme="minorHAnsi" w:cstheme="minorBidi"/>
          <w:noProof/>
          <w:szCs w:val="22"/>
        </w:rPr>
      </w:pPr>
      <w:hyperlink w:anchor="_Toc47423389" w:history="1">
        <w:r w:rsidR="0005250C" w:rsidRPr="00B5080F">
          <w:rPr>
            <w:rStyle w:val="Hyperlink"/>
            <w:noProof/>
          </w:rPr>
          <w:t>Figure 2: Reroute Capabilities Matrix</w:t>
        </w:r>
        <w:r w:rsidR="0005250C">
          <w:rPr>
            <w:noProof/>
            <w:webHidden/>
          </w:rPr>
          <w:tab/>
        </w:r>
        <w:r w:rsidR="0005250C">
          <w:rPr>
            <w:noProof/>
            <w:webHidden/>
          </w:rPr>
          <w:fldChar w:fldCharType="begin"/>
        </w:r>
        <w:r w:rsidR="0005250C">
          <w:rPr>
            <w:noProof/>
            <w:webHidden/>
          </w:rPr>
          <w:instrText xml:space="preserve"> PAGEREF _Toc47423389 \h </w:instrText>
        </w:r>
        <w:r w:rsidR="0005250C">
          <w:rPr>
            <w:noProof/>
            <w:webHidden/>
          </w:rPr>
        </w:r>
        <w:r w:rsidR="0005250C">
          <w:rPr>
            <w:noProof/>
            <w:webHidden/>
          </w:rPr>
          <w:fldChar w:fldCharType="separate"/>
        </w:r>
        <w:r w:rsidR="0005250C">
          <w:rPr>
            <w:noProof/>
            <w:webHidden/>
          </w:rPr>
          <w:t>9</w:t>
        </w:r>
        <w:r w:rsidR="0005250C">
          <w:rPr>
            <w:noProof/>
            <w:webHidden/>
          </w:rPr>
          <w:fldChar w:fldCharType="end"/>
        </w:r>
      </w:hyperlink>
    </w:p>
    <w:p w14:paraId="3CF459A1" w14:textId="3BCA3CD9" w:rsidR="0005250C" w:rsidRDefault="009D52E5">
      <w:pPr>
        <w:pStyle w:val="TableofFigures"/>
        <w:tabs>
          <w:tab w:val="right" w:leader="dot" w:pos="9350"/>
        </w:tabs>
        <w:rPr>
          <w:rFonts w:asciiTheme="minorHAnsi" w:eastAsiaTheme="minorEastAsia" w:hAnsiTheme="minorHAnsi" w:cstheme="minorBidi"/>
          <w:noProof/>
          <w:szCs w:val="22"/>
        </w:rPr>
      </w:pPr>
      <w:hyperlink w:anchor="_Toc47423390" w:history="1">
        <w:r w:rsidR="0005250C" w:rsidRPr="00B5080F">
          <w:rPr>
            <w:rStyle w:val="Hyperlink"/>
            <w:noProof/>
          </w:rPr>
          <w:t>Figure 3: Login Disclaimer</w:t>
        </w:r>
        <w:r w:rsidR="0005250C">
          <w:rPr>
            <w:noProof/>
            <w:webHidden/>
          </w:rPr>
          <w:tab/>
        </w:r>
        <w:r w:rsidR="0005250C">
          <w:rPr>
            <w:noProof/>
            <w:webHidden/>
          </w:rPr>
          <w:fldChar w:fldCharType="begin"/>
        </w:r>
        <w:r w:rsidR="0005250C">
          <w:rPr>
            <w:noProof/>
            <w:webHidden/>
          </w:rPr>
          <w:instrText xml:space="preserve"> PAGEREF _Toc47423390 \h </w:instrText>
        </w:r>
        <w:r w:rsidR="0005250C">
          <w:rPr>
            <w:noProof/>
            <w:webHidden/>
          </w:rPr>
        </w:r>
        <w:r w:rsidR="0005250C">
          <w:rPr>
            <w:noProof/>
            <w:webHidden/>
          </w:rPr>
          <w:fldChar w:fldCharType="separate"/>
        </w:r>
        <w:r w:rsidR="0005250C">
          <w:rPr>
            <w:noProof/>
            <w:webHidden/>
          </w:rPr>
          <w:t>10</w:t>
        </w:r>
        <w:r w:rsidR="0005250C">
          <w:rPr>
            <w:noProof/>
            <w:webHidden/>
          </w:rPr>
          <w:fldChar w:fldCharType="end"/>
        </w:r>
      </w:hyperlink>
    </w:p>
    <w:p w14:paraId="051F4D88" w14:textId="0B7F6914" w:rsidR="0005250C" w:rsidRDefault="009D52E5">
      <w:pPr>
        <w:pStyle w:val="TableofFigures"/>
        <w:tabs>
          <w:tab w:val="right" w:leader="dot" w:pos="9350"/>
        </w:tabs>
        <w:rPr>
          <w:rFonts w:asciiTheme="minorHAnsi" w:eastAsiaTheme="minorEastAsia" w:hAnsiTheme="minorHAnsi" w:cstheme="minorBidi"/>
          <w:noProof/>
          <w:szCs w:val="22"/>
        </w:rPr>
      </w:pPr>
      <w:hyperlink w:anchor="_Toc47423391" w:history="1">
        <w:r w:rsidR="0005250C" w:rsidRPr="00B5080F">
          <w:rPr>
            <w:rStyle w:val="Hyperlink"/>
            <w:noProof/>
          </w:rPr>
          <w:t>Figure 4: ApplicationSystem Navigation Menu</w:t>
        </w:r>
        <w:r w:rsidR="0005250C">
          <w:rPr>
            <w:noProof/>
            <w:webHidden/>
          </w:rPr>
          <w:tab/>
        </w:r>
        <w:r w:rsidR="0005250C">
          <w:rPr>
            <w:noProof/>
            <w:webHidden/>
          </w:rPr>
          <w:fldChar w:fldCharType="begin"/>
        </w:r>
        <w:r w:rsidR="0005250C">
          <w:rPr>
            <w:noProof/>
            <w:webHidden/>
          </w:rPr>
          <w:instrText xml:space="preserve"> PAGEREF _Toc47423391 \h </w:instrText>
        </w:r>
        <w:r w:rsidR="0005250C">
          <w:rPr>
            <w:noProof/>
            <w:webHidden/>
          </w:rPr>
        </w:r>
        <w:r w:rsidR="0005250C">
          <w:rPr>
            <w:noProof/>
            <w:webHidden/>
          </w:rPr>
          <w:fldChar w:fldCharType="separate"/>
        </w:r>
        <w:r w:rsidR="0005250C">
          <w:rPr>
            <w:noProof/>
            <w:webHidden/>
          </w:rPr>
          <w:t>11</w:t>
        </w:r>
        <w:r w:rsidR="0005250C">
          <w:rPr>
            <w:noProof/>
            <w:webHidden/>
          </w:rPr>
          <w:fldChar w:fldCharType="end"/>
        </w:r>
      </w:hyperlink>
    </w:p>
    <w:p w14:paraId="1CEE1E4B" w14:textId="39859688" w:rsidR="0005250C" w:rsidRDefault="009D52E5">
      <w:pPr>
        <w:pStyle w:val="TableofFigures"/>
        <w:tabs>
          <w:tab w:val="right" w:leader="dot" w:pos="9350"/>
        </w:tabs>
        <w:rPr>
          <w:rFonts w:asciiTheme="minorHAnsi" w:eastAsiaTheme="minorEastAsia" w:hAnsiTheme="minorHAnsi" w:cstheme="minorBidi"/>
          <w:noProof/>
          <w:szCs w:val="22"/>
        </w:rPr>
      </w:pPr>
      <w:hyperlink w:anchor="_Toc47423392" w:history="1">
        <w:r w:rsidR="0005250C" w:rsidRPr="00B5080F">
          <w:rPr>
            <w:rStyle w:val="Hyperlink"/>
            <w:noProof/>
          </w:rPr>
          <w:t>Figure 5: Home Page</w:t>
        </w:r>
        <w:r w:rsidR="0005250C">
          <w:rPr>
            <w:noProof/>
            <w:webHidden/>
          </w:rPr>
          <w:tab/>
        </w:r>
        <w:r w:rsidR="0005250C">
          <w:rPr>
            <w:noProof/>
            <w:webHidden/>
          </w:rPr>
          <w:fldChar w:fldCharType="begin"/>
        </w:r>
        <w:r w:rsidR="0005250C">
          <w:rPr>
            <w:noProof/>
            <w:webHidden/>
          </w:rPr>
          <w:instrText xml:space="preserve"> PAGEREF _Toc47423392 \h </w:instrText>
        </w:r>
        <w:r w:rsidR="0005250C">
          <w:rPr>
            <w:noProof/>
            <w:webHidden/>
          </w:rPr>
        </w:r>
        <w:r w:rsidR="0005250C">
          <w:rPr>
            <w:noProof/>
            <w:webHidden/>
          </w:rPr>
          <w:fldChar w:fldCharType="separate"/>
        </w:r>
        <w:r w:rsidR="0005250C">
          <w:rPr>
            <w:noProof/>
            <w:webHidden/>
          </w:rPr>
          <w:t>12</w:t>
        </w:r>
        <w:r w:rsidR="0005250C">
          <w:rPr>
            <w:noProof/>
            <w:webHidden/>
          </w:rPr>
          <w:fldChar w:fldCharType="end"/>
        </w:r>
      </w:hyperlink>
    </w:p>
    <w:p w14:paraId="760CEC73" w14:textId="2C45302C" w:rsidR="0005250C" w:rsidRDefault="009D52E5">
      <w:pPr>
        <w:pStyle w:val="TableofFigures"/>
        <w:tabs>
          <w:tab w:val="right" w:leader="dot" w:pos="9350"/>
        </w:tabs>
        <w:rPr>
          <w:rFonts w:asciiTheme="minorHAnsi" w:eastAsiaTheme="minorEastAsia" w:hAnsiTheme="minorHAnsi" w:cstheme="minorBidi"/>
          <w:noProof/>
          <w:szCs w:val="22"/>
        </w:rPr>
      </w:pPr>
      <w:hyperlink w:anchor="_Toc47423393" w:history="1">
        <w:r w:rsidR="0005250C" w:rsidRPr="00B5080F">
          <w:rPr>
            <w:rStyle w:val="Hyperlink"/>
            <w:noProof/>
          </w:rPr>
          <w:t>Figure 6: Awaiting Processing Page</w:t>
        </w:r>
        <w:r w:rsidR="0005250C">
          <w:rPr>
            <w:noProof/>
            <w:webHidden/>
          </w:rPr>
          <w:tab/>
        </w:r>
        <w:r w:rsidR="0005250C">
          <w:rPr>
            <w:noProof/>
            <w:webHidden/>
          </w:rPr>
          <w:fldChar w:fldCharType="begin"/>
        </w:r>
        <w:r w:rsidR="0005250C">
          <w:rPr>
            <w:noProof/>
            <w:webHidden/>
          </w:rPr>
          <w:instrText xml:space="preserve"> PAGEREF _Toc47423393 \h </w:instrText>
        </w:r>
        <w:r w:rsidR="0005250C">
          <w:rPr>
            <w:noProof/>
            <w:webHidden/>
          </w:rPr>
        </w:r>
        <w:r w:rsidR="0005250C">
          <w:rPr>
            <w:noProof/>
            <w:webHidden/>
          </w:rPr>
          <w:fldChar w:fldCharType="separate"/>
        </w:r>
        <w:r w:rsidR="0005250C">
          <w:rPr>
            <w:noProof/>
            <w:webHidden/>
          </w:rPr>
          <w:t>14</w:t>
        </w:r>
        <w:r w:rsidR="0005250C">
          <w:rPr>
            <w:noProof/>
            <w:webHidden/>
          </w:rPr>
          <w:fldChar w:fldCharType="end"/>
        </w:r>
      </w:hyperlink>
    </w:p>
    <w:p w14:paraId="68D7E35F" w14:textId="50147487" w:rsidR="0005250C" w:rsidRDefault="009D52E5">
      <w:pPr>
        <w:pStyle w:val="TableofFigures"/>
        <w:tabs>
          <w:tab w:val="right" w:leader="dot" w:pos="9350"/>
        </w:tabs>
        <w:rPr>
          <w:rFonts w:asciiTheme="minorHAnsi" w:eastAsiaTheme="minorEastAsia" w:hAnsiTheme="minorHAnsi" w:cstheme="minorBidi"/>
          <w:noProof/>
          <w:szCs w:val="22"/>
        </w:rPr>
      </w:pPr>
      <w:hyperlink w:anchor="_Toc47423394" w:history="1">
        <w:r w:rsidR="0005250C" w:rsidRPr="00B5080F">
          <w:rPr>
            <w:rStyle w:val="Hyperlink"/>
            <w:noProof/>
          </w:rPr>
          <w:t>Figure 7: In Process Page</w:t>
        </w:r>
        <w:r w:rsidR="0005250C">
          <w:rPr>
            <w:noProof/>
            <w:webHidden/>
          </w:rPr>
          <w:tab/>
        </w:r>
        <w:r w:rsidR="0005250C">
          <w:rPr>
            <w:noProof/>
            <w:webHidden/>
          </w:rPr>
          <w:fldChar w:fldCharType="begin"/>
        </w:r>
        <w:r w:rsidR="0005250C">
          <w:rPr>
            <w:noProof/>
            <w:webHidden/>
          </w:rPr>
          <w:instrText xml:space="preserve"> PAGEREF _Toc47423394 \h </w:instrText>
        </w:r>
        <w:r w:rsidR="0005250C">
          <w:rPr>
            <w:noProof/>
            <w:webHidden/>
          </w:rPr>
        </w:r>
        <w:r w:rsidR="0005250C">
          <w:rPr>
            <w:noProof/>
            <w:webHidden/>
          </w:rPr>
          <w:fldChar w:fldCharType="separate"/>
        </w:r>
        <w:r w:rsidR="0005250C">
          <w:rPr>
            <w:noProof/>
            <w:webHidden/>
          </w:rPr>
          <w:t>16</w:t>
        </w:r>
        <w:r w:rsidR="0005250C">
          <w:rPr>
            <w:noProof/>
            <w:webHidden/>
          </w:rPr>
          <w:fldChar w:fldCharType="end"/>
        </w:r>
      </w:hyperlink>
    </w:p>
    <w:p w14:paraId="3D3AAD6C" w14:textId="14838018" w:rsidR="0005250C" w:rsidRDefault="009D52E5">
      <w:pPr>
        <w:pStyle w:val="TableofFigures"/>
        <w:tabs>
          <w:tab w:val="right" w:leader="dot" w:pos="9350"/>
        </w:tabs>
        <w:rPr>
          <w:rFonts w:asciiTheme="minorHAnsi" w:eastAsiaTheme="minorEastAsia" w:hAnsiTheme="minorHAnsi" w:cstheme="minorBidi"/>
          <w:noProof/>
          <w:szCs w:val="22"/>
        </w:rPr>
      </w:pPr>
      <w:hyperlink w:anchor="_Toc47423395" w:history="1">
        <w:r w:rsidR="0005250C" w:rsidRPr="00B5080F">
          <w:rPr>
            <w:rStyle w:val="Hyperlink"/>
            <w:noProof/>
          </w:rPr>
          <w:t>Figure 8: Search Claim Page</w:t>
        </w:r>
        <w:r w:rsidR="0005250C">
          <w:rPr>
            <w:noProof/>
            <w:webHidden/>
          </w:rPr>
          <w:tab/>
        </w:r>
        <w:r w:rsidR="0005250C">
          <w:rPr>
            <w:noProof/>
            <w:webHidden/>
          </w:rPr>
          <w:fldChar w:fldCharType="begin"/>
        </w:r>
        <w:r w:rsidR="0005250C">
          <w:rPr>
            <w:noProof/>
            <w:webHidden/>
          </w:rPr>
          <w:instrText xml:space="preserve"> PAGEREF _Toc47423395 \h </w:instrText>
        </w:r>
        <w:r w:rsidR="0005250C">
          <w:rPr>
            <w:noProof/>
            <w:webHidden/>
          </w:rPr>
        </w:r>
        <w:r w:rsidR="0005250C">
          <w:rPr>
            <w:noProof/>
            <w:webHidden/>
          </w:rPr>
          <w:fldChar w:fldCharType="separate"/>
        </w:r>
        <w:r w:rsidR="0005250C">
          <w:rPr>
            <w:noProof/>
            <w:webHidden/>
          </w:rPr>
          <w:t>18</w:t>
        </w:r>
        <w:r w:rsidR="0005250C">
          <w:rPr>
            <w:noProof/>
            <w:webHidden/>
          </w:rPr>
          <w:fldChar w:fldCharType="end"/>
        </w:r>
      </w:hyperlink>
    </w:p>
    <w:p w14:paraId="0F1BD005" w14:textId="3C5EA0A2" w:rsidR="0005250C" w:rsidRDefault="009D52E5">
      <w:pPr>
        <w:pStyle w:val="TableofFigures"/>
        <w:tabs>
          <w:tab w:val="right" w:leader="dot" w:pos="9350"/>
        </w:tabs>
        <w:rPr>
          <w:rFonts w:asciiTheme="minorHAnsi" w:eastAsiaTheme="minorEastAsia" w:hAnsiTheme="minorHAnsi" w:cstheme="minorBidi"/>
          <w:noProof/>
          <w:szCs w:val="22"/>
        </w:rPr>
      </w:pPr>
      <w:hyperlink w:anchor="_Toc47423396" w:history="1">
        <w:r w:rsidR="0005250C" w:rsidRPr="00B5080F">
          <w:rPr>
            <w:rStyle w:val="Hyperlink"/>
            <w:noProof/>
          </w:rPr>
          <w:t>Figure 9: Claim Search Page Wildcards Explination</w:t>
        </w:r>
        <w:r w:rsidR="0005250C">
          <w:rPr>
            <w:noProof/>
            <w:webHidden/>
          </w:rPr>
          <w:tab/>
        </w:r>
        <w:r w:rsidR="0005250C">
          <w:rPr>
            <w:noProof/>
            <w:webHidden/>
          </w:rPr>
          <w:fldChar w:fldCharType="begin"/>
        </w:r>
        <w:r w:rsidR="0005250C">
          <w:rPr>
            <w:noProof/>
            <w:webHidden/>
          </w:rPr>
          <w:instrText xml:space="preserve"> PAGEREF _Toc47423396 \h </w:instrText>
        </w:r>
        <w:r w:rsidR="0005250C">
          <w:rPr>
            <w:noProof/>
            <w:webHidden/>
          </w:rPr>
        </w:r>
        <w:r w:rsidR="0005250C">
          <w:rPr>
            <w:noProof/>
            <w:webHidden/>
          </w:rPr>
          <w:fldChar w:fldCharType="separate"/>
        </w:r>
        <w:r w:rsidR="0005250C">
          <w:rPr>
            <w:noProof/>
            <w:webHidden/>
          </w:rPr>
          <w:t>20</w:t>
        </w:r>
        <w:r w:rsidR="0005250C">
          <w:rPr>
            <w:noProof/>
            <w:webHidden/>
          </w:rPr>
          <w:fldChar w:fldCharType="end"/>
        </w:r>
      </w:hyperlink>
    </w:p>
    <w:p w14:paraId="390803BE" w14:textId="66F7C062" w:rsidR="0005250C" w:rsidRDefault="009D52E5">
      <w:pPr>
        <w:pStyle w:val="TableofFigures"/>
        <w:tabs>
          <w:tab w:val="right" w:leader="dot" w:pos="9350"/>
        </w:tabs>
        <w:rPr>
          <w:rFonts w:asciiTheme="minorHAnsi" w:eastAsiaTheme="minorEastAsia" w:hAnsiTheme="minorHAnsi" w:cstheme="minorBidi"/>
          <w:noProof/>
          <w:szCs w:val="22"/>
        </w:rPr>
      </w:pPr>
      <w:hyperlink w:anchor="_Toc47423397" w:history="1">
        <w:r w:rsidR="0005250C" w:rsidRPr="00B5080F">
          <w:rPr>
            <w:rStyle w:val="Hyperlink"/>
            <w:noProof/>
          </w:rPr>
          <w:t>Figure 10: Claim Detail Page</w:t>
        </w:r>
        <w:r w:rsidR="0005250C">
          <w:rPr>
            <w:noProof/>
            <w:webHidden/>
          </w:rPr>
          <w:tab/>
        </w:r>
        <w:r w:rsidR="0005250C">
          <w:rPr>
            <w:noProof/>
            <w:webHidden/>
          </w:rPr>
          <w:fldChar w:fldCharType="begin"/>
        </w:r>
        <w:r w:rsidR="0005250C">
          <w:rPr>
            <w:noProof/>
            <w:webHidden/>
          </w:rPr>
          <w:instrText xml:space="preserve"> PAGEREF _Toc47423397 \h </w:instrText>
        </w:r>
        <w:r w:rsidR="0005250C">
          <w:rPr>
            <w:noProof/>
            <w:webHidden/>
          </w:rPr>
        </w:r>
        <w:r w:rsidR="0005250C">
          <w:rPr>
            <w:noProof/>
            <w:webHidden/>
          </w:rPr>
          <w:fldChar w:fldCharType="separate"/>
        </w:r>
        <w:r w:rsidR="0005250C">
          <w:rPr>
            <w:noProof/>
            <w:webHidden/>
          </w:rPr>
          <w:t>22</w:t>
        </w:r>
        <w:r w:rsidR="0005250C">
          <w:rPr>
            <w:noProof/>
            <w:webHidden/>
          </w:rPr>
          <w:fldChar w:fldCharType="end"/>
        </w:r>
      </w:hyperlink>
    </w:p>
    <w:p w14:paraId="03846525" w14:textId="7177A3C1" w:rsidR="0005250C" w:rsidRDefault="009D52E5">
      <w:pPr>
        <w:pStyle w:val="TableofFigures"/>
        <w:tabs>
          <w:tab w:val="right" w:leader="dot" w:pos="9350"/>
        </w:tabs>
        <w:rPr>
          <w:rFonts w:asciiTheme="minorHAnsi" w:eastAsiaTheme="minorEastAsia" w:hAnsiTheme="minorHAnsi" w:cstheme="minorBidi"/>
          <w:noProof/>
          <w:szCs w:val="22"/>
        </w:rPr>
      </w:pPr>
      <w:hyperlink w:anchor="_Toc47423398" w:history="1">
        <w:r w:rsidR="0005250C" w:rsidRPr="00B5080F">
          <w:rPr>
            <w:rStyle w:val="Hyperlink"/>
            <w:noProof/>
          </w:rPr>
          <w:t>Figure 11: Claim Detail Page – Institutional Claim</w:t>
        </w:r>
        <w:r w:rsidR="0005250C">
          <w:rPr>
            <w:noProof/>
            <w:webHidden/>
          </w:rPr>
          <w:tab/>
        </w:r>
        <w:r w:rsidR="0005250C">
          <w:rPr>
            <w:noProof/>
            <w:webHidden/>
          </w:rPr>
          <w:fldChar w:fldCharType="begin"/>
        </w:r>
        <w:r w:rsidR="0005250C">
          <w:rPr>
            <w:noProof/>
            <w:webHidden/>
          </w:rPr>
          <w:instrText xml:space="preserve"> PAGEREF _Toc47423398 \h </w:instrText>
        </w:r>
        <w:r w:rsidR="0005250C">
          <w:rPr>
            <w:noProof/>
            <w:webHidden/>
          </w:rPr>
        </w:r>
        <w:r w:rsidR="0005250C">
          <w:rPr>
            <w:noProof/>
            <w:webHidden/>
          </w:rPr>
          <w:fldChar w:fldCharType="separate"/>
        </w:r>
        <w:r w:rsidR="0005250C">
          <w:rPr>
            <w:noProof/>
            <w:webHidden/>
          </w:rPr>
          <w:t>28</w:t>
        </w:r>
        <w:r w:rsidR="0005250C">
          <w:rPr>
            <w:noProof/>
            <w:webHidden/>
          </w:rPr>
          <w:fldChar w:fldCharType="end"/>
        </w:r>
      </w:hyperlink>
    </w:p>
    <w:p w14:paraId="0928FD1C" w14:textId="45179D1B" w:rsidR="0005250C" w:rsidRDefault="009D52E5">
      <w:pPr>
        <w:pStyle w:val="TableofFigures"/>
        <w:tabs>
          <w:tab w:val="right" w:leader="dot" w:pos="9350"/>
        </w:tabs>
        <w:rPr>
          <w:rFonts w:asciiTheme="minorHAnsi" w:eastAsiaTheme="minorEastAsia" w:hAnsiTheme="minorHAnsi" w:cstheme="minorBidi"/>
          <w:noProof/>
          <w:szCs w:val="22"/>
        </w:rPr>
      </w:pPr>
      <w:hyperlink w:anchor="_Toc47423399" w:history="1">
        <w:r w:rsidR="0005250C" w:rsidRPr="00B5080F">
          <w:rPr>
            <w:rStyle w:val="Hyperlink"/>
            <w:noProof/>
          </w:rPr>
          <w:t>Figure 12: Claim Detail Page – Professional Claim</w:t>
        </w:r>
        <w:r w:rsidR="0005250C">
          <w:rPr>
            <w:noProof/>
            <w:webHidden/>
          </w:rPr>
          <w:tab/>
        </w:r>
        <w:r w:rsidR="0005250C">
          <w:rPr>
            <w:noProof/>
            <w:webHidden/>
          </w:rPr>
          <w:fldChar w:fldCharType="begin"/>
        </w:r>
        <w:r w:rsidR="0005250C">
          <w:rPr>
            <w:noProof/>
            <w:webHidden/>
          </w:rPr>
          <w:instrText xml:space="preserve"> PAGEREF _Toc47423399 \h </w:instrText>
        </w:r>
        <w:r w:rsidR="0005250C">
          <w:rPr>
            <w:noProof/>
            <w:webHidden/>
          </w:rPr>
        </w:r>
        <w:r w:rsidR="0005250C">
          <w:rPr>
            <w:noProof/>
            <w:webHidden/>
          </w:rPr>
          <w:fldChar w:fldCharType="separate"/>
        </w:r>
        <w:r w:rsidR="0005250C">
          <w:rPr>
            <w:noProof/>
            <w:webHidden/>
          </w:rPr>
          <w:t>29</w:t>
        </w:r>
        <w:r w:rsidR="0005250C">
          <w:rPr>
            <w:noProof/>
            <w:webHidden/>
          </w:rPr>
          <w:fldChar w:fldCharType="end"/>
        </w:r>
      </w:hyperlink>
    </w:p>
    <w:p w14:paraId="0482C549" w14:textId="2CEC6F5B" w:rsidR="0005250C" w:rsidRDefault="009D52E5">
      <w:pPr>
        <w:pStyle w:val="TableofFigures"/>
        <w:tabs>
          <w:tab w:val="right" w:leader="dot" w:pos="9350"/>
        </w:tabs>
        <w:rPr>
          <w:rFonts w:asciiTheme="minorHAnsi" w:eastAsiaTheme="minorEastAsia" w:hAnsiTheme="minorHAnsi" w:cstheme="minorBidi"/>
          <w:noProof/>
          <w:szCs w:val="22"/>
        </w:rPr>
      </w:pPr>
      <w:hyperlink w:anchor="_Toc47423400" w:history="1">
        <w:r w:rsidR="0005250C" w:rsidRPr="00B5080F">
          <w:rPr>
            <w:rStyle w:val="Hyperlink"/>
            <w:noProof/>
          </w:rPr>
          <w:t>Figure 13: Claim Detail Page – Dental Claim</w:t>
        </w:r>
        <w:r w:rsidR="0005250C">
          <w:rPr>
            <w:noProof/>
            <w:webHidden/>
          </w:rPr>
          <w:tab/>
        </w:r>
        <w:r w:rsidR="0005250C">
          <w:rPr>
            <w:noProof/>
            <w:webHidden/>
          </w:rPr>
          <w:fldChar w:fldCharType="begin"/>
        </w:r>
        <w:r w:rsidR="0005250C">
          <w:rPr>
            <w:noProof/>
            <w:webHidden/>
          </w:rPr>
          <w:instrText xml:space="preserve"> PAGEREF _Toc47423400 \h </w:instrText>
        </w:r>
        <w:r w:rsidR="0005250C">
          <w:rPr>
            <w:noProof/>
            <w:webHidden/>
          </w:rPr>
        </w:r>
        <w:r w:rsidR="0005250C">
          <w:rPr>
            <w:noProof/>
            <w:webHidden/>
          </w:rPr>
          <w:fldChar w:fldCharType="separate"/>
        </w:r>
        <w:r w:rsidR="0005250C">
          <w:rPr>
            <w:noProof/>
            <w:webHidden/>
          </w:rPr>
          <w:t>30</w:t>
        </w:r>
        <w:r w:rsidR="0005250C">
          <w:rPr>
            <w:noProof/>
            <w:webHidden/>
          </w:rPr>
          <w:fldChar w:fldCharType="end"/>
        </w:r>
      </w:hyperlink>
    </w:p>
    <w:p w14:paraId="27D73825" w14:textId="3F97CD64" w:rsidR="0005250C" w:rsidRDefault="009D52E5">
      <w:pPr>
        <w:pStyle w:val="TableofFigures"/>
        <w:tabs>
          <w:tab w:val="right" w:leader="dot" w:pos="9350"/>
        </w:tabs>
        <w:rPr>
          <w:rFonts w:asciiTheme="minorHAnsi" w:eastAsiaTheme="minorEastAsia" w:hAnsiTheme="minorHAnsi" w:cstheme="minorBidi"/>
          <w:noProof/>
          <w:szCs w:val="22"/>
        </w:rPr>
      </w:pPr>
      <w:hyperlink w:anchor="_Toc47423401" w:history="1">
        <w:r w:rsidR="0005250C" w:rsidRPr="00B5080F">
          <w:rPr>
            <w:rStyle w:val="Hyperlink"/>
            <w:noProof/>
          </w:rPr>
          <w:t>Figure 14: Reject Claims Page</w:t>
        </w:r>
        <w:r w:rsidR="0005250C">
          <w:rPr>
            <w:noProof/>
            <w:webHidden/>
          </w:rPr>
          <w:tab/>
        </w:r>
        <w:r w:rsidR="0005250C">
          <w:rPr>
            <w:noProof/>
            <w:webHidden/>
          </w:rPr>
          <w:fldChar w:fldCharType="begin"/>
        </w:r>
        <w:r w:rsidR="0005250C">
          <w:rPr>
            <w:noProof/>
            <w:webHidden/>
          </w:rPr>
          <w:instrText xml:space="preserve"> PAGEREF _Toc47423401 \h </w:instrText>
        </w:r>
        <w:r w:rsidR="0005250C">
          <w:rPr>
            <w:noProof/>
            <w:webHidden/>
          </w:rPr>
        </w:r>
        <w:r w:rsidR="0005250C">
          <w:rPr>
            <w:noProof/>
            <w:webHidden/>
          </w:rPr>
          <w:fldChar w:fldCharType="separate"/>
        </w:r>
        <w:r w:rsidR="0005250C">
          <w:rPr>
            <w:noProof/>
            <w:webHidden/>
          </w:rPr>
          <w:t>31</w:t>
        </w:r>
        <w:r w:rsidR="0005250C">
          <w:rPr>
            <w:noProof/>
            <w:webHidden/>
          </w:rPr>
          <w:fldChar w:fldCharType="end"/>
        </w:r>
      </w:hyperlink>
    </w:p>
    <w:p w14:paraId="0691A6E1" w14:textId="3961C729" w:rsidR="0005250C" w:rsidRDefault="009D52E5">
      <w:pPr>
        <w:pStyle w:val="TableofFigures"/>
        <w:tabs>
          <w:tab w:val="right" w:leader="dot" w:pos="9350"/>
        </w:tabs>
        <w:rPr>
          <w:rFonts w:asciiTheme="minorHAnsi" w:eastAsiaTheme="minorEastAsia" w:hAnsiTheme="minorHAnsi" w:cstheme="minorBidi"/>
          <w:noProof/>
          <w:szCs w:val="22"/>
        </w:rPr>
      </w:pPr>
      <w:hyperlink w:anchor="_Toc47423402" w:history="1">
        <w:r w:rsidR="0005250C" w:rsidRPr="00B5080F">
          <w:rPr>
            <w:rStyle w:val="Hyperlink"/>
            <w:noProof/>
          </w:rPr>
          <w:t>Figure 15: Reject Claims Page – Comment Modal</w:t>
        </w:r>
        <w:r w:rsidR="0005250C">
          <w:rPr>
            <w:noProof/>
            <w:webHidden/>
          </w:rPr>
          <w:tab/>
        </w:r>
        <w:r w:rsidR="0005250C">
          <w:rPr>
            <w:noProof/>
            <w:webHidden/>
          </w:rPr>
          <w:fldChar w:fldCharType="begin"/>
        </w:r>
        <w:r w:rsidR="0005250C">
          <w:rPr>
            <w:noProof/>
            <w:webHidden/>
          </w:rPr>
          <w:instrText xml:space="preserve"> PAGEREF _Toc47423402 \h </w:instrText>
        </w:r>
        <w:r w:rsidR="0005250C">
          <w:rPr>
            <w:noProof/>
            <w:webHidden/>
          </w:rPr>
        </w:r>
        <w:r w:rsidR="0005250C">
          <w:rPr>
            <w:noProof/>
            <w:webHidden/>
          </w:rPr>
          <w:fldChar w:fldCharType="separate"/>
        </w:r>
        <w:r w:rsidR="0005250C">
          <w:rPr>
            <w:noProof/>
            <w:webHidden/>
          </w:rPr>
          <w:t>33</w:t>
        </w:r>
        <w:r w:rsidR="0005250C">
          <w:rPr>
            <w:noProof/>
            <w:webHidden/>
          </w:rPr>
          <w:fldChar w:fldCharType="end"/>
        </w:r>
      </w:hyperlink>
    </w:p>
    <w:p w14:paraId="1CBBCB80" w14:textId="06D2A716" w:rsidR="0005250C" w:rsidRDefault="009D52E5">
      <w:pPr>
        <w:pStyle w:val="TableofFigures"/>
        <w:tabs>
          <w:tab w:val="right" w:leader="dot" w:pos="9350"/>
        </w:tabs>
        <w:rPr>
          <w:rFonts w:asciiTheme="minorHAnsi" w:eastAsiaTheme="minorEastAsia" w:hAnsiTheme="minorHAnsi" w:cstheme="minorBidi"/>
          <w:noProof/>
          <w:szCs w:val="22"/>
        </w:rPr>
      </w:pPr>
      <w:hyperlink w:anchor="_Toc47423403" w:history="1">
        <w:r w:rsidR="0005250C" w:rsidRPr="00B5080F">
          <w:rPr>
            <w:rStyle w:val="Hyperlink"/>
            <w:noProof/>
          </w:rPr>
          <w:t>Figure 16: Reject Claims Page – Rejection History Table</w:t>
        </w:r>
        <w:r w:rsidR="0005250C">
          <w:rPr>
            <w:noProof/>
            <w:webHidden/>
          </w:rPr>
          <w:tab/>
        </w:r>
        <w:r w:rsidR="0005250C">
          <w:rPr>
            <w:noProof/>
            <w:webHidden/>
          </w:rPr>
          <w:fldChar w:fldCharType="begin"/>
        </w:r>
        <w:r w:rsidR="0005250C">
          <w:rPr>
            <w:noProof/>
            <w:webHidden/>
          </w:rPr>
          <w:instrText xml:space="preserve"> PAGEREF _Toc47423403 \h </w:instrText>
        </w:r>
        <w:r w:rsidR="0005250C">
          <w:rPr>
            <w:noProof/>
            <w:webHidden/>
          </w:rPr>
        </w:r>
        <w:r w:rsidR="0005250C">
          <w:rPr>
            <w:noProof/>
            <w:webHidden/>
          </w:rPr>
          <w:fldChar w:fldCharType="separate"/>
        </w:r>
        <w:r w:rsidR="0005250C">
          <w:rPr>
            <w:noProof/>
            <w:webHidden/>
          </w:rPr>
          <w:t>33</w:t>
        </w:r>
        <w:r w:rsidR="0005250C">
          <w:rPr>
            <w:noProof/>
            <w:webHidden/>
          </w:rPr>
          <w:fldChar w:fldCharType="end"/>
        </w:r>
      </w:hyperlink>
    </w:p>
    <w:p w14:paraId="6B7AA518" w14:textId="4F2EDFD3" w:rsidR="0005250C" w:rsidRDefault="009D52E5">
      <w:pPr>
        <w:pStyle w:val="TableofFigures"/>
        <w:tabs>
          <w:tab w:val="right" w:leader="dot" w:pos="9350"/>
        </w:tabs>
        <w:rPr>
          <w:rFonts w:asciiTheme="minorHAnsi" w:eastAsiaTheme="minorEastAsia" w:hAnsiTheme="minorHAnsi" w:cstheme="minorBidi"/>
          <w:noProof/>
          <w:szCs w:val="22"/>
        </w:rPr>
      </w:pPr>
      <w:hyperlink w:anchor="_Toc47423404" w:history="1">
        <w:r w:rsidR="0005250C" w:rsidRPr="00B5080F">
          <w:rPr>
            <w:rStyle w:val="Hyperlink"/>
            <w:noProof/>
          </w:rPr>
          <w:t>Figure 17: Disapprove Claims Page</w:t>
        </w:r>
        <w:r w:rsidR="0005250C">
          <w:rPr>
            <w:noProof/>
            <w:webHidden/>
          </w:rPr>
          <w:tab/>
        </w:r>
        <w:r w:rsidR="0005250C">
          <w:rPr>
            <w:noProof/>
            <w:webHidden/>
          </w:rPr>
          <w:fldChar w:fldCharType="begin"/>
        </w:r>
        <w:r w:rsidR="0005250C">
          <w:rPr>
            <w:noProof/>
            <w:webHidden/>
          </w:rPr>
          <w:instrText xml:space="preserve"> PAGEREF _Toc47423404 \h </w:instrText>
        </w:r>
        <w:r w:rsidR="0005250C">
          <w:rPr>
            <w:noProof/>
            <w:webHidden/>
          </w:rPr>
        </w:r>
        <w:r w:rsidR="0005250C">
          <w:rPr>
            <w:noProof/>
            <w:webHidden/>
          </w:rPr>
          <w:fldChar w:fldCharType="separate"/>
        </w:r>
        <w:r w:rsidR="0005250C">
          <w:rPr>
            <w:noProof/>
            <w:webHidden/>
          </w:rPr>
          <w:t>34</w:t>
        </w:r>
        <w:r w:rsidR="0005250C">
          <w:rPr>
            <w:noProof/>
            <w:webHidden/>
          </w:rPr>
          <w:fldChar w:fldCharType="end"/>
        </w:r>
      </w:hyperlink>
    </w:p>
    <w:p w14:paraId="5B1C8161" w14:textId="17F42FCC" w:rsidR="0005250C" w:rsidRDefault="009D52E5">
      <w:pPr>
        <w:pStyle w:val="TableofFigures"/>
        <w:tabs>
          <w:tab w:val="right" w:leader="dot" w:pos="9350"/>
        </w:tabs>
        <w:rPr>
          <w:rFonts w:asciiTheme="minorHAnsi" w:eastAsiaTheme="minorEastAsia" w:hAnsiTheme="minorHAnsi" w:cstheme="minorBidi"/>
          <w:noProof/>
          <w:szCs w:val="22"/>
        </w:rPr>
      </w:pPr>
      <w:hyperlink w:anchor="_Toc47423405" w:history="1">
        <w:r w:rsidR="0005250C" w:rsidRPr="00B5080F">
          <w:rPr>
            <w:rStyle w:val="Hyperlink"/>
            <w:noProof/>
          </w:rPr>
          <w:t>Figure 18: Reroute Claim Page</w:t>
        </w:r>
        <w:r w:rsidR="0005250C">
          <w:rPr>
            <w:noProof/>
            <w:webHidden/>
          </w:rPr>
          <w:tab/>
        </w:r>
        <w:r w:rsidR="0005250C">
          <w:rPr>
            <w:noProof/>
            <w:webHidden/>
          </w:rPr>
          <w:fldChar w:fldCharType="begin"/>
        </w:r>
        <w:r w:rsidR="0005250C">
          <w:rPr>
            <w:noProof/>
            <w:webHidden/>
          </w:rPr>
          <w:instrText xml:space="preserve"> PAGEREF _Toc47423405 \h </w:instrText>
        </w:r>
        <w:r w:rsidR="0005250C">
          <w:rPr>
            <w:noProof/>
            <w:webHidden/>
          </w:rPr>
        </w:r>
        <w:r w:rsidR="0005250C">
          <w:rPr>
            <w:noProof/>
            <w:webHidden/>
          </w:rPr>
          <w:fldChar w:fldCharType="separate"/>
        </w:r>
        <w:r w:rsidR="0005250C">
          <w:rPr>
            <w:noProof/>
            <w:webHidden/>
          </w:rPr>
          <w:t>35</w:t>
        </w:r>
        <w:r w:rsidR="0005250C">
          <w:rPr>
            <w:noProof/>
            <w:webHidden/>
          </w:rPr>
          <w:fldChar w:fldCharType="end"/>
        </w:r>
      </w:hyperlink>
    </w:p>
    <w:p w14:paraId="6F9C4339" w14:textId="10885127" w:rsidR="0005250C" w:rsidRDefault="009D52E5">
      <w:pPr>
        <w:pStyle w:val="TableofFigures"/>
        <w:tabs>
          <w:tab w:val="right" w:leader="dot" w:pos="9350"/>
        </w:tabs>
        <w:rPr>
          <w:rFonts w:asciiTheme="minorHAnsi" w:eastAsiaTheme="minorEastAsia" w:hAnsiTheme="minorHAnsi" w:cstheme="minorBidi"/>
          <w:noProof/>
          <w:szCs w:val="22"/>
        </w:rPr>
      </w:pPr>
      <w:hyperlink w:anchor="_Toc47423406" w:history="1">
        <w:r w:rsidR="0005250C" w:rsidRPr="00B5080F">
          <w:rPr>
            <w:rStyle w:val="Hyperlink"/>
            <w:noProof/>
          </w:rPr>
          <w:t>Figure 19: Create User Request Page</w:t>
        </w:r>
        <w:r w:rsidR="0005250C">
          <w:rPr>
            <w:noProof/>
            <w:webHidden/>
          </w:rPr>
          <w:tab/>
        </w:r>
        <w:r w:rsidR="0005250C">
          <w:rPr>
            <w:noProof/>
            <w:webHidden/>
          </w:rPr>
          <w:fldChar w:fldCharType="begin"/>
        </w:r>
        <w:r w:rsidR="0005250C">
          <w:rPr>
            <w:noProof/>
            <w:webHidden/>
          </w:rPr>
          <w:instrText xml:space="preserve"> PAGEREF _Toc47423406 \h </w:instrText>
        </w:r>
        <w:r w:rsidR="0005250C">
          <w:rPr>
            <w:noProof/>
            <w:webHidden/>
          </w:rPr>
        </w:r>
        <w:r w:rsidR="0005250C">
          <w:rPr>
            <w:noProof/>
            <w:webHidden/>
          </w:rPr>
          <w:fldChar w:fldCharType="separate"/>
        </w:r>
        <w:r w:rsidR="0005250C">
          <w:rPr>
            <w:noProof/>
            <w:webHidden/>
          </w:rPr>
          <w:t>37</w:t>
        </w:r>
        <w:r w:rsidR="0005250C">
          <w:rPr>
            <w:noProof/>
            <w:webHidden/>
          </w:rPr>
          <w:fldChar w:fldCharType="end"/>
        </w:r>
      </w:hyperlink>
    </w:p>
    <w:p w14:paraId="58CBCB81" w14:textId="4384D5DD" w:rsidR="0005250C" w:rsidRDefault="009D52E5">
      <w:pPr>
        <w:pStyle w:val="TableofFigures"/>
        <w:tabs>
          <w:tab w:val="right" w:leader="dot" w:pos="9350"/>
        </w:tabs>
        <w:rPr>
          <w:rFonts w:asciiTheme="minorHAnsi" w:eastAsiaTheme="minorEastAsia" w:hAnsiTheme="minorHAnsi" w:cstheme="minorBidi"/>
          <w:noProof/>
          <w:szCs w:val="22"/>
        </w:rPr>
      </w:pPr>
      <w:hyperlink w:anchor="_Toc47423407" w:history="1">
        <w:r w:rsidR="0005250C" w:rsidRPr="00B5080F">
          <w:rPr>
            <w:rStyle w:val="Hyperlink"/>
            <w:noProof/>
          </w:rPr>
          <w:t>Figure 20: Diagnosis Code Lookup Page</w:t>
        </w:r>
        <w:r w:rsidR="0005250C">
          <w:rPr>
            <w:noProof/>
            <w:webHidden/>
          </w:rPr>
          <w:tab/>
        </w:r>
        <w:r w:rsidR="0005250C">
          <w:rPr>
            <w:noProof/>
            <w:webHidden/>
          </w:rPr>
          <w:fldChar w:fldCharType="begin"/>
        </w:r>
        <w:r w:rsidR="0005250C">
          <w:rPr>
            <w:noProof/>
            <w:webHidden/>
          </w:rPr>
          <w:instrText xml:space="preserve"> PAGEREF _Toc47423407 \h </w:instrText>
        </w:r>
        <w:r w:rsidR="0005250C">
          <w:rPr>
            <w:noProof/>
            <w:webHidden/>
          </w:rPr>
        </w:r>
        <w:r w:rsidR="0005250C">
          <w:rPr>
            <w:noProof/>
            <w:webHidden/>
          </w:rPr>
          <w:fldChar w:fldCharType="separate"/>
        </w:r>
        <w:r w:rsidR="0005250C">
          <w:rPr>
            <w:noProof/>
            <w:webHidden/>
          </w:rPr>
          <w:t>39</w:t>
        </w:r>
        <w:r w:rsidR="0005250C">
          <w:rPr>
            <w:noProof/>
            <w:webHidden/>
          </w:rPr>
          <w:fldChar w:fldCharType="end"/>
        </w:r>
      </w:hyperlink>
    </w:p>
    <w:p w14:paraId="1D4AFFFD" w14:textId="6DDA4E8E" w:rsidR="0005250C" w:rsidRDefault="009D52E5">
      <w:pPr>
        <w:pStyle w:val="TableofFigures"/>
        <w:tabs>
          <w:tab w:val="right" w:leader="dot" w:pos="9350"/>
        </w:tabs>
        <w:rPr>
          <w:rFonts w:asciiTheme="minorHAnsi" w:eastAsiaTheme="minorEastAsia" w:hAnsiTheme="minorHAnsi" w:cstheme="minorBidi"/>
          <w:noProof/>
          <w:szCs w:val="22"/>
        </w:rPr>
      </w:pPr>
      <w:hyperlink w:anchor="_Toc47423408" w:history="1">
        <w:r w:rsidR="0005250C" w:rsidRPr="00B5080F">
          <w:rPr>
            <w:rStyle w:val="Hyperlink"/>
            <w:noProof/>
          </w:rPr>
          <w:t>Figure 21: Search Diagnosis Code Lookup</w:t>
        </w:r>
        <w:r w:rsidR="0005250C">
          <w:rPr>
            <w:noProof/>
            <w:webHidden/>
          </w:rPr>
          <w:tab/>
        </w:r>
        <w:r w:rsidR="0005250C">
          <w:rPr>
            <w:noProof/>
            <w:webHidden/>
          </w:rPr>
          <w:fldChar w:fldCharType="begin"/>
        </w:r>
        <w:r w:rsidR="0005250C">
          <w:rPr>
            <w:noProof/>
            <w:webHidden/>
          </w:rPr>
          <w:instrText xml:space="preserve"> PAGEREF _Toc47423408 \h </w:instrText>
        </w:r>
        <w:r w:rsidR="0005250C">
          <w:rPr>
            <w:noProof/>
            <w:webHidden/>
          </w:rPr>
        </w:r>
        <w:r w:rsidR="0005250C">
          <w:rPr>
            <w:noProof/>
            <w:webHidden/>
          </w:rPr>
          <w:fldChar w:fldCharType="separate"/>
        </w:r>
        <w:r w:rsidR="0005250C">
          <w:rPr>
            <w:noProof/>
            <w:webHidden/>
          </w:rPr>
          <w:t>40</w:t>
        </w:r>
        <w:r w:rsidR="0005250C">
          <w:rPr>
            <w:noProof/>
            <w:webHidden/>
          </w:rPr>
          <w:fldChar w:fldCharType="end"/>
        </w:r>
      </w:hyperlink>
    </w:p>
    <w:p w14:paraId="614B4481" w14:textId="67A9CF71" w:rsidR="0005250C" w:rsidRDefault="009D52E5">
      <w:pPr>
        <w:pStyle w:val="TableofFigures"/>
        <w:tabs>
          <w:tab w:val="right" w:leader="dot" w:pos="9350"/>
        </w:tabs>
        <w:rPr>
          <w:rFonts w:asciiTheme="minorHAnsi" w:eastAsiaTheme="minorEastAsia" w:hAnsiTheme="minorHAnsi" w:cstheme="minorBidi"/>
          <w:noProof/>
          <w:szCs w:val="22"/>
        </w:rPr>
      </w:pPr>
      <w:hyperlink w:anchor="_Toc47423409" w:history="1">
        <w:r w:rsidR="0005250C" w:rsidRPr="00B5080F">
          <w:rPr>
            <w:rStyle w:val="Hyperlink"/>
            <w:noProof/>
          </w:rPr>
          <w:t>Figure 22: Medical Code Lookup Page</w:t>
        </w:r>
        <w:r w:rsidR="0005250C">
          <w:rPr>
            <w:noProof/>
            <w:webHidden/>
          </w:rPr>
          <w:tab/>
        </w:r>
        <w:r w:rsidR="0005250C">
          <w:rPr>
            <w:noProof/>
            <w:webHidden/>
          </w:rPr>
          <w:fldChar w:fldCharType="begin"/>
        </w:r>
        <w:r w:rsidR="0005250C">
          <w:rPr>
            <w:noProof/>
            <w:webHidden/>
          </w:rPr>
          <w:instrText xml:space="preserve"> PAGEREF _Toc47423409 \h </w:instrText>
        </w:r>
        <w:r w:rsidR="0005250C">
          <w:rPr>
            <w:noProof/>
            <w:webHidden/>
          </w:rPr>
        </w:r>
        <w:r w:rsidR="0005250C">
          <w:rPr>
            <w:noProof/>
            <w:webHidden/>
          </w:rPr>
          <w:fldChar w:fldCharType="separate"/>
        </w:r>
        <w:r w:rsidR="0005250C">
          <w:rPr>
            <w:noProof/>
            <w:webHidden/>
          </w:rPr>
          <w:t>41</w:t>
        </w:r>
        <w:r w:rsidR="0005250C">
          <w:rPr>
            <w:noProof/>
            <w:webHidden/>
          </w:rPr>
          <w:fldChar w:fldCharType="end"/>
        </w:r>
      </w:hyperlink>
    </w:p>
    <w:p w14:paraId="1F900087" w14:textId="65E5AA3A" w:rsidR="0005250C" w:rsidRDefault="009D52E5">
      <w:pPr>
        <w:pStyle w:val="TableofFigures"/>
        <w:tabs>
          <w:tab w:val="right" w:leader="dot" w:pos="9350"/>
        </w:tabs>
        <w:rPr>
          <w:rFonts w:asciiTheme="minorHAnsi" w:eastAsiaTheme="minorEastAsia" w:hAnsiTheme="minorHAnsi" w:cstheme="minorBidi"/>
          <w:noProof/>
          <w:szCs w:val="22"/>
        </w:rPr>
      </w:pPr>
      <w:hyperlink w:anchor="_Toc47423410" w:history="1">
        <w:r w:rsidR="0005250C" w:rsidRPr="00B5080F">
          <w:rPr>
            <w:rStyle w:val="Hyperlink"/>
            <w:noProof/>
          </w:rPr>
          <w:t>Figure 23: Institutional Claim .pdf</w:t>
        </w:r>
        <w:r w:rsidR="0005250C">
          <w:rPr>
            <w:noProof/>
            <w:webHidden/>
          </w:rPr>
          <w:tab/>
        </w:r>
        <w:r w:rsidR="0005250C">
          <w:rPr>
            <w:noProof/>
            <w:webHidden/>
          </w:rPr>
          <w:fldChar w:fldCharType="begin"/>
        </w:r>
        <w:r w:rsidR="0005250C">
          <w:rPr>
            <w:noProof/>
            <w:webHidden/>
          </w:rPr>
          <w:instrText xml:space="preserve"> PAGEREF _Toc47423410 \h </w:instrText>
        </w:r>
        <w:r w:rsidR="0005250C">
          <w:rPr>
            <w:noProof/>
            <w:webHidden/>
          </w:rPr>
        </w:r>
        <w:r w:rsidR="0005250C">
          <w:rPr>
            <w:noProof/>
            <w:webHidden/>
          </w:rPr>
          <w:fldChar w:fldCharType="separate"/>
        </w:r>
        <w:r w:rsidR="0005250C">
          <w:rPr>
            <w:noProof/>
            <w:webHidden/>
          </w:rPr>
          <w:t>43</w:t>
        </w:r>
        <w:r w:rsidR="0005250C">
          <w:rPr>
            <w:noProof/>
            <w:webHidden/>
          </w:rPr>
          <w:fldChar w:fldCharType="end"/>
        </w:r>
      </w:hyperlink>
    </w:p>
    <w:p w14:paraId="7270F197" w14:textId="1859905E" w:rsidR="0005250C" w:rsidRDefault="009D52E5">
      <w:pPr>
        <w:pStyle w:val="TableofFigures"/>
        <w:tabs>
          <w:tab w:val="right" w:leader="dot" w:pos="9350"/>
        </w:tabs>
        <w:rPr>
          <w:rFonts w:asciiTheme="minorHAnsi" w:eastAsiaTheme="minorEastAsia" w:hAnsiTheme="minorHAnsi" w:cstheme="minorBidi"/>
          <w:noProof/>
          <w:szCs w:val="22"/>
        </w:rPr>
      </w:pPr>
      <w:hyperlink w:anchor="_Toc47423411" w:history="1">
        <w:r w:rsidR="0005250C" w:rsidRPr="00B5080F">
          <w:rPr>
            <w:rStyle w:val="Hyperlink"/>
            <w:noProof/>
          </w:rPr>
          <w:t>Figure 24: Professional Claim .pdf</w:t>
        </w:r>
        <w:r w:rsidR="0005250C">
          <w:rPr>
            <w:noProof/>
            <w:webHidden/>
          </w:rPr>
          <w:tab/>
        </w:r>
        <w:r w:rsidR="0005250C">
          <w:rPr>
            <w:noProof/>
            <w:webHidden/>
          </w:rPr>
          <w:fldChar w:fldCharType="begin"/>
        </w:r>
        <w:r w:rsidR="0005250C">
          <w:rPr>
            <w:noProof/>
            <w:webHidden/>
          </w:rPr>
          <w:instrText xml:space="preserve"> PAGEREF _Toc47423411 \h </w:instrText>
        </w:r>
        <w:r w:rsidR="0005250C">
          <w:rPr>
            <w:noProof/>
            <w:webHidden/>
          </w:rPr>
        </w:r>
        <w:r w:rsidR="0005250C">
          <w:rPr>
            <w:noProof/>
            <w:webHidden/>
          </w:rPr>
          <w:fldChar w:fldCharType="separate"/>
        </w:r>
        <w:r w:rsidR="0005250C">
          <w:rPr>
            <w:noProof/>
            <w:webHidden/>
          </w:rPr>
          <w:t>44</w:t>
        </w:r>
        <w:r w:rsidR="0005250C">
          <w:rPr>
            <w:noProof/>
            <w:webHidden/>
          </w:rPr>
          <w:fldChar w:fldCharType="end"/>
        </w:r>
      </w:hyperlink>
    </w:p>
    <w:p w14:paraId="71F110AF" w14:textId="302BB6FD" w:rsidR="0005250C" w:rsidRDefault="009D52E5">
      <w:pPr>
        <w:pStyle w:val="TableofFigures"/>
        <w:tabs>
          <w:tab w:val="right" w:leader="dot" w:pos="9350"/>
        </w:tabs>
        <w:rPr>
          <w:rFonts w:asciiTheme="minorHAnsi" w:eastAsiaTheme="minorEastAsia" w:hAnsiTheme="minorHAnsi" w:cstheme="minorBidi"/>
          <w:noProof/>
          <w:szCs w:val="22"/>
        </w:rPr>
      </w:pPr>
      <w:hyperlink w:anchor="_Toc47423412" w:history="1">
        <w:r w:rsidR="0005250C" w:rsidRPr="00B5080F">
          <w:rPr>
            <w:rStyle w:val="Hyperlink"/>
            <w:noProof/>
          </w:rPr>
          <w:t>Figure 25: Dental Claim .pdf</w:t>
        </w:r>
        <w:r w:rsidR="0005250C">
          <w:rPr>
            <w:noProof/>
            <w:webHidden/>
          </w:rPr>
          <w:tab/>
        </w:r>
        <w:r w:rsidR="0005250C">
          <w:rPr>
            <w:noProof/>
            <w:webHidden/>
          </w:rPr>
          <w:fldChar w:fldCharType="begin"/>
        </w:r>
        <w:r w:rsidR="0005250C">
          <w:rPr>
            <w:noProof/>
            <w:webHidden/>
          </w:rPr>
          <w:instrText xml:space="preserve"> PAGEREF _Toc47423412 \h </w:instrText>
        </w:r>
        <w:r w:rsidR="0005250C">
          <w:rPr>
            <w:noProof/>
            <w:webHidden/>
          </w:rPr>
        </w:r>
        <w:r w:rsidR="0005250C">
          <w:rPr>
            <w:noProof/>
            <w:webHidden/>
          </w:rPr>
          <w:fldChar w:fldCharType="separate"/>
        </w:r>
        <w:r w:rsidR="0005250C">
          <w:rPr>
            <w:noProof/>
            <w:webHidden/>
          </w:rPr>
          <w:t>45</w:t>
        </w:r>
        <w:r w:rsidR="0005250C">
          <w:rPr>
            <w:noProof/>
            <w:webHidden/>
          </w:rPr>
          <w:fldChar w:fldCharType="end"/>
        </w:r>
      </w:hyperlink>
    </w:p>
    <w:p w14:paraId="6D811768" w14:textId="4819F9E4" w:rsidR="00BC6B42" w:rsidRPr="004D2A64" w:rsidRDefault="00BC6B42" w:rsidP="00BC6B42">
      <w:pPr>
        <w:pStyle w:val="BodyText"/>
        <w:sectPr w:rsidR="00BC6B42" w:rsidRPr="004D2A64" w:rsidSect="00676C41">
          <w:footerReference w:type="default" r:id="rId14"/>
          <w:pgSz w:w="12240" w:h="15840" w:code="1"/>
          <w:pgMar w:top="1440" w:right="1440" w:bottom="1440" w:left="1440" w:header="720" w:footer="720" w:gutter="0"/>
          <w:pgNumType w:fmt="lowerRoman"/>
          <w:cols w:space="720"/>
          <w:docGrid w:linePitch="360"/>
        </w:sectPr>
      </w:pPr>
      <w:r>
        <w:rPr>
          <w:sz w:val="22"/>
          <w:szCs w:val="24"/>
        </w:rPr>
        <w:fldChar w:fldCharType="end"/>
      </w:r>
    </w:p>
    <w:p w14:paraId="0C6BDA95" w14:textId="77777777" w:rsidR="00BC6B42" w:rsidRPr="00BC6B42" w:rsidRDefault="00BC6B42" w:rsidP="00BC6B42">
      <w:pPr>
        <w:pStyle w:val="Heading1"/>
      </w:pPr>
      <w:bookmarkStart w:id="22" w:name="_Toc47427083"/>
      <w:bookmarkEnd w:id="1"/>
      <w:r w:rsidRPr="00BC6B42">
        <w:lastRenderedPageBreak/>
        <w:t>Introduction</w:t>
      </w:r>
      <w:bookmarkEnd w:id="22"/>
    </w:p>
    <w:p w14:paraId="20AD4BE4" w14:textId="77777777" w:rsidR="00BC6B42" w:rsidRPr="00693F8F" w:rsidRDefault="00BC6B42" w:rsidP="00BC6B42">
      <w:pPr>
        <w:pStyle w:val="BodyText"/>
      </w:pPr>
      <w:r>
        <w:t xml:space="preserve">The Purchased Care System Integrity (PCSI) Fee Payment Processing System (FPPS) Upgrade User Guide has been drafted as part of the </w:t>
      </w:r>
      <w:commentRangeStart w:id="23"/>
      <w:r>
        <w:t xml:space="preserve">Claims Compliance System Enhancements (CCSE) </w:t>
      </w:r>
      <w:commentRangeEnd w:id="23"/>
      <w:r w:rsidR="003B4984">
        <w:rPr>
          <w:rStyle w:val="CommentReference"/>
        </w:rPr>
        <w:commentReference w:id="23"/>
      </w:r>
      <w:r>
        <w:t>project and describes the FPPS application as it functions after a system redesign is required to resolve the use of non-Technical Reference Manual (TRM) compliant technology in its architecture. Due to the scope of changes made to the application structure, this manual describes the functionality of FPPS for all pages and functions.</w:t>
      </w:r>
    </w:p>
    <w:p w14:paraId="3345216D" w14:textId="77777777" w:rsidR="00BC6B42" w:rsidRPr="00BC6B42" w:rsidRDefault="00BC6B42" w:rsidP="00BC6B42">
      <w:pPr>
        <w:pStyle w:val="Heading2"/>
      </w:pPr>
      <w:bookmarkStart w:id="24" w:name="_Toc47427084"/>
      <w:r w:rsidRPr="00BC6B42">
        <w:t>Purpose</w:t>
      </w:r>
      <w:bookmarkEnd w:id="24"/>
    </w:p>
    <w:p w14:paraId="7E2023E4" w14:textId="527AD8D7" w:rsidR="00BC6B42" w:rsidRPr="00807772" w:rsidRDefault="00BC6B42" w:rsidP="00BC6B42">
      <w:pPr>
        <w:pStyle w:val="BodyText"/>
      </w:pPr>
      <w:r>
        <w:t xml:space="preserve">This document provides an overview and of the functional features, </w:t>
      </w:r>
      <w:r w:rsidR="007B2E9A">
        <w:t>workflows</w:t>
      </w:r>
      <w:r>
        <w:t>, and navigation of the FPPS application with the goal of informing, familiarizing, and instructing the intended users.</w:t>
      </w:r>
    </w:p>
    <w:p w14:paraId="320DE51B" w14:textId="77777777" w:rsidR="00BC6B42" w:rsidRPr="00BC6B42" w:rsidRDefault="00BC6B42" w:rsidP="00BC6B42">
      <w:pPr>
        <w:pStyle w:val="Heading2"/>
      </w:pPr>
      <w:bookmarkStart w:id="25" w:name="_Toc47427085"/>
      <w:r w:rsidRPr="00BC6B42">
        <w:t>Document Orientation</w:t>
      </w:r>
      <w:bookmarkEnd w:id="25"/>
    </w:p>
    <w:p w14:paraId="5A1AF946" w14:textId="46977F5F" w:rsidR="00BC6B42" w:rsidRPr="00807772" w:rsidRDefault="00BC6B42" w:rsidP="00BC6B42">
      <w:pPr>
        <w:pStyle w:val="BodyText"/>
      </w:pPr>
      <w:commentRangeStart w:id="26"/>
      <w:r w:rsidRPr="004F39A2">
        <w:t xml:space="preserve">The document orientation is 8.5” x 11” in Microsoft Word </w:t>
      </w:r>
      <w:r w:rsidRPr="00C07C4E">
        <w:t>portrait</w:t>
      </w:r>
      <w:r w:rsidRPr="004F39A2">
        <w:t xml:space="preserve"> </w:t>
      </w:r>
      <w:r w:rsidR="007B2E9A" w:rsidRPr="004F39A2">
        <w:t>format but</w:t>
      </w:r>
      <w:r w:rsidRPr="004F39A2">
        <w:t xml:space="preserve"> may include a few insert pages in landscape format to display charts or large graphics, as needed.</w:t>
      </w:r>
      <w:r w:rsidRPr="00C07C4E">
        <w:t xml:space="preserve"> </w:t>
      </w:r>
      <w:r>
        <w:t>The document includes a Table of Contents, Table of Figures/Tables and sections as outlined in the Department of Veterans Affairs (VA) Veteran-focused Integration Process (VIP) User Guide template.</w:t>
      </w:r>
      <w:commentRangeEnd w:id="26"/>
      <w:r w:rsidR="003B4984">
        <w:rPr>
          <w:rStyle w:val="CommentReference"/>
        </w:rPr>
        <w:commentReference w:id="26"/>
      </w:r>
    </w:p>
    <w:p w14:paraId="57D9E2AC" w14:textId="20473651" w:rsidR="00BC6B42" w:rsidRPr="008871FC" w:rsidDel="00B45E91" w:rsidRDefault="00BC6B42" w:rsidP="00BC6B42">
      <w:pPr>
        <w:pStyle w:val="Heading3"/>
        <w:rPr>
          <w:del w:id="27" w:author="Author"/>
        </w:rPr>
      </w:pPr>
      <w:del w:id="28" w:author="Author">
        <w:r w:rsidRPr="00077B0A" w:rsidDel="00B45E91">
          <w:delText>Organization</w:delText>
        </w:r>
        <w:r w:rsidRPr="008871FC" w:rsidDel="00B45E91">
          <w:delText xml:space="preserve"> of the Manual</w:delText>
        </w:r>
        <w:bookmarkStart w:id="29" w:name="_Toc37695174"/>
        <w:bookmarkStart w:id="30" w:name="_Toc47427086"/>
        <w:bookmarkEnd w:id="29"/>
        <w:bookmarkEnd w:id="30"/>
      </w:del>
    </w:p>
    <w:p w14:paraId="5CD9BE12" w14:textId="59096983" w:rsidR="00BC6B42" w:rsidRPr="004F39A2" w:rsidDel="00B45E91" w:rsidRDefault="00BC6B42" w:rsidP="00BC6B42">
      <w:pPr>
        <w:pStyle w:val="BodyText"/>
        <w:ind w:left="360"/>
        <w:rPr>
          <w:del w:id="31" w:author="Author"/>
          <w:b/>
          <w:szCs w:val="24"/>
        </w:rPr>
      </w:pPr>
      <w:del w:id="32" w:author="Author">
        <w:r w:rsidRPr="004F39A2" w:rsidDel="00B45E91">
          <w:rPr>
            <w:b/>
            <w:szCs w:val="24"/>
          </w:rPr>
          <w:delText xml:space="preserve">1. </w:delText>
        </w:r>
        <w:r w:rsidDel="00B45E91">
          <w:rPr>
            <w:b/>
            <w:szCs w:val="24"/>
          </w:rPr>
          <w:delText xml:space="preserve">  </w:delText>
        </w:r>
        <w:r w:rsidRPr="004F39A2" w:rsidDel="00B45E91">
          <w:rPr>
            <w:b/>
            <w:szCs w:val="24"/>
          </w:rPr>
          <w:delText>Introduction</w:delText>
        </w:r>
        <w:bookmarkStart w:id="33" w:name="_Toc37695175"/>
        <w:bookmarkStart w:id="34" w:name="_Toc47427087"/>
        <w:bookmarkEnd w:id="33"/>
        <w:bookmarkEnd w:id="34"/>
      </w:del>
    </w:p>
    <w:p w14:paraId="285D8D5C" w14:textId="7BEEB84A" w:rsidR="00BC6B42" w:rsidRPr="004F39A2" w:rsidDel="00B45E91" w:rsidRDefault="00BC6B42" w:rsidP="00BC6B42">
      <w:pPr>
        <w:pStyle w:val="BodyText"/>
        <w:ind w:left="630"/>
        <w:rPr>
          <w:del w:id="35" w:author="Author"/>
          <w:szCs w:val="24"/>
        </w:rPr>
      </w:pPr>
      <w:del w:id="36" w:author="Author">
        <w:r w:rsidRPr="004F39A2" w:rsidDel="00B45E91">
          <w:rPr>
            <w:szCs w:val="24"/>
          </w:rPr>
          <w:delText>Details information regarding this manual.</w:delText>
        </w:r>
        <w:bookmarkStart w:id="37" w:name="_Toc37695176"/>
        <w:bookmarkStart w:id="38" w:name="_Toc47427088"/>
        <w:bookmarkEnd w:id="37"/>
        <w:bookmarkEnd w:id="38"/>
      </w:del>
    </w:p>
    <w:p w14:paraId="2804CD94" w14:textId="19146911" w:rsidR="00BC6B42" w:rsidRPr="00BC6B42" w:rsidDel="00D520D7" w:rsidRDefault="00BC6B42" w:rsidP="00F8684E">
      <w:pPr>
        <w:pStyle w:val="Heading2"/>
        <w:rPr>
          <w:del w:id="39" w:author="Author"/>
        </w:rPr>
      </w:pPr>
      <w:del w:id="40" w:author="Author">
        <w:r w:rsidRPr="00BC6B42" w:rsidDel="00D520D7">
          <w:delText>Systems Summary</w:delText>
        </w:r>
        <w:bookmarkStart w:id="41" w:name="_Toc514678800"/>
        <w:bookmarkStart w:id="42" w:name="_Toc514747844"/>
        <w:bookmarkStart w:id="43" w:name="_Toc514747947"/>
        <w:bookmarkStart w:id="44" w:name="_Toc517681279"/>
        <w:bookmarkStart w:id="45" w:name="_Toc517781729"/>
        <w:bookmarkStart w:id="46" w:name="_Toc517782996"/>
        <w:bookmarkStart w:id="47" w:name="_Toc37695177"/>
        <w:bookmarkStart w:id="48" w:name="_Toc47427089"/>
        <w:bookmarkEnd w:id="41"/>
        <w:bookmarkEnd w:id="42"/>
        <w:bookmarkEnd w:id="43"/>
        <w:bookmarkEnd w:id="44"/>
        <w:bookmarkEnd w:id="45"/>
        <w:bookmarkEnd w:id="46"/>
        <w:bookmarkEnd w:id="47"/>
        <w:bookmarkEnd w:id="48"/>
      </w:del>
    </w:p>
    <w:p w14:paraId="5B4F615C" w14:textId="3F0F6CE5" w:rsidR="00BC6B42" w:rsidRPr="004F39A2" w:rsidDel="00D520D7" w:rsidRDefault="00BC6B42" w:rsidP="00F8684E">
      <w:pPr>
        <w:pStyle w:val="Heading2"/>
        <w:rPr>
          <w:del w:id="49" w:author="Author"/>
          <w:szCs w:val="24"/>
        </w:rPr>
      </w:pPr>
      <w:del w:id="50" w:author="Author">
        <w:r w:rsidRPr="004F39A2" w:rsidDel="00D520D7">
          <w:rPr>
            <w:szCs w:val="24"/>
          </w:rPr>
          <w:delText>Describes the FPPS system from a high-level non-technical viewpoint.</w:delText>
        </w:r>
        <w:bookmarkStart w:id="51" w:name="_Toc514678801"/>
        <w:bookmarkStart w:id="52" w:name="_Toc514747845"/>
        <w:bookmarkStart w:id="53" w:name="_Toc514747948"/>
        <w:bookmarkStart w:id="54" w:name="_Toc517681280"/>
        <w:bookmarkStart w:id="55" w:name="_Toc517781730"/>
        <w:bookmarkStart w:id="56" w:name="_Toc517782997"/>
        <w:bookmarkStart w:id="57" w:name="_Toc37695178"/>
        <w:bookmarkStart w:id="58" w:name="_Toc47427090"/>
        <w:bookmarkEnd w:id="51"/>
        <w:bookmarkEnd w:id="52"/>
        <w:bookmarkEnd w:id="53"/>
        <w:bookmarkEnd w:id="54"/>
        <w:bookmarkEnd w:id="55"/>
        <w:bookmarkEnd w:id="56"/>
        <w:bookmarkEnd w:id="57"/>
        <w:bookmarkEnd w:id="58"/>
      </w:del>
    </w:p>
    <w:p w14:paraId="0F56E1EA" w14:textId="72AD9ABB" w:rsidR="00BC6B42" w:rsidRPr="00BC6B42" w:rsidDel="00D520D7" w:rsidRDefault="00BC6B42" w:rsidP="00F8684E">
      <w:pPr>
        <w:pStyle w:val="Heading2"/>
        <w:rPr>
          <w:del w:id="59" w:author="Author"/>
        </w:rPr>
      </w:pPr>
      <w:del w:id="60" w:author="Author">
        <w:r w:rsidRPr="00BC6B42" w:rsidDel="00D520D7">
          <w:delText>Getting Started</w:delText>
        </w:r>
        <w:bookmarkStart w:id="61" w:name="_Toc514678802"/>
        <w:bookmarkStart w:id="62" w:name="_Toc514747846"/>
        <w:bookmarkStart w:id="63" w:name="_Toc514747949"/>
        <w:bookmarkStart w:id="64" w:name="_Toc517681281"/>
        <w:bookmarkStart w:id="65" w:name="_Toc517781731"/>
        <w:bookmarkStart w:id="66" w:name="_Toc517782998"/>
        <w:bookmarkStart w:id="67" w:name="_Toc37695179"/>
        <w:bookmarkStart w:id="68" w:name="_Toc47427091"/>
        <w:bookmarkEnd w:id="61"/>
        <w:bookmarkEnd w:id="62"/>
        <w:bookmarkEnd w:id="63"/>
        <w:bookmarkEnd w:id="64"/>
        <w:bookmarkEnd w:id="65"/>
        <w:bookmarkEnd w:id="66"/>
        <w:bookmarkEnd w:id="67"/>
        <w:bookmarkEnd w:id="68"/>
      </w:del>
    </w:p>
    <w:p w14:paraId="1325792B" w14:textId="0915E329" w:rsidR="00BC6B42" w:rsidRPr="004F39A2" w:rsidDel="00D520D7" w:rsidRDefault="00BC6B42" w:rsidP="00F8684E">
      <w:pPr>
        <w:pStyle w:val="Heading2"/>
        <w:rPr>
          <w:del w:id="69" w:author="Author"/>
          <w:szCs w:val="24"/>
        </w:rPr>
      </w:pPr>
      <w:del w:id="70" w:author="Author">
        <w:r w:rsidRPr="004F39A2" w:rsidDel="00D520D7">
          <w:rPr>
            <w:szCs w:val="24"/>
          </w:rPr>
          <w:delText>Informs the user on how to access and initiate their use of the FPPS product.</w:delText>
        </w:r>
        <w:bookmarkStart w:id="71" w:name="_Toc514678803"/>
        <w:bookmarkStart w:id="72" w:name="_Toc514747847"/>
        <w:bookmarkStart w:id="73" w:name="_Toc514747950"/>
        <w:bookmarkStart w:id="74" w:name="_Toc517681282"/>
        <w:bookmarkStart w:id="75" w:name="_Toc517781732"/>
        <w:bookmarkStart w:id="76" w:name="_Toc517782999"/>
        <w:bookmarkStart w:id="77" w:name="_Toc37695180"/>
        <w:bookmarkStart w:id="78" w:name="_Toc47427092"/>
        <w:bookmarkEnd w:id="71"/>
        <w:bookmarkEnd w:id="72"/>
        <w:bookmarkEnd w:id="73"/>
        <w:bookmarkEnd w:id="74"/>
        <w:bookmarkEnd w:id="75"/>
        <w:bookmarkEnd w:id="76"/>
        <w:bookmarkEnd w:id="77"/>
        <w:bookmarkEnd w:id="78"/>
      </w:del>
    </w:p>
    <w:p w14:paraId="1FA63214" w14:textId="17E38674" w:rsidR="00BC6B42" w:rsidRPr="00BC6B42" w:rsidDel="00D520D7" w:rsidRDefault="00BC6B42" w:rsidP="00F8684E">
      <w:pPr>
        <w:pStyle w:val="Heading2"/>
        <w:rPr>
          <w:del w:id="79" w:author="Author"/>
        </w:rPr>
      </w:pPr>
      <w:del w:id="80" w:author="Author">
        <w:r w:rsidRPr="00BC6B42" w:rsidDel="00D520D7">
          <w:delText>Using the Software</w:delText>
        </w:r>
        <w:bookmarkStart w:id="81" w:name="_Toc514678804"/>
        <w:bookmarkStart w:id="82" w:name="_Toc514747848"/>
        <w:bookmarkStart w:id="83" w:name="_Toc514747951"/>
        <w:bookmarkStart w:id="84" w:name="_Toc517681283"/>
        <w:bookmarkStart w:id="85" w:name="_Toc517781733"/>
        <w:bookmarkStart w:id="86" w:name="_Toc517783000"/>
        <w:bookmarkStart w:id="87" w:name="_Toc37695181"/>
        <w:bookmarkStart w:id="88" w:name="_Toc47427093"/>
        <w:bookmarkEnd w:id="81"/>
        <w:bookmarkEnd w:id="82"/>
        <w:bookmarkEnd w:id="83"/>
        <w:bookmarkEnd w:id="84"/>
        <w:bookmarkEnd w:id="85"/>
        <w:bookmarkEnd w:id="86"/>
        <w:bookmarkEnd w:id="87"/>
        <w:bookmarkEnd w:id="88"/>
      </w:del>
    </w:p>
    <w:p w14:paraId="45DBD95F" w14:textId="20C28195" w:rsidR="00BC6B42" w:rsidRPr="004F39A2" w:rsidDel="00D520D7" w:rsidRDefault="00BC6B42" w:rsidP="00F8684E">
      <w:pPr>
        <w:pStyle w:val="Heading2"/>
        <w:rPr>
          <w:del w:id="89" w:author="Author"/>
          <w:szCs w:val="24"/>
        </w:rPr>
      </w:pPr>
      <w:del w:id="90" w:author="Author">
        <w:r w:rsidRPr="004F39A2" w:rsidDel="00D520D7">
          <w:rPr>
            <w:szCs w:val="24"/>
          </w:rPr>
          <w:delText>Outlines functionalities available in the FPPS product and provides step-by-step instructions on how to engage and complete workflows using system features.</w:delText>
        </w:r>
        <w:bookmarkStart w:id="91" w:name="_Toc514678805"/>
        <w:bookmarkStart w:id="92" w:name="_Toc514747849"/>
        <w:bookmarkStart w:id="93" w:name="_Toc514747952"/>
        <w:bookmarkStart w:id="94" w:name="_Toc517681284"/>
        <w:bookmarkStart w:id="95" w:name="_Toc517781734"/>
        <w:bookmarkStart w:id="96" w:name="_Toc517783001"/>
        <w:bookmarkStart w:id="97" w:name="_Toc37695182"/>
        <w:bookmarkStart w:id="98" w:name="_Toc47427094"/>
        <w:bookmarkEnd w:id="91"/>
        <w:bookmarkEnd w:id="92"/>
        <w:bookmarkEnd w:id="93"/>
        <w:bookmarkEnd w:id="94"/>
        <w:bookmarkEnd w:id="95"/>
        <w:bookmarkEnd w:id="96"/>
        <w:bookmarkEnd w:id="97"/>
        <w:bookmarkEnd w:id="98"/>
      </w:del>
    </w:p>
    <w:p w14:paraId="1E2EDC84" w14:textId="7BEF4ED5" w:rsidR="00BC6B42" w:rsidRPr="00BC6B42" w:rsidDel="00D520D7" w:rsidRDefault="00BC6B42" w:rsidP="00F8684E">
      <w:pPr>
        <w:pStyle w:val="Heading2"/>
        <w:rPr>
          <w:del w:id="99" w:author="Author"/>
        </w:rPr>
      </w:pPr>
      <w:del w:id="100" w:author="Author">
        <w:r w:rsidRPr="00BC6B42" w:rsidDel="00D520D7">
          <w:delText>Troubleshooting</w:delText>
        </w:r>
        <w:bookmarkStart w:id="101" w:name="_Toc514678806"/>
        <w:bookmarkStart w:id="102" w:name="_Toc514747850"/>
        <w:bookmarkStart w:id="103" w:name="_Toc514747953"/>
        <w:bookmarkStart w:id="104" w:name="_Toc517681285"/>
        <w:bookmarkStart w:id="105" w:name="_Toc517781735"/>
        <w:bookmarkStart w:id="106" w:name="_Toc517783002"/>
        <w:bookmarkStart w:id="107" w:name="_Toc37695183"/>
        <w:bookmarkStart w:id="108" w:name="_Toc47427095"/>
        <w:bookmarkEnd w:id="101"/>
        <w:bookmarkEnd w:id="102"/>
        <w:bookmarkEnd w:id="103"/>
        <w:bookmarkEnd w:id="104"/>
        <w:bookmarkEnd w:id="105"/>
        <w:bookmarkEnd w:id="106"/>
        <w:bookmarkEnd w:id="107"/>
        <w:bookmarkEnd w:id="108"/>
      </w:del>
    </w:p>
    <w:p w14:paraId="06CE86FA" w14:textId="52DC425C" w:rsidR="00BC6B42" w:rsidRPr="004F39A2" w:rsidDel="00D520D7" w:rsidRDefault="00BC6B42" w:rsidP="00F8684E">
      <w:pPr>
        <w:pStyle w:val="Heading2"/>
        <w:rPr>
          <w:del w:id="109" w:author="Author"/>
          <w:szCs w:val="24"/>
        </w:rPr>
      </w:pPr>
      <w:del w:id="110" w:author="Author">
        <w:r w:rsidRPr="004F39A2" w:rsidDel="00D520D7">
          <w:rPr>
            <w:szCs w:val="24"/>
          </w:rPr>
          <w:delText>Provides common issues or errors experienced when utilizing the FPPS product and how to mitigate or avoid these issues.</w:delText>
        </w:r>
        <w:bookmarkStart w:id="111" w:name="_Toc514678807"/>
        <w:bookmarkStart w:id="112" w:name="_Toc514747851"/>
        <w:bookmarkStart w:id="113" w:name="_Toc514747954"/>
        <w:bookmarkStart w:id="114" w:name="_Toc517681286"/>
        <w:bookmarkStart w:id="115" w:name="_Toc517781736"/>
        <w:bookmarkStart w:id="116" w:name="_Toc517783003"/>
        <w:bookmarkStart w:id="117" w:name="_Toc37695184"/>
        <w:bookmarkStart w:id="118" w:name="_Toc47427096"/>
        <w:bookmarkEnd w:id="111"/>
        <w:bookmarkEnd w:id="112"/>
        <w:bookmarkEnd w:id="113"/>
        <w:bookmarkEnd w:id="114"/>
        <w:bookmarkEnd w:id="115"/>
        <w:bookmarkEnd w:id="116"/>
        <w:bookmarkEnd w:id="117"/>
        <w:bookmarkEnd w:id="118"/>
      </w:del>
    </w:p>
    <w:p w14:paraId="3C1CE230" w14:textId="17247B3F" w:rsidR="00BC6B42" w:rsidRPr="00BC6B42" w:rsidDel="00F8684E" w:rsidRDefault="00BC6B42" w:rsidP="00F8684E">
      <w:pPr>
        <w:pStyle w:val="Heading3"/>
        <w:rPr>
          <w:del w:id="119" w:author="Author"/>
        </w:rPr>
      </w:pPr>
      <w:del w:id="120" w:author="Author">
        <w:r w:rsidRPr="00BC6B42" w:rsidDel="00F8684E">
          <w:delText>Acronyms and Abbreviations</w:delText>
        </w:r>
        <w:bookmarkStart w:id="121" w:name="_Toc514678808"/>
        <w:bookmarkStart w:id="122" w:name="_Toc514747852"/>
        <w:bookmarkStart w:id="123" w:name="_Toc514747955"/>
        <w:bookmarkStart w:id="124" w:name="_Toc517681287"/>
        <w:bookmarkStart w:id="125" w:name="_Toc517781737"/>
        <w:bookmarkStart w:id="126" w:name="_Toc517783004"/>
        <w:bookmarkStart w:id="127" w:name="_Toc37695185"/>
        <w:bookmarkStart w:id="128" w:name="_Toc47427097"/>
        <w:bookmarkEnd w:id="121"/>
        <w:bookmarkEnd w:id="122"/>
        <w:bookmarkEnd w:id="123"/>
        <w:bookmarkEnd w:id="124"/>
        <w:bookmarkEnd w:id="125"/>
        <w:bookmarkEnd w:id="126"/>
        <w:bookmarkEnd w:id="127"/>
        <w:bookmarkEnd w:id="128"/>
      </w:del>
    </w:p>
    <w:p w14:paraId="3B1E1C36" w14:textId="6D98CAD1" w:rsidR="00BC6B42" w:rsidRPr="004F39A2" w:rsidDel="00F8684E" w:rsidRDefault="00BC6B42" w:rsidP="00BC6B42">
      <w:pPr>
        <w:pStyle w:val="BodyText"/>
        <w:ind w:left="630"/>
        <w:rPr>
          <w:del w:id="129" w:author="Author"/>
          <w:szCs w:val="24"/>
        </w:rPr>
      </w:pPr>
      <w:del w:id="130" w:author="Author">
        <w:r w:rsidRPr="004F39A2" w:rsidDel="00F8684E">
          <w:rPr>
            <w:szCs w:val="24"/>
          </w:rPr>
          <w:delText>Provides a list of acronyms and abbreviations used in this manual with a definition and description.</w:delText>
        </w:r>
        <w:bookmarkStart w:id="131" w:name="_Toc514678809"/>
        <w:bookmarkStart w:id="132" w:name="_Toc514747853"/>
        <w:bookmarkStart w:id="133" w:name="_Toc514747956"/>
        <w:bookmarkStart w:id="134" w:name="_Toc517681288"/>
        <w:bookmarkStart w:id="135" w:name="_Toc517781738"/>
        <w:bookmarkStart w:id="136" w:name="_Toc517783005"/>
        <w:bookmarkStart w:id="137" w:name="_Toc37695186"/>
        <w:bookmarkStart w:id="138" w:name="_Toc47427098"/>
        <w:bookmarkEnd w:id="131"/>
        <w:bookmarkEnd w:id="132"/>
        <w:bookmarkEnd w:id="133"/>
        <w:bookmarkEnd w:id="134"/>
        <w:bookmarkEnd w:id="135"/>
        <w:bookmarkEnd w:id="136"/>
        <w:bookmarkEnd w:id="137"/>
        <w:bookmarkEnd w:id="138"/>
      </w:del>
    </w:p>
    <w:p w14:paraId="0D2D161E" w14:textId="19A9B734" w:rsidR="00BC6B42" w:rsidDel="00F8684E" w:rsidRDefault="00BC6B42" w:rsidP="00BC6B42">
      <w:pPr>
        <w:pStyle w:val="BodyText"/>
        <w:rPr>
          <w:del w:id="139" w:author="Author"/>
        </w:rPr>
      </w:pPr>
      <w:del w:id="140" w:author="Author">
        <w:r w:rsidDel="00F8684E">
          <w:delText>This manual was intended for consumption by members of the following roles:</w:delText>
        </w:r>
        <w:bookmarkStart w:id="141" w:name="_Toc514678810"/>
        <w:bookmarkStart w:id="142" w:name="_Toc514747854"/>
        <w:bookmarkStart w:id="143" w:name="_Toc514747957"/>
        <w:bookmarkStart w:id="144" w:name="_Toc517681289"/>
        <w:bookmarkStart w:id="145" w:name="_Toc517781739"/>
        <w:bookmarkStart w:id="146" w:name="_Toc517783006"/>
        <w:bookmarkStart w:id="147" w:name="_Toc37695187"/>
        <w:bookmarkStart w:id="148" w:name="_Toc47427099"/>
        <w:bookmarkEnd w:id="141"/>
        <w:bookmarkEnd w:id="142"/>
        <w:bookmarkEnd w:id="143"/>
        <w:bookmarkEnd w:id="144"/>
        <w:bookmarkEnd w:id="145"/>
        <w:bookmarkEnd w:id="146"/>
        <w:bookmarkEnd w:id="147"/>
        <w:bookmarkEnd w:id="148"/>
      </w:del>
    </w:p>
    <w:p w14:paraId="15B62FDA" w14:textId="78F54D4C" w:rsidR="00BC6B42" w:rsidDel="00F8684E" w:rsidRDefault="00BC6B42" w:rsidP="00BC6B42">
      <w:pPr>
        <w:pStyle w:val="BodyTextBullet1"/>
        <w:keepNext/>
        <w:keepLines/>
        <w:rPr>
          <w:del w:id="149" w:author="Author"/>
        </w:rPr>
      </w:pPr>
      <w:del w:id="150" w:author="Author">
        <w:r w:rsidDel="00F8684E">
          <w:delText>VISN Program Manager - The VISN Program Manager will have access to all claims functionality and will be limited to transacting claims at the VISN and station level.</w:delText>
        </w:r>
        <w:bookmarkStart w:id="151" w:name="_Toc514678811"/>
        <w:bookmarkStart w:id="152" w:name="_Toc514747855"/>
        <w:bookmarkStart w:id="153" w:name="_Toc514747958"/>
        <w:bookmarkStart w:id="154" w:name="_Toc517681290"/>
        <w:bookmarkStart w:id="155" w:name="_Toc517781740"/>
        <w:bookmarkStart w:id="156" w:name="_Toc517783007"/>
        <w:bookmarkStart w:id="157" w:name="_Toc37695188"/>
        <w:bookmarkStart w:id="158" w:name="_Toc47427100"/>
        <w:bookmarkEnd w:id="151"/>
        <w:bookmarkEnd w:id="152"/>
        <w:bookmarkEnd w:id="153"/>
        <w:bookmarkEnd w:id="154"/>
        <w:bookmarkEnd w:id="155"/>
        <w:bookmarkEnd w:id="156"/>
        <w:bookmarkEnd w:id="157"/>
        <w:bookmarkEnd w:id="158"/>
      </w:del>
    </w:p>
    <w:p w14:paraId="09568575" w14:textId="17BC22D9" w:rsidR="00BC6B42" w:rsidDel="00F8684E" w:rsidRDefault="00BC6B42" w:rsidP="00BC6B42">
      <w:pPr>
        <w:pStyle w:val="BodyTextBullet1"/>
        <w:keepNext/>
        <w:keepLines/>
        <w:rPr>
          <w:del w:id="159" w:author="Author"/>
        </w:rPr>
      </w:pPr>
      <w:del w:id="160" w:author="Author">
        <w:r w:rsidDel="00F8684E">
          <w:delText>Supervisor - The Fee Supervisor will have access to all claims functionality and will have the right to re-route claims to other stations and users within their VISN.</w:delText>
        </w:r>
        <w:bookmarkStart w:id="161" w:name="_Toc514678812"/>
        <w:bookmarkStart w:id="162" w:name="_Toc514747856"/>
        <w:bookmarkStart w:id="163" w:name="_Toc514747959"/>
        <w:bookmarkStart w:id="164" w:name="_Toc517681291"/>
        <w:bookmarkStart w:id="165" w:name="_Toc517781741"/>
        <w:bookmarkStart w:id="166" w:name="_Toc517783008"/>
        <w:bookmarkStart w:id="167" w:name="_Toc37695189"/>
        <w:bookmarkStart w:id="168" w:name="_Toc47427101"/>
        <w:bookmarkEnd w:id="161"/>
        <w:bookmarkEnd w:id="162"/>
        <w:bookmarkEnd w:id="163"/>
        <w:bookmarkEnd w:id="164"/>
        <w:bookmarkEnd w:id="165"/>
        <w:bookmarkEnd w:id="166"/>
        <w:bookmarkEnd w:id="167"/>
        <w:bookmarkEnd w:id="168"/>
      </w:del>
    </w:p>
    <w:p w14:paraId="574A8303" w14:textId="27918AAB" w:rsidR="00BC6B42" w:rsidDel="00F8684E" w:rsidRDefault="00BC6B42" w:rsidP="00BC6B42">
      <w:pPr>
        <w:pStyle w:val="BodyTextBullet1"/>
        <w:keepNext/>
        <w:keepLines/>
        <w:rPr>
          <w:del w:id="169" w:author="Author"/>
        </w:rPr>
      </w:pPr>
      <w:del w:id="170" w:author="Author">
        <w:r w:rsidDel="00F8684E">
          <w:delText>Clerk - The Fee Clerk will have the ability to process all claims functionality except user administration requests and will have the capability to re-route claims to other stations and users within the Fee Clerk’s station.</w:delText>
        </w:r>
        <w:bookmarkStart w:id="171" w:name="_Toc514678813"/>
        <w:bookmarkStart w:id="172" w:name="_Toc514747857"/>
        <w:bookmarkStart w:id="173" w:name="_Toc514747960"/>
        <w:bookmarkStart w:id="174" w:name="_Toc517681292"/>
        <w:bookmarkStart w:id="175" w:name="_Toc517781742"/>
        <w:bookmarkStart w:id="176" w:name="_Toc517783009"/>
        <w:bookmarkStart w:id="177" w:name="_Toc37695190"/>
        <w:bookmarkStart w:id="178" w:name="_Toc47427102"/>
        <w:bookmarkEnd w:id="171"/>
        <w:bookmarkEnd w:id="172"/>
        <w:bookmarkEnd w:id="173"/>
        <w:bookmarkEnd w:id="174"/>
        <w:bookmarkEnd w:id="175"/>
        <w:bookmarkEnd w:id="176"/>
        <w:bookmarkEnd w:id="177"/>
        <w:bookmarkEnd w:id="178"/>
      </w:del>
    </w:p>
    <w:p w14:paraId="6090FC0E" w14:textId="15817F91" w:rsidR="00BC6B42" w:rsidDel="00F8684E" w:rsidRDefault="00BC6B42" w:rsidP="00BC6B42">
      <w:pPr>
        <w:pStyle w:val="BodyTextBullet1"/>
        <w:keepNext/>
        <w:keepLines/>
        <w:rPr>
          <w:del w:id="179" w:author="Author"/>
        </w:rPr>
      </w:pPr>
      <w:del w:id="180" w:author="Author">
        <w:r w:rsidDel="00F8684E">
          <w:delText>Mail Clerk - The Fee Mail Clerk will only have access to search, view, and print claim information.</w:delText>
        </w:r>
        <w:bookmarkStart w:id="181" w:name="_Toc514678814"/>
        <w:bookmarkStart w:id="182" w:name="_Toc514747858"/>
        <w:bookmarkStart w:id="183" w:name="_Toc514747961"/>
        <w:bookmarkStart w:id="184" w:name="_Toc517681293"/>
        <w:bookmarkStart w:id="185" w:name="_Toc517781743"/>
        <w:bookmarkStart w:id="186" w:name="_Toc517783010"/>
        <w:bookmarkStart w:id="187" w:name="_Toc37695191"/>
        <w:bookmarkStart w:id="188" w:name="_Toc47427103"/>
        <w:bookmarkEnd w:id="181"/>
        <w:bookmarkEnd w:id="182"/>
        <w:bookmarkEnd w:id="183"/>
        <w:bookmarkEnd w:id="184"/>
        <w:bookmarkEnd w:id="185"/>
        <w:bookmarkEnd w:id="186"/>
        <w:bookmarkEnd w:id="187"/>
        <w:bookmarkEnd w:id="188"/>
      </w:del>
    </w:p>
    <w:p w14:paraId="3522897E" w14:textId="5107DA76" w:rsidR="00BC6B42" w:rsidRPr="00121F73" w:rsidDel="00F8684E" w:rsidRDefault="00BC6B42" w:rsidP="00BC6B42">
      <w:pPr>
        <w:pStyle w:val="BodyTextBullet1"/>
        <w:rPr>
          <w:del w:id="189" w:author="Author"/>
          <w:szCs w:val="24"/>
        </w:rPr>
      </w:pPr>
      <w:del w:id="190" w:author="Author">
        <w:r w:rsidDel="00F8684E">
          <w:delText xml:space="preserve">Fiscal - The Fee Fiscal User will have access to search, view and print claim information as well as be </w:delText>
        </w:r>
        <w:r w:rsidRPr="00121F73" w:rsidDel="00F8684E">
          <w:rPr>
            <w:szCs w:val="24"/>
          </w:rPr>
          <w:delText>able to process ‘Out of System’ claims.</w:delText>
        </w:r>
        <w:bookmarkStart w:id="191" w:name="_Toc514678815"/>
        <w:bookmarkStart w:id="192" w:name="_Toc514747859"/>
        <w:bookmarkStart w:id="193" w:name="_Toc514747962"/>
        <w:bookmarkStart w:id="194" w:name="_Toc517681294"/>
        <w:bookmarkStart w:id="195" w:name="_Toc517781744"/>
        <w:bookmarkStart w:id="196" w:name="_Toc517783011"/>
        <w:bookmarkStart w:id="197" w:name="_Toc37695192"/>
        <w:bookmarkStart w:id="198" w:name="_Toc47427104"/>
        <w:bookmarkEnd w:id="191"/>
        <w:bookmarkEnd w:id="192"/>
        <w:bookmarkEnd w:id="193"/>
        <w:bookmarkEnd w:id="194"/>
        <w:bookmarkEnd w:id="195"/>
        <w:bookmarkEnd w:id="196"/>
        <w:bookmarkEnd w:id="197"/>
        <w:bookmarkEnd w:id="198"/>
      </w:del>
    </w:p>
    <w:p w14:paraId="0901698A" w14:textId="0E85C3B0" w:rsidR="00BC6B42" w:rsidRPr="00121F73" w:rsidDel="00F8684E" w:rsidRDefault="00BC6B42" w:rsidP="00BC6B42">
      <w:pPr>
        <w:pStyle w:val="BodyTextBullet1"/>
        <w:rPr>
          <w:del w:id="199" w:author="Author"/>
          <w:szCs w:val="24"/>
        </w:rPr>
      </w:pPr>
      <w:del w:id="200" w:author="Author">
        <w:r w:rsidRPr="00121F73" w:rsidDel="00F8684E">
          <w:rPr>
            <w:szCs w:val="24"/>
          </w:rPr>
          <w:delText>Data Administrator - PROPOSED FOR DELETION</w:delText>
        </w:r>
        <w:bookmarkStart w:id="201" w:name="_Toc514678816"/>
        <w:bookmarkStart w:id="202" w:name="_Toc514747860"/>
        <w:bookmarkStart w:id="203" w:name="_Toc514747963"/>
        <w:bookmarkStart w:id="204" w:name="_Toc517681295"/>
        <w:bookmarkStart w:id="205" w:name="_Toc517781745"/>
        <w:bookmarkStart w:id="206" w:name="_Toc517783012"/>
        <w:bookmarkStart w:id="207" w:name="_Toc37695193"/>
        <w:bookmarkStart w:id="208" w:name="_Toc47427105"/>
        <w:bookmarkEnd w:id="201"/>
        <w:bookmarkEnd w:id="202"/>
        <w:bookmarkEnd w:id="203"/>
        <w:bookmarkEnd w:id="204"/>
        <w:bookmarkEnd w:id="205"/>
        <w:bookmarkEnd w:id="206"/>
        <w:bookmarkEnd w:id="207"/>
        <w:bookmarkEnd w:id="208"/>
      </w:del>
    </w:p>
    <w:p w14:paraId="163A808B" w14:textId="3CB0F235" w:rsidR="00BC6B42" w:rsidRPr="00121F73" w:rsidDel="00F8684E" w:rsidRDefault="00BC6B42" w:rsidP="00BC6B42">
      <w:pPr>
        <w:pStyle w:val="BodyTextBullet1"/>
        <w:rPr>
          <w:del w:id="209" w:author="Author"/>
          <w:szCs w:val="24"/>
        </w:rPr>
      </w:pPr>
      <w:del w:id="210" w:author="Author">
        <w:r w:rsidRPr="00121F73" w:rsidDel="00F8684E">
          <w:rPr>
            <w:szCs w:val="24"/>
          </w:rPr>
          <w:delText>FPPS Help Desk - The Fee Program Office Help Desk User has read-only access to view claims and User Administration functions.</w:delText>
        </w:r>
        <w:bookmarkStart w:id="211" w:name="_Toc514678817"/>
        <w:bookmarkStart w:id="212" w:name="_Toc514747861"/>
        <w:bookmarkStart w:id="213" w:name="_Toc514747964"/>
        <w:bookmarkStart w:id="214" w:name="_Toc517681296"/>
        <w:bookmarkStart w:id="215" w:name="_Toc517781746"/>
        <w:bookmarkStart w:id="216" w:name="_Toc517783013"/>
        <w:bookmarkStart w:id="217" w:name="_Toc37695194"/>
        <w:bookmarkStart w:id="218" w:name="_Toc47427106"/>
        <w:bookmarkEnd w:id="211"/>
        <w:bookmarkEnd w:id="212"/>
        <w:bookmarkEnd w:id="213"/>
        <w:bookmarkEnd w:id="214"/>
        <w:bookmarkEnd w:id="215"/>
        <w:bookmarkEnd w:id="216"/>
        <w:bookmarkEnd w:id="217"/>
        <w:bookmarkEnd w:id="218"/>
      </w:del>
    </w:p>
    <w:p w14:paraId="5D620AD1" w14:textId="412334D5" w:rsidR="00BC6B42" w:rsidRPr="00121F73" w:rsidDel="00F8684E" w:rsidRDefault="00BC6B42" w:rsidP="00BC6B42">
      <w:pPr>
        <w:pStyle w:val="BodyTextBullet1"/>
        <w:rPr>
          <w:del w:id="219" w:author="Author"/>
          <w:szCs w:val="24"/>
        </w:rPr>
      </w:pPr>
      <w:del w:id="220" w:author="Author">
        <w:r w:rsidRPr="00121F73" w:rsidDel="00F8684E">
          <w:rPr>
            <w:szCs w:val="24"/>
          </w:rPr>
          <w:delText>Healthcare Processing System Help Desk - The TSS Help Desk (OCC) has Read Only access with exceptions (ability to see screens, but not process or change values except for the user admin screens; should still can search and return results; should also have access to add or remove users from the system) to View claims and the User Administration functions.</w:delText>
        </w:r>
        <w:bookmarkStart w:id="221" w:name="_Toc514678818"/>
        <w:bookmarkStart w:id="222" w:name="_Toc514747862"/>
        <w:bookmarkStart w:id="223" w:name="_Toc514747965"/>
        <w:bookmarkStart w:id="224" w:name="_Toc517681297"/>
        <w:bookmarkStart w:id="225" w:name="_Toc517781747"/>
        <w:bookmarkStart w:id="226" w:name="_Toc517783014"/>
        <w:bookmarkStart w:id="227" w:name="_Toc37695195"/>
        <w:bookmarkStart w:id="228" w:name="_Toc47427107"/>
        <w:bookmarkEnd w:id="221"/>
        <w:bookmarkEnd w:id="222"/>
        <w:bookmarkEnd w:id="223"/>
        <w:bookmarkEnd w:id="224"/>
        <w:bookmarkEnd w:id="225"/>
        <w:bookmarkEnd w:id="226"/>
        <w:bookmarkEnd w:id="227"/>
        <w:bookmarkEnd w:id="228"/>
      </w:del>
    </w:p>
    <w:p w14:paraId="1545E838" w14:textId="1C5C6CF1" w:rsidR="00BC6B42" w:rsidRPr="00121F73" w:rsidDel="00F8684E" w:rsidRDefault="00BC6B42" w:rsidP="00BC6B42">
      <w:pPr>
        <w:pStyle w:val="BodyTextBullet1"/>
        <w:rPr>
          <w:del w:id="229" w:author="Author"/>
          <w:szCs w:val="24"/>
        </w:rPr>
      </w:pPr>
      <w:del w:id="230" w:author="Author">
        <w:r w:rsidRPr="00121F73" w:rsidDel="00F8684E">
          <w:rPr>
            <w:szCs w:val="24"/>
          </w:rPr>
          <w:delText>Data Administrator</w:delText>
        </w:r>
        <w:r w:rsidDel="00F8684E">
          <w:rPr>
            <w:szCs w:val="24"/>
          </w:rPr>
          <w:delText xml:space="preserve"> - </w:delText>
        </w:r>
        <w:r w:rsidRPr="00121F73" w:rsidDel="00F8684E">
          <w:rPr>
            <w:szCs w:val="24"/>
          </w:rPr>
          <w:delText>PROPOSED FOR DELETION</w:delText>
        </w:r>
        <w:bookmarkStart w:id="231" w:name="_Toc514678819"/>
        <w:bookmarkStart w:id="232" w:name="_Toc514747863"/>
        <w:bookmarkStart w:id="233" w:name="_Toc514747966"/>
        <w:bookmarkStart w:id="234" w:name="_Toc517681298"/>
        <w:bookmarkStart w:id="235" w:name="_Toc517781748"/>
        <w:bookmarkStart w:id="236" w:name="_Toc517783015"/>
        <w:bookmarkStart w:id="237" w:name="_Toc37695196"/>
        <w:bookmarkStart w:id="238" w:name="_Toc47427108"/>
        <w:bookmarkEnd w:id="231"/>
        <w:bookmarkEnd w:id="232"/>
        <w:bookmarkEnd w:id="233"/>
        <w:bookmarkEnd w:id="234"/>
        <w:bookmarkEnd w:id="235"/>
        <w:bookmarkEnd w:id="236"/>
        <w:bookmarkEnd w:id="237"/>
        <w:bookmarkEnd w:id="238"/>
      </w:del>
    </w:p>
    <w:p w14:paraId="35EA5C39" w14:textId="6769DC3B" w:rsidR="00BC6B42" w:rsidRPr="00121F73" w:rsidDel="00F8684E" w:rsidRDefault="00BC6B42" w:rsidP="00BC6B42">
      <w:pPr>
        <w:pStyle w:val="BodyTextBullet1"/>
        <w:rPr>
          <w:del w:id="239" w:author="Author"/>
          <w:szCs w:val="24"/>
        </w:rPr>
      </w:pPr>
      <w:del w:id="240" w:author="Author">
        <w:r w:rsidRPr="00121F73" w:rsidDel="00F8684E">
          <w:rPr>
            <w:szCs w:val="24"/>
          </w:rPr>
          <w:delText>Reject Claims Clerk</w:delText>
        </w:r>
        <w:r w:rsidDel="00F8684E">
          <w:rPr>
            <w:szCs w:val="24"/>
          </w:rPr>
          <w:delText xml:space="preserve"> - </w:delText>
        </w:r>
        <w:r w:rsidRPr="00121F73" w:rsidDel="00F8684E">
          <w:rPr>
            <w:szCs w:val="24"/>
          </w:rPr>
          <w:delText>The Reject Claims Clerk User is a Fee Clerk who is given the ability to approve/disapprove claims.</w:delText>
        </w:r>
        <w:bookmarkStart w:id="241" w:name="_Toc514678820"/>
        <w:bookmarkStart w:id="242" w:name="_Toc514747864"/>
        <w:bookmarkStart w:id="243" w:name="_Toc514747967"/>
        <w:bookmarkStart w:id="244" w:name="_Toc517681299"/>
        <w:bookmarkStart w:id="245" w:name="_Toc517781749"/>
        <w:bookmarkStart w:id="246" w:name="_Toc517783016"/>
        <w:bookmarkStart w:id="247" w:name="_Toc37695197"/>
        <w:bookmarkStart w:id="248" w:name="_Toc47427109"/>
        <w:bookmarkEnd w:id="241"/>
        <w:bookmarkEnd w:id="242"/>
        <w:bookmarkEnd w:id="243"/>
        <w:bookmarkEnd w:id="244"/>
        <w:bookmarkEnd w:id="245"/>
        <w:bookmarkEnd w:id="246"/>
        <w:bookmarkEnd w:id="247"/>
        <w:bookmarkEnd w:id="248"/>
      </w:del>
    </w:p>
    <w:p w14:paraId="7AE0D32A" w14:textId="6332BB3E" w:rsidR="00BC6B42" w:rsidRPr="00121F73" w:rsidDel="00F8684E" w:rsidRDefault="00BC6B42" w:rsidP="00BC6B42">
      <w:pPr>
        <w:pStyle w:val="BodyTextBullet1"/>
        <w:rPr>
          <w:del w:id="249" w:author="Author"/>
          <w:szCs w:val="24"/>
        </w:rPr>
      </w:pPr>
      <w:del w:id="250" w:author="Author">
        <w:r w:rsidRPr="00121F73" w:rsidDel="00F8684E">
          <w:rPr>
            <w:szCs w:val="24"/>
          </w:rPr>
          <w:delText>User Administrator - PROPOSED FOR DELETION</w:delText>
        </w:r>
        <w:bookmarkStart w:id="251" w:name="_Toc514678821"/>
        <w:bookmarkStart w:id="252" w:name="_Toc514747865"/>
        <w:bookmarkStart w:id="253" w:name="_Toc514747968"/>
        <w:bookmarkStart w:id="254" w:name="_Toc517681300"/>
        <w:bookmarkStart w:id="255" w:name="_Toc517781750"/>
        <w:bookmarkStart w:id="256" w:name="_Toc517783017"/>
        <w:bookmarkStart w:id="257" w:name="_Toc37695198"/>
        <w:bookmarkStart w:id="258" w:name="_Toc47427110"/>
        <w:bookmarkEnd w:id="251"/>
        <w:bookmarkEnd w:id="252"/>
        <w:bookmarkEnd w:id="253"/>
        <w:bookmarkEnd w:id="254"/>
        <w:bookmarkEnd w:id="255"/>
        <w:bookmarkEnd w:id="256"/>
        <w:bookmarkEnd w:id="257"/>
        <w:bookmarkEnd w:id="258"/>
      </w:del>
    </w:p>
    <w:p w14:paraId="1E11F802" w14:textId="19EE2B1A" w:rsidR="00BC6B42" w:rsidRPr="00121F73" w:rsidDel="00F8684E" w:rsidRDefault="00BC6B42" w:rsidP="00BC6B42">
      <w:pPr>
        <w:pStyle w:val="BodyTextBullet1"/>
        <w:rPr>
          <w:del w:id="259" w:author="Author"/>
          <w:szCs w:val="24"/>
        </w:rPr>
      </w:pPr>
      <w:del w:id="260" w:author="Author">
        <w:r w:rsidRPr="00121F73" w:rsidDel="00F8684E">
          <w:rPr>
            <w:szCs w:val="24"/>
          </w:rPr>
          <w:delText>Administrator - Administrator for FPPS application.</w:delText>
        </w:r>
        <w:bookmarkStart w:id="261" w:name="_Toc514678822"/>
        <w:bookmarkStart w:id="262" w:name="_Toc514747866"/>
        <w:bookmarkStart w:id="263" w:name="_Toc514747969"/>
        <w:bookmarkStart w:id="264" w:name="_Toc517681301"/>
        <w:bookmarkStart w:id="265" w:name="_Toc517781751"/>
        <w:bookmarkStart w:id="266" w:name="_Toc517783018"/>
        <w:bookmarkStart w:id="267" w:name="_Toc37695199"/>
        <w:bookmarkStart w:id="268" w:name="_Toc47427111"/>
        <w:bookmarkEnd w:id="261"/>
        <w:bookmarkEnd w:id="262"/>
        <w:bookmarkEnd w:id="263"/>
        <w:bookmarkEnd w:id="264"/>
        <w:bookmarkEnd w:id="265"/>
        <w:bookmarkEnd w:id="266"/>
        <w:bookmarkEnd w:id="267"/>
        <w:bookmarkEnd w:id="268"/>
      </w:del>
    </w:p>
    <w:p w14:paraId="3264210C" w14:textId="03682503" w:rsidR="00BC6B42" w:rsidRPr="00B659CB" w:rsidRDefault="00BC6B42" w:rsidP="00BC6B42">
      <w:pPr>
        <w:pStyle w:val="Heading3"/>
      </w:pPr>
      <w:bookmarkStart w:id="269" w:name="_Toc47427112"/>
      <w:r w:rsidRPr="00B659CB">
        <w:t>Assumptions</w:t>
      </w:r>
      <w:bookmarkEnd w:id="269"/>
    </w:p>
    <w:p w14:paraId="4654854D" w14:textId="77777777" w:rsidR="00BC6B42" w:rsidRDefault="00BC6B42" w:rsidP="00BC6B42">
      <w:pPr>
        <w:pStyle w:val="BodyText"/>
      </w:pPr>
      <w:r>
        <w:t>This guide was written with the assumption that the following are accessible and functional to the audience:</w:t>
      </w:r>
    </w:p>
    <w:p w14:paraId="338AC0CD" w14:textId="60DAD838" w:rsidR="00BC6B42" w:rsidRDefault="00BC6B42" w:rsidP="001430D2">
      <w:pPr>
        <w:pStyle w:val="BodyText"/>
        <w:numPr>
          <w:ilvl w:val="0"/>
          <w:numId w:val="19"/>
        </w:numPr>
      </w:pPr>
      <w:r>
        <w:t>A connection to the VA network</w:t>
      </w:r>
      <w:r w:rsidR="00C53C0B">
        <w:t>.</w:t>
      </w:r>
    </w:p>
    <w:p w14:paraId="6D134C8A" w14:textId="7FB465D2" w:rsidR="00BC6B42" w:rsidRDefault="00BC6B42" w:rsidP="001430D2">
      <w:pPr>
        <w:pStyle w:val="BodyText"/>
        <w:numPr>
          <w:ilvl w:val="0"/>
          <w:numId w:val="19"/>
        </w:numPr>
      </w:pPr>
      <w:del w:id="270" w:author="Author">
        <w:r w:rsidDel="003B4984">
          <w:delText>A web browser version that is compliant</w:delText>
        </w:r>
      </w:del>
      <w:r w:rsidR="007B2E9A">
        <w:t>Access</w:t>
      </w:r>
      <w:r>
        <w:t xml:space="preserve"> to </w:t>
      </w:r>
      <w:ins w:id="271" w:author="Author">
        <w:r w:rsidR="003B4984">
          <w:t>Internet Explorer 11</w:t>
        </w:r>
      </w:ins>
      <w:del w:id="272" w:author="Author">
        <w:r w:rsidDel="003B4984">
          <w:delText>VA TRM</w:delText>
        </w:r>
      </w:del>
      <w:r>
        <w:t>.</w:t>
      </w:r>
    </w:p>
    <w:p w14:paraId="186C42B2" w14:textId="77777777" w:rsidR="00BC6B42" w:rsidRDefault="00BC6B42" w:rsidP="00BC6B42">
      <w:pPr>
        <w:pStyle w:val="BodyText"/>
      </w:pPr>
      <w:r>
        <w:t>In addition, the following assumptions have been made of the audience’s skillset:</w:t>
      </w:r>
    </w:p>
    <w:p w14:paraId="0C47642F" w14:textId="46A5C35F" w:rsidR="00BC6B42" w:rsidRDefault="00BC6B42" w:rsidP="001430D2">
      <w:pPr>
        <w:pStyle w:val="BodyText"/>
        <w:numPr>
          <w:ilvl w:val="0"/>
          <w:numId w:val="20"/>
        </w:numPr>
      </w:pPr>
      <w:r>
        <w:t>User has basic knowledge of the web browser used</w:t>
      </w:r>
      <w:r w:rsidR="00C53C0B">
        <w:t>.</w:t>
      </w:r>
    </w:p>
    <w:p w14:paraId="29DB176C" w14:textId="6044E3FC" w:rsidR="00BC6B42" w:rsidDel="00B45E91" w:rsidRDefault="00BC6B42" w:rsidP="001430D2">
      <w:pPr>
        <w:pStyle w:val="BodyText"/>
        <w:numPr>
          <w:ilvl w:val="0"/>
          <w:numId w:val="20"/>
        </w:numPr>
        <w:rPr>
          <w:del w:id="273" w:author="Author"/>
        </w:rPr>
      </w:pPr>
      <w:r>
        <w:t>User has been provided the appropriate role for their intended use of FPPS</w:t>
      </w:r>
      <w:r w:rsidR="00C53C0B">
        <w:t>.</w:t>
      </w:r>
    </w:p>
    <w:p w14:paraId="551E547D" w14:textId="77777777" w:rsidR="00BC6B42" w:rsidRDefault="00BC6B42" w:rsidP="00B45E91">
      <w:pPr>
        <w:pStyle w:val="BodyText"/>
        <w:numPr>
          <w:ilvl w:val="0"/>
          <w:numId w:val="20"/>
        </w:numPr>
      </w:pPr>
      <w:bookmarkStart w:id="274" w:name="_Hlk487191090"/>
      <w:del w:id="275" w:author="Author">
        <w:r w:rsidDel="00B45E91">
          <w:delText>Coordination</w:delText>
        </w:r>
      </w:del>
    </w:p>
    <w:p w14:paraId="079C197A" w14:textId="4E7F4DD6" w:rsidR="00BC6B42" w:rsidRPr="000971FB" w:rsidRDefault="00BC6B42" w:rsidP="00BC6B42">
      <w:pPr>
        <w:pStyle w:val="Heading3"/>
      </w:pPr>
      <w:bookmarkStart w:id="276" w:name="_Toc47427113"/>
      <w:bookmarkEnd w:id="274"/>
      <w:r w:rsidRPr="000971FB">
        <w:t>Disclaimers</w:t>
      </w:r>
      <w:bookmarkEnd w:id="276"/>
    </w:p>
    <w:p w14:paraId="0A8A1D8A" w14:textId="00B33B76" w:rsidR="00BC6B42" w:rsidRPr="00EB1C51" w:rsidRDefault="00BC6B42" w:rsidP="00BC6B42">
      <w:pPr>
        <w:pStyle w:val="Heading4"/>
      </w:pPr>
      <w:bookmarkStart w:id="277" w:name="_Toc47427114"/>
      <w:commentRangeStart w:id="278"/>
      <w:r w:rsidRPr="00EB1C51">
        <w:t>Software Disclaimer</w:t>
      </w:r>
      <w:commentRangeEnd w:id="278"/>
      <w:r w:rsidR="003B4984">
        <w:rPr>
          <w:rStyle w:val="CommentReference"/>
          <w:rFonts w:ascii="Times New Roman" w:hAnsi="Times New Roman" w:cs="Times New Roman"/>
          <w:b w:val="0"/>
          <w:kern w:val="0"/>
        </w:rPr>
        <w:commentReference w:id="278"/>
      </w:r>
      <w:bookmarkEnd w:id="277"/>
    </w:p>
    <w:p w14:paraId="6F9BDDCB" w14:textId="3CD1691A" w:rsidR="00BC6B42" w:rsidRPr="004F39A2" w:rsidRDefault="00BC6B42" w:rsidP="00BC6B42">
      <w:pPr>
        <w:pStyle w:val="BodyText"/>
      </w:pPr>
      <w:r w:rsidRPr="004F39A2">
        <w:t xml:space="preserve">This software was developed at the Department of Veterans Affairs (VA) by employees of the Federal Government </w:t>
      </w:r>
      <w:r w:rsidR="007B2E9A" w:rsidRPr="004F39A2">
        <w:t>during</w:t>
      </w:r>
      <w:r w:rsidRPr="004F39A2">
        <w:t xml:space="preserve"> their official duties. Pursuant to title 17 Section 105 of the United States Code this software is not subject to copyright protection and is in the public domain. VA assumes no responsibility whatsoever for its use by other parties, and makes no guarantees, expressed or implied, about its quality, reliability, or any other characteristic. We would appreciate acknowledgement if the software is used. This software can be redistributed and/or modified freely if any derivative works bear some notice that they are derived from it, and any modified versions bear some notice that they have been modified.</w:t>
      </w:r>
    </w:p>
    <w:p w14:paraId="4998AA75" w14:textId="0A5197AB" w:rsidR="00BC6B42" w:rsidRPr="000971FB" w:rsidRDefault="00BC6B42" w:rsidP="00BC6B42">
      <w:pPr>
        <w:pStyle w:val="Heading4"/>
      </w:pPr>
      <w:bookmarkStart w:id="279" w:name="_Toc47427115"/>
      <w:r w:rsidRPr="000971FB">
        <w:lastRenderedPageBreak/>
        <w:t>Documentation Disclaimer</w:t>
      </w:r>
      <w:bookmarkEnd w:id="279"/>
    </w:p>
    <w:p w14:paraId="00D03222" w14:textId="77777777" w:rsidR="00BC6B42" w:rsidRPr="004F39A2" w:rsidRDefault="00BC6B42" w:rsidP="00BC6B42">
      <w:pPr>
        <w:pStyle w:val="BodyText"/>
      </w:pPr>
      <w:r w:rsidRPr="004F39A2">
        <w:t>The appearance of external hyperlink references in this manual does not constitute endorsement by the VA of this Web site or the information, products, or services contained therein. The VA does not exercise any editorial control over the information you may find at these locations. Such links are provided and are consistent with the stated purpose of the VA.</w:t>
      </w:r>
    </w:p>
    <w:p w14:paraId="4E1FFDD8" w14:textId="04349266" w:rsidR="00BC6B42" w:rsidRPr="000971FB" w:rsidDel="00AD6156" w:rsidRDefault="00BC6B42" w:rsidP="00BC6B42">
      <w:pPr>
        <w:pStyle w:val="Heading3"/>
        <w:rPr>
          <w:del w:id="280" w:author="Author"/>
        </w:rPr>
      </w:pPr>
      <w:del w:id="281" w:author="Author">
        <w:r w:rsidRPr="000971FB" w:rsidDel="00AD6156">
          <w:delText>Documentation Conventions</w:delText>
        </w:r>
        <w:bookmarkStart w:id="282" w:name="_Toc47427116"/>
        <w:bookmarkEnd w:id="282"/>
      </w:del>
    </w:p>
    <w:p w14:paraId="3C5A29DA" w14:textId="2531F330" w:rsidR="00BC6B42" w:rsidRPr="0077149E" w:rsidDel="00AD6156" w:rsidRDefault="00BC6B42" w:rsidP="00BC6B42">
      <w:pPr>
        <w:pStyle w:val="InstructionalText2"/>
        <w:ind w:left="1080"/>
        <w:rPr>
          <w:del w:id="283" w:author="Author"/>
          <w:i w:val="0"/>
          <w:color w:val="auto"/>
        </w:rPr>
      </w:pPr>
      <w:del w:id="284" w:author="Author">
        <w:r w:rsidRPr="0077149E" w:rsidDel="00AD6156">
          <w:rPr>
            <w:i w:val="0"/>
            <w:color w:val="auto"/>
          </w:rPr>
          <w:delText>N/A</w:delText>
        </w:r>
        <w:bookmarkStart w:id="285" w:name="_Toc47427117"/>
        <w:bookmarkEnd w:id="285"/>
      </w:del>
    </w:p>
    <w:p w14:paraId="6A046217" w14:textId="08A3A325" w:rsidR="00BC6B42" w:rsidRPr="00A267E0" w:rsidDel="00AD6156" w:rsidRDefault="00BC6B42" w:rsidP="00BC6B42">
      <w:pPr>
        <w:pStyle w:val="Heading3"/>
        <w:rPr>
          <w:del w:id="286" w:author="Author"/>
        </w:rPr>
      </w:pPr>
      <w:del w:id="287" w:author="Author">
        <w:r w:rsidRPr="00A267E0" w:rsidDel="00AD6156">
          <w:delText>References and Resources</w:delText>
        </w:r>
        <w:bookmarkStart w:id="288" w:name="_Toc47427118"/>
        <w:bookmarkEnd w:id="288"/>
      </w:del>
    </w:p>
    <w:p w14:paraId="4533FAA6" w14:textId="0F140323" w:rsidR="00BC6B42" w:rsidRPr="0077149E" w:rsidDel="00AD6156" w:rsidRDefault="00BC6B42" w:rsidP="00BC6B42">
      <w:pPr>
        <w:pStyle w:val="InstructionalText2"/>
        <w:ind w:left="1080"/>
        <w:rPr>
          <w:del w:id="289" w:author="Author"/>
          <w:i w:val="0"/>
          <w:color w:val="auto"/>
        </w:rPr>
      </w:pPr>
      <w:del w:id="290" w:author="Author">
        <w:r w:rsidRPr="0077149E" w:rsidDel="00AD6156">
          <w:rPr>
            <w:i w:val="0"/>
            <w:color w:val="auto"/>
          </w:rPr>
          <w:delText>N/A</w:delText>
        </w:r>
        <w:bookmarkStart w:id="291" w:name="_Toc47427119"/>
        <w:bookmarkEnd w:id="291"/>
      </w:del>
    </w:p>
    <w:p w14:paraId="76239A87" w14:textId="6626FCD5" w:rsidR="00BC6B42" w:rsidRPr="00BC6B42" w:rsidRDefault="00BC6B42" w:rsidP="00BC6B42">
      <w:pPr>
        <w:pStyle w:val="Heading2"/>
      </w:pPr>
      <w:bookmarkStart w:id="292" w:name="_Toc47427120"/>
      <w:r w:rsidRPr="00BC6B42">
        <w:t>National Service Desk and Organizational Contacts</w:t>
      </w:r>
      <w:bookmarkEnd w:id="292"/>
    </w:p>
    <w:p w14:paraId="4EEC2048" w14:textId="77777777" w:rsidR="00BC6B42" w:rsidRDefault="00BC6B42" w:rsidP="00BC6B42">
      <w:pPr>
        <w:pStyle w:val="BodyText"/>
      </w:pPr>
      <w:r>
        <w:t>Users should continue to reference existing points of contact for information and troubleshooting purposes in place for FPPS. As this is an existing system, no further coordination between organizations is required.</w:t>
      </w:r>
    </w:p>
    <w:p w14:paraId="539F5215" w14:textId="77777777" w:rsidR="00BC6B42" w:rsidRPr="00637DF1" w:rsidRDefault="00BC6B42" w:rsidP="00BC6B42">
      <w:pPr>
        <w:pStyle w:val="BodyText"/>
      </w:pPr>
      <w:r>
        <w:t>Users should continue to access the current help desk support functions already in place for FPPS.</w:t>
      </w:r>
    </w:p>
    <w:p w14:paraId="221CC6FF" w14:textId="77777777" w:rsidR="00BC6B42" w:rsidRPr="00BC6B42" w:rsidRDefault="00BC6B42" w:rsidP="00BC6B42">
      <w:pPr>
        <w:pStyle w:val="Heading1"/>
      </w:pPr>
      <w:bookmarkStart w:id="293" w:name="ColumnTitle_03"/>
      <w:bookmarkStart w:id="294" w:name="_Toc47427121"/>
      <w:bookmarkEnd w:id="293"/>
      <w:r w:rsidRPr="00BC6B42">
        <w:t>System Summary</w:t>
      </w:r>
      <w:bookmarkEnd w:id="294"/>
    </w:p>
    <w:p w14:paraId="450AF689" w14:textId="77777777" w:rsidR="00BC6B42" w:rsidRDefault="00BC6B42" w:rsidP="00BC6B42">
      <w:pPr>
        <w:pStyle w:val="BodyText"/>
      </w:pPr>
      <w:r>
        <w:t>FPPS provides the ability to process Veteran Community Care Healthcare claims via a web-based graphical user interface. Community Care Claim data is received by the Electronic Data Interchange (EDI) Gateway system and Veteran claim data is moved into the FPPS Owner database schema. Users with access to FPPS have the following capabilities based on their assigned security role:</w:t>
      </w:r>
    </w:p>
    <w:p w14:paraId="50A0ADB3" w14:textId="1B26CD2A" w:rsidR="00BC6B42" w:rsidRDefault="00BC6B42" w:rsidP="001430D2">
      <w:pPr>
        <w:pStyle w:val="BodyText"/>
        <w:numPr>
          <w:ilvl w:val="0"/>
          <w:numId w:val="21"/>
        </w:numPr>
      </w:pPr>
      <w:commentRangeStart w:id="295"/>
      <w:r>
        <w:t>Search and view claim data</w:t>
      </w:r>
      <w:r w:rsidR="00E6797F">
        <w:t>,</w:t>
      </w:r>
    </w:p>
    <w:p w14:paraId="3F349441" w14:textId="3A997C74" w:rsidR="00BC6B42" w:rsidRDefault="00BC6B42" w:rsidP="001430D2">
      <w:pPr>
        <w:pStyle w:val="BodyText"/>
        <w:numPr>
          <w:ilvl w:val="0"/>
          <w:numId w:val="21"/>
        </w:numPr>
      </w:pPr>
      <w:r>
        <w:t xml:space="preserve">Reroute claims to select </w:t>
      </w:r>
      <w:r w:rsidR="00E6797F">
        <w:t>Veterans Integrated Service Network (</w:t>
      </w:r>
      <w:r>
        <w:t>VISNs</w:t>
      </w:r>
      <w:r w:rsidR="00E6797F">
        <w:t>)</w:t>
      </w:r>
      <w:r>
        <w:t xml:space="preserve"> and stations</w:t>
      </w:r>
      <w:r w:rsidR="00E6797F">
        <w:t>.</w:t>
      </w:r>
    </w:p>
    <w:p w14:paraId="5F284E7D" w14:textId="2D4850D3" w:rsidR="00BC6B42" w:rsidRDefault="00BC6B42" w:rsidP="001430D2">
      <w:pPr>
        <w:pStyle w:val="BodyText"/>
        <w:numPr>
          <w:ilvl w:val="0"/>
          <w:numId w:val="21"/>
        </w:numPr>
      </w:pPr>
      <w:r>
        <w:t>Process claims</w:t>
      </w:r>
      <w:r w:rsidR="00E6797F">
        <w:t>.</w:t>
      </w:r>
    </w:p>
    <w:p w14:paraId="2857F930" w14:textId="4A516A98" w:rsidR="00BC6B42" w:rsidRDefault="00BC6B42" w:rsidP="001430D2">
      <w:pPr>
        <w:pStyle w:val="BodyText"/>
        <w:numPr>
          <w:ilvl w:val="0"/>
          <w:numId w:val="21"/>
        </w:numPr>
      </w:pPr>
      <w:r>
        <w:t>Reject claim payment</w:t>
      </w:r>
      <w:r w:rsidR="00E6797F">
        <w:t>.</w:t>
      </w:r>
    </w:p>
    <w:p w14:paraId="51FF6FDE" w14:textId="30732F0C" w:rsidR="00BC6B42" w:rsidRDefault="00BC6B42" w:rsidP="001430D2">
      <w:pPr>
        <w:pStyle w:val="BodyText"/>
        <w:numPr>
          <w:ilvl w:val="0"/>
          <w:numId w:val="21"/>
        </w:numPr>
      </w:pPr>
      <w:r>
        <w:t>View out of system claim payments</w:t>
      </w:r>
      <w:r w:rsidR="00E6797F">
        <w:t>.</w:t>
      </w:r>
    </w:p>
    <w:p w14:paraId="4F7371C9" w14:textId="4DE0B36E" w:rsidR="00BC6B42" w:rsidRDefault="00BC6B42" w:rsidP="001430D2">
      <w:pPr>
        <w:pStyle w:val="BodyText"/>
        <w:numPr>
          <w:ilvl w:val="0"/>
          <w:numId w:val="21"/>
        </w:numPr>
      </w:pPr>
      <w:r>
        <w:t xml:space="preserve">Review </w:t>
      </w:r>
      <w:proofErr w:type="spellStart"/>
      <w:r>
        <w:t>VistA</w:t>
      </w:r>
      <w:proofErr w:type="spellEnd"/>
      <w:r>
        <w:t xml:space="preserve"> error logs</w:t>
      </w:r>
      <w:r w:rsidR="00E6797F">
        <w:t>.</w:t>
      </w:r>
    </w:p>
    <w:p w14:paraId="1AE11991" w14:textId="40505528" w:rsidR="00BC6B42" w:rsidRDefault="00BC6B42" w:rsidP="001430D2">
      <w:pPr>
        <w:pStyle w:val="BodyText"/>
        <w:numPr>
          <w:ilvl w:val="0"/>
          <w:numId w:val="21"/>
        </w:numPr>
      </w:pPr>
      <w:r>
        <w:t>Administrate FPPS user security</w:t>
      </w:r>
      <w:r w:rsidR="00E6797F">
        <w:t>.</w:t>
      </w:r>
    </w:p>
    <w:p w14:paraId="489E9895" w14:textId="64DFC355" w:rsidR="00BC6B42" w:rsidRDefault="00BC6B42" w:rsidP="001430D2">
      <w:pPr>
        <w:pStyle w:val="BodyText"/>
        <w:numPr>
          <w:ilvl w:val="0"/>
          <w:numId w:val="21"/>
        </w:numPr>
      </w:pPr>
      <w:r>
        <w:t>Review reports regarding claim data and counts</w:t>
      </w:r>
      <w:commentRangeEnd w:id="295"/>
      <w:r w:rsidR="00AD6156">
        <w:rPr>
          <w:rStyle w:val="CommentReference"/>
        </w:rPr>
        <w:commentReference w:id="295"/>
      </w:r>
      <w:r w:rsidR="00E6797F">
        <w:t>.</w:t>
      </w:r>
    </w:p>
    <w:p w14:paraId="07505BDB" w14:textId="4BE64F40" w:rsidR="00BC6B42" w:rsidRPr="00EA432C" w:rsidRDefault="00BC6B42" w:rsidP="00BC6B42">
      <w:pPr>
        <w:pStyle w:val="BodyText"/>
      </w:pPr>
      <w:r>
        <w:t xml:space="preserve">Claim data is either returned to the provider through the EDI Gateway if the claim is adjudicated by </w:t>
      </w:r>
      <w:r w:rsidR="008F4E33">
        <w:t>a FPPS</w:t>
      </w:r>
      <w:r>
        <w:t xml:space="preserve"> user or is pushed out to the Central Server through the Program Tracking system for adjudication by </w:t>
      </w:r>
      <w:proofErr w:type="spellStart"/>
      <w:r>
        <w:t>VistA</w:t>
      </w:r>
      <w:proofErr w:type="spellEnd"/>
      <w:r>
        <w:t xml:space="preserve"> Fee instances at the station level.</w:t>
      </w:r>
    </w:p>
    <w:p w14:paraId="30E09E3A" w14:textId="77777777" w:rsidR="00BC6B42" w:rsidRPr="00BC6B42" w:rsidRDefault="00BC6B42" w:rsidP="00BC6B42">
      <w:pPr>
        <w:pStyle w:val="Heading2"/>
      </w:pPr>
      <w:bookmarkStart w:id="296" w:name="_Toc47427122"/>
      <w:commentRangeStart w:id="297"/>
      <w:r w:rsidRPr="00BC6B42">
        <w:t>System Configuration</w:t>
      </w:r>
      <w:commentRangeEnd w:id="297"/>
      <w:r w:rsidR="00AD6156">
        <w:rPr>
          <w:rStyle w:val="CommentReference"/>
          <w:rFonts w:ascii="Times New Roman" w:hAnsi="Times New Roman" w:cs="Times New Roman"/>
          <w:b w:val="0"/>
          <w:bCs w:val="0"/>
          <w:iCs w:val="0"/>
          <w:kern w:val="0"/>
        </w:rPr>
        <w:commentReference w:id="297"/>
      </w:r>
      <w:bookmarkEnd w:id="296"/>
    </w:p>
    <w:p w14:paraId="3422DD5B" w14:textId="0A697A2F" w:rsidR="00BC6B42" w:rsidRPr="00F95F93" w:rsidRDefault="00BC6B42" w:rsidP="00BC6B42">
      <w:pPr>
        <w:pStyle w:val="InstructionalText1"/>
        <w:rPr>
          <w:i w:val="0"/>
          <w:color w:val="auto"/>
        </w:rPr>
      </w:pPr>
      <w:r>
        <w:rPr>
          <w:i w:val="0"/>
          <w:color w:val="auto"/>
        </w:rPr>
        <w:t xml:space="preserve">Configuration of the FPPS application is done by administrative personnel who possess the correct roles to access the various settings that can be accessed through the various selections in the Tools menu.  </w:t>
      </w:r>
      <w:r w:rsidR="009F0C64">
        <w:rPr>
          <w:i w:val="0"/>
          <w:color w:val="auto"/>
        </w:rPr>
        <w:t xml:space="preserve">A user cannot have more than five (5) roles at a single time. </w:t>
      </w:r>
      <w:r>
        <w:rPr>
          <w:i w:val="0"/>
          <w:color w:val="auto"/>
        </w:rPr>
        <w:t>If you are unsure of your permissions or have any questions regarding your role or other configuration items, please contact one of the FPPS Admins.</w:t>
      </w:r>
    </w:p>
    <w:p w14:paraId="3892AE12" w14:textId="77777777" w:rsidR="00BC6B42" w:rsidRPr="00BC6B42" w:rsidRDefault="00BC6B42" w:rsidP="00BC6B42">
      <w:pPr>
        <w:pStyle w:val="Heading2"/>
      </w:pPr>
      <w:bookmarkStart w:id="298" w:name="_Toc47427123"/>
      <w:commentRangeStart w:id="299"/>
      <w:r w:rsidRPr="00BC6B42">
        <w:lastRenderedPageBreak/>
        <w:t>Data Flows</w:t>
      </w:r>
      <w:commentRangeEnd w:id="299"/>
      <w:r w:rsidR="00AD6156">
        <w:rPr>
          <w:rStyle w:val="CommentReference"/>
          <w:rFonts w:ascii="Times New Roman" w:hAnsi="Times New Roman" w:cs="Times New Roman"/>
          <w:b w:val="0"/>
          <w:bCs w:val="0"/>
          <w:iCs w:val="0"/>
          <w:kern w:val="0"/>
        </w:rPr>
        <w:commentReference w:id="299"/>
      </w:r>
      <w:bookmarkEnd w:id="298"/>
    </w:p>
    <w:p w14:paraId="6E2CC35A" w14:textId="21EF415A" w:rsidR="00BC6B42" w:rsidRDefault="00BC6B42" w:rsidP="00BC6B42">
      <w:pPr>
        <w:pStyle w:val="InstructionalText1"/>
        <w:keepNext/>
        <w:rPr>
          <w:i w:val="0"/>
          <w:color w:val="auto"/>
        </w:rPr>
      </w:pPr>
      <w:r>
        <w:rPr>
          <w:i w:val="0"/>
          <w:color w:val="auto"/>
        </w:rPr>
        <w:t>The FPPS User will authenticate and login to the system. The user will then be able to assign to themselves the Active Stations to filter the number of claims that will be processed during the session. The user will then search claims according to the station(s) that they have selected, and process those claims, create reports, and/or implement administrative activities according to their user role.</w:t>
      </w:r>
      <w:del w:id="300" w:author="Author">
        <w:r w:rsidDel="00AD6156">
          <w:rPr>
            <w:i w:val="0"/>
            <w:color w:val="auto"/>
          </w:rPr>
          <w:delText xml:space="preserve">  There is also access to a Help menu available for all users of the system.</w:delText>
        </w:r>
      </w:del>
    </w:p>
    <w:p w14:paraId="7457F7A1" w14:textId="1EF10ED1" w:rsidR="006035E5" w:rsidRDefault="006035E5" w:rsidP="006035E5">
      <w:pPr>
        <w:pStyle w:val="Caption"/>
      </w:pPr>
      <w:bookmarkStart w:id="301" w:name="_Toc47423388"/>
      <w:r>
        <w:t xml:space="preserve">Figure </w:t>
      </w:r>
      <w:fldSimple w:instr=" SEQ Figure \* ARABIC ">
        <w:r w:rsidR="00B076FB">
          <w:rPr>
            <w:noProof/>
          </w:rPr>
          <w:t>1</w:t>
        </w:r>
      </w:fldSimple>
      <w:r>
        <w:t xml:space="preserve">: </w:t>
      </w:r>
      <w:r w:rsidRPr="001A3B5F">
        <w:t>Data Flow Diagram</w:t>
      </w:r>
      <w:bookmarkEnd w:id="301"/>
    </w:p>
    <w:p w14:paraId="61BEC200" w14:textId="77777777" w:rsidR="00BC6B42" w:rsidRDefault="00BC6B42" w:rsidP="00BC6B42">
      <w:pPr>
        <w:pStyle w:val="InstructionalText1"/>
        <w:keepNext/>
        <w:jc w:val="center"/>
      </w:pPr>
      <w:r>
        <w:rPr>
          <w:noProof/>
          <w:color w:val="000000" w:themeColor="text1"/>
        </w:rPr>
        <w:drawing>
          <wp:inline distT="0" distB="0" distL="0" distR="0" wp14:anchorId="1AF93C42" wp14:editId="5D06B5EA">
            <wp:extent cx="5334000" cy="1066800"/>
            <wp:effectExtent l="19050" t="19050" r="19050" b="19050"/>
            <wp:docPr id="28" name="Picture 28" descr="This figure depicts how the FPPS User will authenticate and login to th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Screens_Diagram_W1.png"/>
                    <pic:cNvPicPr/>
                  </pic:nvPicPr>
                  <pic:blipFill>
                    <a:blip r:embed="rId18">
                      <a:extLst>
                        <a:ext uri="{28A0092B-C50C-407E-A947-70E740481C1C}">
                          <a14:useLocalDpi xmlns:a14="http://schemas.microsoft.com/office/drawing/2010/main" val="0"/>
                        </a:ext>
                      </a:extLst>
                    </a:blip>
                    <a:stretch>
                      <a:fillRect/>
                    </a:stretch>
                  </pic:blipFill>
                  <pic:spPr>
                    <a:xfrm>
                      <a:off x="0" y="0"/>
                      <a:ext cx="5334000" cy="1066800"/>
                    </a:xfrm>
                    <a:prstGeom prst="rect">
                      <a:avLst/>
                    </a:prstGeom>
                    <a:ln>
                      <a:solidFill>
                        <a:schemeClr val="tx1"/>
                      </a:solidFill>
                    </a:ln>
                  </pic:spPr>
                </pic:pic>
              </a:graphicData>
            </a:graphic>
          </wp:inline>
        </w:drawing>
      </w:r>
    </w:p>
    <w:p w14:paraId="5B346D18" w14:textId="0A15CBC4" w:rsidR="00BC6B42" w:rsidRPr="00BC6B42" w:rsidRDefault="00BC6B42" w:rsidP="00191EA4">
      <w:pPr>
        <w:pStyle w:val="Heading2"/>
      </w:pPr>
      <w:bookmarkStart w:id="302" w:name="_Toc47427124"/>
      <w:commentRangeStart w:id="303"/>
      <w:r w:rsidRPr="00BC6B42">
        <w:t>User Access Levels</w:t>
      </w:r>
      <w:ins w:id="304" w:author="Author">
        <w:del w:id="305" w:author="Author">
          <w:r w:rsidR="0087453F" w:rsidDel="00191EA4">
            <w:delText>***</w:delText>
          </w:r>
          <w:r w:rsidR="00E76D2E" w:rsidDel="004C46CF">
            <w:delText>***</w:delText>
          </w:r>
        </w:del>
      </w:ins>
      <w:commentRangeEnd w:id="303"/>
      <w:r w:rsidR="00AD6156">
        <w:rPr>
          <w:rStyle w:val="CommentReference"/>
          <w:rFonts w:ascii="Times New Roman" w:hAnsi="Times New Roman" w:cs="Times New Roman"/>
          <w:b w:val="0"/>
          <w:bCs w:val="0"/>
          <w:iCs w:val="0"/>
          <w:kern w:val="0"/>
        </w:rPr>
        <w:commentReference w:id="303"/>
      </w:r>
      <w:bookmarkEnd w:id="302"/>
    </w:p>
    <w:tbl>
      <w:tblPr>
        <w:tblStyle w:val="TableGrid"/>
        <w:tblW w:w="8568" w:type="dxa"/>
        <w:tblLook w:val="04A0" w:firstRow="1" w:lastRow="0" w:firstColumn="1" w:lastColumn="0" w:noHBand="0" w:noVBand="1"/>
      </w:tblPr>
      <w:tblGrid>
        <w:gridCol w:w="2337"/>
        <w:gridCol w:w="6231"/>
      </w:tblGrid>
      <w:tr w:rsidR="00BC6B42" w:rsidRPr="00277C39" w:rsidDel="00191EA4" w14:paraId="6686E524" w14:textId="03910ECF" w:rsidTr="00676C41">
        <w:trPr>
          <w:del w:id="306" w:author="Author"/>
        </w:trPr>
        <w:tc>
          <w:tcPr>
            <w:tcW w:w="2337" w:type="dxa"/>
            <w:shd w:val="clear" w:color="auto" w:fill="C6D9F1" w:themeFill="text2" w:themeFillTint="33"/>
          </w:tcPr>
          <w:p w14:paraId="054A1946" w14:textId="1B370C63" w:rsidR="00BC6B42" w:rsidRPr="004F39A2" w:rsidDel="00191EA4" w:rsidRDefault="00BC6B42" w:rsidP="00676C41">
            <w:pPr>
              <w:pStyle w:val="BodyText"/>
              <w:jc w:val="center"/>
              <w:rPr>
                <w:del w:id="307" w:author="Author"/>
                <w:rFonts w:asciiTheme="minorHAnsi" w:eastAsiaTheme="minorHAnsi" w:hAnsiTheme="minorHAnsi" w:cstheme="minorHAnsi"/>
                <w:b/>
                <w:sz w:val="22"/>
                <w:szCs w:val="22"/>
              </w:rPr>
            </w:pPr>
            <w:del w:id="308" w:author="Author">
              <w:r w:rsidRPr="004F39A2" w:rsidDel="00191EA4">
                <w:rPr>
                  <w:rFonts w:asciiTheme="minorHAnsi" w:eastAsiaTheme="minorHAnsi" w:hAnsiTheme="minorHAnsi" w:cstheme="minorHAnsi"/>
                  <w:b/>
                  <w:sz w:val="22"/>
                  <w:szCs w:val="22"/>
                </w:rPr>
                <w:delText>Role</w:delText>
              </w:r>
            </w:del>
          </w:p>
        </w:tc>
        <w:tc>
          <w:tcPr>
            <w:tcW w:w="6231" w:type="dxa"/>
            <w:shd w:val="clear" w:color="auto" w:fill="C6D9F1" w:themeFill="text2" w:themeFillTint="33"/>
          </w:tcPr>
          <w:p w14:paraId="06B846F5" w14:textId="29E2F9AC" w:rsidR="00BC6B42" w:rsidRPr="004F39A2" w:rsidDel="00191EA4" w:rsidRDefault="00BC6B42" w:rsidP="00676C41">
            <w:pPr>
              <w:pStyle w:val="BodyText"/>
              <w:jc w:val="center"/>
              <w:rPr>
                <w:del w:id="309" w:author="Author"/>
                <w:rFonts w:asciiTheme="minorHAnsi" w:eastAsiaTheme="minorHAnsi" w:hAnsiTheme="minorHAnsi" w:cstheme="minorHAnsi"/>
                <w:b/>
                <w:sz w:val="22"/>
                <w:szCs w:val="22"/>
              </w:rPr>
            </w:pPr>
            <w:del w:id="310" w:author="Author">
              <w:r w:rsidRPr="004F39A2" w:rsidDel="00191EA4">
                <w:rPr>
                  <w:rFonts w:asciiTheme="minorHAnsi" w:eastAsiaTheme="minorHAnsi" w:hAnsiTheme="minorHAnsi" w:cstheme="minorHAnsi"/>
                  <w:b/>
                  <w:sz w:val="22"/>
                  <w:szCs w:val="22"/>
                </w:rPr>
                <w:delText>User Level</w:delText>
              </w:r>
            </w:del>
          </w:p>
        </w:tc>
      </w:tr>
      <w:tr w:rsidR="00BC6B42" w:rsidRPr="0045353C" w:rsidDel="00191EA4" w14:paraId="0EB18046" w14:textId="19253CBC" w:rsidTr="00676C41">
        <w:trPr>
          <w:del w:id="311" w:author="Author"/>
        </w:trPr>
        <w:tc>
          <w:tcPr>
            <w:tcW w:w="2337" w:type="dxa"/>
          </w:tcPr>
          <w:p w14:paraId="6011827F" w14:textId="6EF1CE13" w:rsidR="00BC6B42" w:rsidRPr="004F39A2" w:rsidDel="00191EA4" w:rsidRDefault="00BC6B42" w:rsidP="00676C41">
            <w:pPr>
              <w:pStyle w:val="BodyText"/>
              <w:rPr>
                <w:del w:id="312" w:author="Author"/>
                <w:rFonts w:asciiTheme="minorHAnsi" w:hAnsiTheme="minorHAnsi" w:cstheme="minorHAnsi"/>
                <w:sz w:val="20"/>
              </w:rPr>
            </w:pPr>
            <w:del w:id="313" w:author="Author">
              <w:r w:rsidRPr="004F39A2" w:rsidDel="00191EA4">
                <w:rPr>
                  <w:rFonts w:asciiTheme="minorHAnsi" w:hAnsiTheme="minorHAnsi" w:cstheme="minorHAnsi"/>
                  <w:sz w:val="20"/>
                </w:rPr>
                <w:delText>VISN Program Manager</w:delText>
              </w:r>
            </w:del>
          </w:p>
        </w:tc>
        <w:tc>
          <w:tcPr>
            <w:tcW w:w="6231" w:type="dxa"/>
          </w:tcPr>
          <w:p w14:paraId="1AC83BF9" w14:textId="4D7B958E" w:rsidR="00BC6B42" w:rsidRPr="004F39A2" w:rsidDel="00191EA4" w:rsidRDefault="00BC6B42" w:rsidP="00676C41">
            <w:pPr>
              <w:pStyle w:val="BodyText"/>
              <w:rPr>
                <w:del w:id="314" w:author="Author"/>
                <w:rFonts w:asciiTheme="minorHAnsi" w:hAnsiTheme="minorHAnsi" w:cstheme="minorHAnsi"/>
                <w:sz w:val="20"/>
              </w:rPr>
            </w:pPr>
            <w:del w:id="315" w:author="Author">
              <w:r w:rsidRPr="004F39A2" w:rsidDel="00191EA4">
                <w:rPr>
                  <w:rFonts w:asciiTheme="minorHAnsi" w:hAnsiTheme="minorHAnsi" w:cstheme="minorHAnsi"/>
                  <w:sz w:val="20"/>
                </w:rPr>
                <w:delText>The VISN Program Manager has access to all claims functionality and is limited to transacting claims at the VISN and station level.</w:delText>
              </w:r>
            </w:del>
          </w:p>
        </w:tc>
      </w:tr>
      <w:tr w:rsidR="00BC6B42" w:rsidRPr="0045353C" w:rsidDel="00191EA4" w14:paraId="7B7BF65B" w14:textId="69D974A4" w:rsidTr="00676C41">
        <w:trPr>
          <w:del w:id="316" w:author="Author"/>
        </w:trPr>
        <w:tc>
          <w:tcPr>
            <w:tcW w:w="2337" w:type="dxa"/>
          </w:tcPr>
          <w:p w14:paraId="4A92B57A" w14:textId="4497AB19" w:rsidR="00BC6B42" w:rsidRPr="004F39A2" w:rsidDel="00191EA4" w:rsidRDefault="00BC6B42" w:rsidP="00676C41">
            <w:pPr>
              <w:pStyle w:val="BodyText"/>
              <w:rPr>
                <w:del w:id="317" w:author="Author"/>
                <w:rFonts w:asciiTheme="minorHAnsi" w:hAnsiTheme="minorHAnsi" w:cstheme="minorHAnsi"/>
                <w:sz w:val="20"/>
              </w:rPr>
            </w:pPr>
            <w:del w:id="318" w:author="Author">
              <w:r w:rsidRPr="004F39A2" w:rsidDel="00191EA4">
                <w:rPr>
                  <w:rFonts w:asciiTheme="minorHAnsi" w:hAnsiTheme="minorHAnsi" w:cstheme="minorHAnsi"/>
                  <w:sz w:val="20"/>
                </w:rPr>
                <w:delText>Fee Supervisor</w:delText>
              </w:r>
            </w:del>
          </w:p>
        </w:tc>
        <w:tc>
          <w:tcPr>
            <w:tcW w:w="6231" w:type="dxa"/>
          </w:tcPr>
          <w:p w14:paraId="7948DE10" w14:textId="50FBE051" w:rsidR="00BC6B42" w:rsidRPr="004F39A2" w:rsidDel="00191EA4" w:rsidRDefault="00BC6B42" w:rsidP="00676C41">
            <w:pPr>
              <w:pStyle w:val="BodyText"/>
              <w:rPr>
                <w:del w:id="319" w:author="Author"/>
                <w:rFonts w:asciiTheme="minorHAnsi" w:hAnsiTheme="minorHAnsi" w:cstheme="minorHAnsi"/>
                <w:sz w:val="20"/>
              </w:rPr>
            </w:pPr>
            <w:del w:id="320" w:author="Author">
              <w:r w:rsidRPr="004F39A2" w:rsidDel="00191EA4">
                <w:rPr>
                  <w:rFonts w:asciiTheme="minorHAnsi" w:hAnsiTheme="minorHAnsi" w:cstheme="minorHAnsi"/>
                  <w:sz w:val="20"/>
                </w:rPr>
                <w:delText>The Fee Supervisor has access to all claims functionality and the right to re-route claims to other stations and users within their VISN.</w:delText>
              </w:r>
            </w:del>
          </w:p>
        </w:tc>
      </w:tr>
      <w:tr w:rsidR="00BC6B42" w:rsidRPr="0045353C" w:rsidDel="00191EA4" w14:paraId="63B1C0BB" w14:textId="43729414" w:rsidTr="00676C41">
        <w:trPr>
          <w:del w:id="321" w:author="Author"/>
        </w:trPr>
        <w:tc>
          <w:tcPr>
            <w:tcW w:w="2337" w:type="dxa"/>
          </w:tcPr>
          <w:p w14:paraId="5DA70CA6" w14:textId="565CA306" w:rsidR="00BC6B42" w:rsidRPr="004F39A2" w:rsidDel="00191EA4" w:rsidRDefault="00BC6B42" w:rsidP="00676C41">
            <w:pPr>
              <w:pStyle w:val="BodyText"/>
              <w:rPr>
                <w:del w:id="322" w:author="Author"/>
                <w:rFonts w:asciiTheme="minorHAnsi" w:hAnsiTheme="minorHAnsi" w:cstheme="minorHAnsi"/>
                <w:sz w:val="20"/>
              </w:rPr>
            </w:pPr>
            <w:del w:id="323" w:author="Author">
              <w:r w:rsidRPr="004F39A2" w:rsidDel="00191EA4">
                <w:rPr>
                  <w:rFonts w:asciiTheme="minorHAnsi" w:hAnsiTheme="minorHAnsi" w:cstheme="minorHAnsi"/>
                  <w:sz w:val="20"/>
                </w:rPr>
                <w:delText>Fee Clerk</w:delText>
              </w:r>
            </w:del>
          </w:p>
        </w:tc>
        <w:tc>
          <w:tcPr>
            <w:tcW w:w="6231" w:type="dxa"/>
          </w:tcPr>
          <w:p w14:paraId="6C9D256D" w14:textId="60EEC7C4" w:rsidR="00BC6B42" w:rsidRPr="004F39A2" w:rsidDel="00191EA4" w:rsidRDefault="00BC6B42" w:rsidP="00676C41">
            <w:pPr>
              <w:pStyle w:val="BodyText"/>
              <w:rPr>
                <w:del w:id="324" w:author="Author"/>
                <w:rFonts w:asciiTheme="minorHAnsi" w:hAnsiTheme="minorHAnsi" w:cstheme="minorHAnsi"/>
                <w:sz w:val="20"/>
              </w:rPr>
            </w:pPr>
            <w:del w:id="325" w:author="Author">
              <w:r w:rsidRPr="004F39A2" w:rsidDel="00191EA4">
                <w:rPr>
                  <w:rFonts w:asciiTheme="minorHAnsi" w:hAnsiTheme="minorHAnsi" w:cstheme="minorHAnsi"/>
                  <w:sz w:val="20"/>
                </w:rPr>
                <w:delText xml:space="preserve">The Fee Clerk </w:delText>
              </w:r>
              <w:r w:rsidRPr="00277C39" w:rsidDel="00191EA4">
                <w:rPr>
                  <w:rFonts w:asciiTheme="minorHAnsi" w:hAnsiTheme="minorHAnsi" w:cstheme="minorHAnsi"/>
                  <w:sz w:val="20"/>
                </w:rPr>
                <w:delText>can</w:delText>
              </w:r>
              <w:r w:rsidRPr="004F39A2" w:rsidDel="00191EA4">
                <w:rPr>
                  <w:rFonts w:asciiTheme="minorHAnsi" w:hAnsiTheme="minorHAnsi" w:cstheme="minorHAnsi"/>
                  <w:sz w:val="20"/>
                </w:rPr>
                <w:delText xml:space="preserve"> process all claims functionality except user administration requests and has the capability to re-route claims to other stations and users within the Fee Clerk’s station.</w:delText>
              </w:r>
            </w:del>
          </w:p>
        </w:tc>
      </w:tr>
      <w:tr w:rsidR="00BC6B42" w:rsidRPr="0045353C" w:rsidDel="00191EA4" w14:paraId="7454B8F5" w14:textId="396E7335" w:rsidTr="00676C41">
        <w:trPr>
          <w:del w:id="326" w:author="Author"/>
        </w:trPr>
        <w:tc>
          <w:tcPr>
            <w:tcW w:w="2337" w:type="dxa"/>
          </w:tcPr>
          <w:p w14:paraId="353BA2C5" w14:textId="1DA78FFF" w:rsidR="00BC6B42" w:rsidRPr="004F39A2" w:rsidDel="00191EA4" w:rsidRDefault="00BC6B42" w:rsidP="00676C41">
            <w:pPr>
              <w:pStyle w:val="BodyText"/>
              <w:rPr>
                <w:del w:id="327" w:author="Author"/>
                <w:rFonts w:asciiTheme="minorHAnsi" w:hAnsiTheme="minorHAnsi" w:cstheme="minorHAnsi"/>
                <w:sz w:val="20"/>
              </w:rPr>
            </w:pPr>
            <w:del w:id="328" w:author="Author">
              <w:r w:rsidRPr="004F39A2" w:rsidDel="00191EA4">
                <w:rPr>
                  <w:rFonts w:asciiTheme="minorHAnsi" w:hAnsiTheme="minorHAnsi" w:cstheme="minorHAnsi"/>
                  <w:sz w:val="20"/>
                </w:rPr>
                <w:delText>Fee Mail Clerk</w:delText>
              </w:r>
            </w:del>
          </w:p>
        </w:tc>
        <w:tc>
          <w:tcPr>
            <w:tcW w:w="6231" w:type="dxa"/>
          </w:tcPr>
          <w:p w14:paraId="4BE03B6E" w14:textId="404BDD1D" w:rsidR="00BC6B42" w:rsidRPr="004F39A2" w:rsidDel="00191EA4" w:rsidRDefault="00BC6B42" w:rsidP="00676C41">
            <w:pPr>
              <w:pStyle w:val="BodyText"/>
              <w:rPr>
                <w:del w:id="329" w:author="Author"/>
                <w:rFonts w:asciiTheme="minorHAnsi" w:hAnsiTheme="minorHAnsi" w:cstheme="minorHAnsi"/>
                <w:sz w:val="20"/>
              </w:rPr>
            </w:pPr>
            <w:del w:id="330" w:author="Author">
              <w:r w:rsidRPr="004F39A2" w:rsidDel="00191EA4">
                <w:rPr>
                  <w:rFonts w:asciiTheme="minorHAnsi" w:hAnsiTheme="minorHAnsi" w:cstheme="minorHAnsi"/>
                  <w:sz w:val="20"/>
                </w:rPr>
                <w:delText>The Fee Mail Clerk only has access to search, view, and print claim information.</w:delText>
              </w:r>
            </w:del>
          </w:p>
        </w:tc>
      </w:tr>
      <w:tr w:rsidR="00BC6B42" w:rsidRPr="0045353C" w:rsidDel="00191EA4" w14:paraId="1D72BBA5" w14:textId="40AEF4ED" w:rsidTr="00676C41">
        <w:trPr>
          <w:del w:id="331" w:author="Author"/>
        </w:trPr>
        <w:tc>
          <w:tcPr>
            <w:tcW w:w="2337" w:type="dxa"/>
          </w:tcPr>
          <w:p w14:paraId="71489293" w14:textId="5D4691A4" w:rsidR="00BC6B42" w:rsidRPr="004F39A2" w:rsidDel="00191EA4" w:rsidRDefault="00BC6B42" w:rsidP="00676C41">
            <w:pPr>
              <w:pStyle w:val="BodyText"/>
              <w:rPr>
                <w:del w:id="332" w:author="Author"/>
                <w:rFonts w:asciiTheme="minorHAnsi" w:hAnsiTheme="minorHAnsi" w:cstheme="minorHAnsi"/>
                <w:sz w:val="20"/>
              </w:rPr>
            </w:pPr>
            <w:del w:id="333" w:author="Author">
              <w:r w:rsidRPr="004F39A2" w:rsidDel="00191EA4">
                <w:rPr>
                  <w:rFonts w:asciiTheme="minorHAnsi" w:hAnsiTheme="minorHAnsi" w:cstheme="minorHAnsi"/>
                  <w:sz w:val="20"/>
                </w:rPr>
                <w:delText>Fee Fiscal</w:delText>
              </w:r>
            </w:del>
          </w:p>
        </w:tc>
        <w:tc>
          <w:tcPr>
            <w:tcW w:w="6231" w:type="dxa"/>
          </w:tcPr>
          <w:p w14:paraId="082C101C" w14:textId="0E5A7E61" w:rsidR="00BC6B42" w:rsidRPr="004F39A2" w:rsidDel="00191EA4" w:rsidRDefault="00BC6B42" w:rsidP="00676C41">
            <w:pPr>
              <w:pStyle w:val="BodyText"/>
              <w:rPr>
                <w:del w:id="334" w:author="Author"/>
                <w:rFonts w:asciiTheme="minorHAnsi" w:hAnsiTheme="minorHAnsi" w:cstheme="minorHAnsi"/>
                <w:sz w:val="20"/>
              </w:rPr>
            </w:pPr>
            <w:del w:id="335" w:author="Author">
              <w:r w:rsidRPr="004F39A2" w:rsidDel="00191EA4">
                <w:rPr>
                  <w:rFonts w:asciiTheme="minorHAnsi" w:hAnsiTheme="minorHAnsi" w:cstheme="minorHAnsi"/>
                  <w:sz w:val="20"/>
                </w:rPr>
                <w:delText>The Fee Fiscal User only has access to view claims and Out of System Payments.</w:delText>
              </w:r>
            </w:del>
          </w:p>
        </w:tc>
      </w:tr>
      <w:tr w:rsidR="00BC6B42" w:rsidRPr="0045353C" w:rsidDel="00191EA4" w14:paraId="5D57B1F6" w14:textId="45B29BDE" w:rsidTr="00676C41">
        <w:trPr>
          <w:del w:id="336" w:author="Author"/>
        </w:trPr>
        <w:tc>
          <w:tcPr>
            <w:tcW w:w="2337" w:type="dxa"/>
          </w:tcPr>
          <w:p w14:paraId="7C13B2BD" w14:textId="12F70FF4" w:rsidR="00BC6B42" w:rsidRPr="004F39A2" w:rsidDel="00191EA4" w:rsidRDefault="00BC6B42" w:rsidP="00676C41">
            <w:pPr>
              <w:pStyle w:val="BodyText"/>
              <w:rPr>
                <w:del w:id="337" w:author="Author"/>
                <w:rFonts w:asciiTheme="minorHAnsi" w:hAnsiTheme="minorHAnsi" w:cstheme="minorHAnsi"/>
                <w:sz w:val="20"/>
              </w:rPr>
            </w:pPr>
            <w:del w:id="338" w:author="Author">
              <w:r w:rsidRPr="004F39A2" w:rsidDel="00191EA4">
                <w:rPr>
                  <w:rFonts w:asciiTheme="minorHAnsi" w:hAnsiTheme="minorHAnsi" w:cstheme="minorHAnsi"/>
                  <w:sz w:val="20"/>
                </w:rPr>
                <w:delText>FPPS Help Desk</w:delText>
              </w:r>
            </w:del>
          </w:p>
        </w:tc>
        <w:tc>
          <w:tcPr>
            <w:tcW w:w="6231" w:type="dxa"/>
          </w:tcPr>
          <w:p w14:paraId="1ABCF034" w14:textId="2B2BADAD" w:rsidR="00BC6B42" w:rsidRPr="004F39A2" w:rsidDel="00191EA4" w:rsidRDefault="00BC6B42" w:rsidP="00676C41">
            <w:pPr>
              <w:pStyle w:val="BodyText"/>
              <w:rPr>
                <w:del w:id="339" w:author="Author"/>
                <w:rFonts w:asciiTheme="minorHAnsi" w:hAnsiTheme="minorHAnsi" w:cstheme="minorHAnsi"/>
                <w:sz w:val="20"/>
              </w:rPr>
            </w:pPr>
            <w:del w:id="340" w:author="Author">
              <w:r w:rsidRPr="004F39A2" w:rsidDel="00191EA4">
                <w:rPr>
                  <w:rFonts w:asciiTheme="minorHAnsi" w:hAnsiTheme="minorHAnsi" w:cstheme="minorHAnsi"/>
                  <w:sz w:val="20"/>
                </w:rPr>
                <w:delText>The Fee Program Office Help Desk User has read-only access to view claims and User Administration functions.</w:delText>
              </w:r>
            </w:del>
          </w:p>
        </w:tc>
      </w:tr>
      <w:tr w:rsidR="00BC6B42" w:rsidRPr="0045353C" w:rsidDel="00191EA4" w14:paraId="66E61D2B" w14:textId="0B3110A5" w:rsidTr="00676C41">
        <w:trPr>
          <w:del w:id="341" w:author="Author"/>
        </w:trPr>
        <w:tc>
          <w:tcPr>
            <w:tcW w:w="2337" w:type="dxa"/>
          </w:tcPr>
          <w:p w14:paraId="0853179E" w14:textId="70125B34" w:rsidR="00BC6B42" w:rsidRPr="004F39A2" w:rsidDel="00191EA4" w:rsidRDefault="00BC6B42" w:rsidP="00676C41">
            <w:pPr>
              <w:pStyle w:val="BodyText"/>
              <w:rPr>
                <w:del w:id="342" w:author="Author"/>
                <w:rFonts w:asciiTheme="minorHAnsi" w:hAnsiTheme="minorHAnsi" w:cstheme="minorHAnsi"/>
                <w:sz w:val="20"/>
              </w:rPr>
            </w:pPr>
            <w:del w:id="343" w:author="Author">
              <w:r w:rsidRPr="004F39A2" w:rsidDel="00191EA4">
                <w:rPr>
                  <w:rFonts w:asciiTheme="minorHAnsi" w:hAnsiTheme="minorHAnsi" w:cstheme="minorHAnsi"/>
                  <w:sz w:val="20"/>
                </w:rPr>
                <w:delText>Healthcare Processing System Help Desk</w:delText>
              </w:r>
            </w:del>
          </w:p>
        </w:tc>
        <w:tc>
          <w:tcPr>
            <w:tcW w:w="6231" w:type="dxa"/>
          </w:tcPr>
          <w:p w14:paraId="76BDB56D" w14:textId="2E8DA649" w:rsidR="00BC6B42" w:rsidRPr="004F39A2" w:rsidDel="00191EA4" w:rsidRDefault="00BC6B42" w:rsidP="00676C41">
            <w:pPr>
              <w:pStyle w:val="BodyText"/>
              <w:rPr>
                <w:del w:id="344" w:author="Author"/>
                <w:rFonts w:asciiTheme="minorHAnsi" w:hAnsiTheme="minorHAnsi" w:cstheme="minorHAnsi"/>
                <w:sz w:val="20"/>
              </w:rPr>
            </w:pPr>
            <w:del w:id="345" w:author="Author">
              <w:r w:rsidRPr="004F39A2" w:rsidDel="00191EA4">
                <w:rPr>
                  <w:rFonts w:asciiTheme="minorHAnsi" w:hAnsiTheme="minorHAnsi" w:cstheme="minorHAnsi"/>
                  <w:sz w:val="20"/>
                </w:rPr>
                <w:delText xml:space="preserve">The TSS Help Desk (OCC) has Read Only access with exceptions (ability to see screens, but not process or change values </w:delText>
              </w:r>
              <w:r w:rsidRPr="00277C39" w:rsidDel="00191EA4">
                <w:rPr>
                  <w:rFonts w:asciiTheme="minorHAnsi" w:hAnsiTheme="minorHAnsi" w:cstheme="minorHAnsi"/>
                  <w:sz w:val="20"/>
                </w:rPr>
                <w:delText>except for</w:delText>
              </w:r>
              <w:r w:rsidRPr="004F39A2" w:rsidDel="00191EA4">
                <w:rPr>
                  <w:rFonts w:asciiTheme="minorHAnsi" w:hAnsiTheme="minorHAnsi" w:cstheme="minorHAnsi"/>
                  <w:sz w:val="20"/>
                </w:rPr>
                <w:delText xml:space="preserve"> the user admin screens; should still </w:delText>
              </w:r>
              <w:r w:rsidRPr="00277C39" w:rsidDel="00191EA4">
                <w:rPr>
                  <w:rFonts w:asciiTheme="minorHAnsi" w:hAnsiTheme="minorHAnsi" w:cstheme="minorHAnsi"/>
                  <w:sz w:val="20"/>
                </w:rPr>
                <w:delText>can</w:delText>
              </w:r>
              <w:r w:rsidRPr="004F39A2" w:rsidDel="00191EA4">
                <w:rPr>
                  <w:rFonts w:asciiTheme="minorHAnsi" w:hAnsiTheme="minorHAnsi" w:cstheme="minorHAnsi"/>
                  <w:sz w:val="20"/>
                </w:rPr>
                <w:delText xml:space="preserve"> search and return results; should also have access to add or remove users from the system) to View claims and the User Administration functions.</w:delText>
              </w:r>
            </w:del>
          </w:p>
        </w:tc>
      </w:tr>
      <w:tr w:rsidR="00BC6B42" w:rsidRPr="0045353C" w:rsidDel="00191EA4" w14:paraId="3D369F65" w14:textId="33054E9E" w:rsidTr="00676C41">
        <w:trPr>
          <w:del w:id="346" w:author="Author"/>
        </w:trPr>
        <w:tc>
          <w:tcPr>
            <w:tcW w:w="2337" w:type="dxa"/>
          </w:tcPr>
          <w:p w14:paraId="60E0E96D" w14:textId="74584069" w:rsidR="00BC6B42" w:rsidRPr="007A4624" w:rsidDel="00191EA4" w:rsidRDefault="00BC6B42" w:rsidP="00676C41">
            <w:pPr>
              <w:pStyle w:val="BodyText"/>
              <w:rPr>
                <w:del w:id="347" w:author="Author"/>
                <w:rFonts w:asciiTheme="minorHAnsi" w:hAnsiTheme="minorHAnsi" w:cstheme="minorHAnsi"/>
                <w:sz w:val="20"/>
              </w:rPr>
            </w:pPr>
            <w:del w:id="348" w:author="Author">
              <w:r w:rsidRPr="007A4624" w:rsidDel="00191EA4">
                <w:rPr>
                  <w:rFonts w:asciiTheme="minorHAnsi" w:hAnsiTheme="minorHAnsi" w:cstheme="minorHAnsi"/>
                  <w:sz w:val="20"/>
                </w:rPr>
                <w:delText>Read Only</w:delText>
              </w:r>
            </w:del>
          </w:p>
        </w:tc>
        <w:tc>
          <w:tcPr>
            <w:tcW w:w="6231" w:type="dxa"/>
          </w:tcPr>
          <w:p w14:paraId="2F67D3D7" w14:textId="794A50A9" w:rsidR="00BC6B42" w:rsidRPr="007A4624" w:rsidDel="00191EA4" w:rsidRDefault="00BC6B42" w:rsidP="00676C41">
            <w:pPr>
              <w:pStyle w:val="BodyText"/>
              <w:rPr>
                <w:del w:id="349" w:author="Author"/>
                <w:rFonts w:asciiTheme="minorHAnsi" w:hAnsiTheme="minorHAnsi" w:cstheme="minorHAnsi"/>
                <w:sz w:val="20"/>
              </w:rPr>
            </w:pPr>
            <w:del w:id="350" w:author="Author">
              <w:r w:rsidRPr="007A4624" w:rsidDel="00191EA4">
                <w:rPr>
                  <w:rFonts w:asciiTheme="minorHAnsi" w:hAnsiTheme="minorHAnsi" w:cstheme="minorHAnsi"/>
                  <w:sz w:val="20"/>
                </w:rPr>
                <w:delText>The Read Only User has access limited to search, view and print claim information only.</w:delText>
              </w:r>
            </w:del>
          </w:p>
        </w:tc>
      </w:tr>
      <w:tr w:rsidR="00BC6B42" w:rsidRPr="0045353C" w:rsidDel="00191EA4" w14:paraId="2B8B132F" w14:textId="210166DB" w:rsidTr="00676C41">
        <w:trPr>
          <w:del w:id="351" w:author="Author"/>
        </w:trPr>
        <w:tc>
          <w:tcPr>
            <w:tcW w:w="2337" w:type="dxa"/>
          </w:tcPr>
          <w:p w14:paraId="738DB9AF" w14:textId="6DA5DA8A" w:rsidR="00BC6B42" w:rsidRPr="004F39A2" w:rsidDel="00191EA4" w:rsidRDefault="00BC6B42" w:rsidP="00676C41">
            <w:pPr>
              <w:pStyle w:val="BodyText"/>
              <w:rPr>
                <w:del w:id="352" w:author="Author"/>
                <w:rFonts w:asciiTheme="minorHAnsi" w:hAnsiTheme="minorHAnsi" w:cstheme="minorHAnsi"/>
                <w:sz w:val="20"/>
              </w:rPr>
            </w:pPr>
            <w:del w:id="353" w:author="Author">
              <w:r w:rsidRPr="004F39A2" w:rsidDel="00191EA4">
                <w:rPr>
                  <w:rFonts w:asciiTheme="minorHAnsi" w:hAnsiTheme="minorHAnsi" w:cstheme="minorHAnsi"/>
                  <w:sz w:val="20"/>
                </w:rPr>
                <w:delText>Reject Claims Clerk</w:delText>
              </w:r>
            </w:del>
          </w:p>
        </w:tc>
        <w:tc>
          <w:tcPr>
            <w:tcW w:w="6231" w:type="dxa"/>
          </w:tcPr>
          <w:p w14:paraId="1F19602B" w14:textId="0EBDC37E" w:rsidR="00BC6B42" w:rsidRPr="004F39A2" w:rsidDel="00191EA4" w:rsidRDefault="00BC6B42" w:rsidP="00676C41">
            <w:pPr>
              <w:pStyle w:val="BodyText"/>
              <w:rPr>
                <w:del w:id="354" w:author="Author"/>
                <w:rFonts w:asciiTheme="minorHAnsi" w:hAnsiTheme="minorHAnsi" w:cstheme="minorHAnsi"/>
                <w:sz w:val="20"/>
              </w:rPr>
            </w:pPr>
            <w:del w:id="355" w:author="Author">
              <w:r w:rsidRPr="004F39A2" w:rsidDel="00191EA4">
                <w:rPr>
                  <w:rFonts w:asciiTheme="minorHAnsi" w:hAnsiTheme="minorHAnsi" w:cstheme="minorHAnsi"/>
                  <w:sz w:val="20"/>
                </w:rPr>
                <w:delText>The Reject Claims Clerk User is a Fee Clerk who is given the ability to approve/disapprove claims.</w:delText>
              </w:r>
            </w:del>
          </w:p>
        </w:tc>
      </w:tr>
      <w:tr w:rsidR="00BC6B42" w:rsidRPr="0045353C" w:rsidDel="00191EA4" w14:paraId="55C4F4BA" w14:textId="630FCA40" w:rsidTr="00676C41">
        <w:trPr>
          <w:del w:id="356" w:author="Author"/>
        </w:trPr>
        <w:tc>
          <w:tcPr>
            <w:tcW w:w="2337" w:type="dxa"/>
          </w:tcPr>
          <w:p w14:paraId="019EB07C" w14:textId="4DD3AE3C" w:rsidR="00BC6B42" w:rsidRPr="004F39A2" w:rsidDel="00191EA4" w:rsidRDefault="00BC6B42" w:rsidP="00676C41">
            <w:pPr>
              <w:pStyle w:val="BodyText"/>
              <w:rPr>
                <w:del w:id="357" w:author="Author"/>
                <w:rFonts w:asciiTheme="minorHAnsi" w:hAnsiTheme="minorHAnsi" w:cstheme="minorHAnsi"/>
                <w:sz w:val="20"/>
              </w:rPr>
            </w:pPr>
            <w:del w:id="358" w:author="Author">
              <w:r w:rsidRPr="004F39A2" w:rsidDel="00191EA4">
                <w:rPr>
                  <w:rFonts w:asciiTheme="minorHAnsi" w:hAnsiTheme="minorHAnsi" w:cstheme="minorHAnsi"/>
                  <w:sz w:val="20"/>
                </w:rPr>
                <w:delText>Administrator</w:delText>
              </w:r>
            </w:del>
          </w:p>
        </w:tc>
        <w:tc>
          <w:tcPr>
            <w:tcW w:w="6231" w:type="dxa"/>
          </w:tcPr>
          <w:p w14:paraId="3FE52B8F" w14:textId="4CD002FF" w:rsidR="00BC6B42" w:rsidRPr="004F39A2" w:rsidDel="00191EA4" w:rsidRDefault="00BC6B42" w:rsidP="00676C41">
            <w:pPr>
              <w:pStyle w:val="BodyText"/>
              <w:rPr>
                <w:del w:id="359" w:author="Author"/>
                <w:rFonts w:asciiTheme="minorHAnsi" w:hAnsiTheme="minorHAnsi" w:cstheme="minorHAnsi"/>
                <w:sz w:val="20"/>
              </w:rPr>
            </w:pPr>
            <w:del w:id="360" w:author="Author">
              <w:r w:rsidRPr="004F39A2" w:rsidDel="00191EA4">
                <w:rPr>
                  <w:rFonts w:asciiTheme="minorHAnsi" w:hAnsiTheme="minorHAnsi" w:cstheme="minorHAnsi"/>
                  <w:sz w:val="20"/>
                </w:rPr>
                <w:delText>Administrator for FPPS application.</w:delText>
              </w:r>
            </w:del>
          </w:p>
        </w:tc>
      </w:tr>
    </w:tbl>
    <w:p w14:paraId="6790DEB4" w14:textId="6FCEDC61" w:rsidR="005C2BA5" w:rsidRPr="00A8025B" w:rsidDel="00191EA4" w:rsidRDefault="005C2BA5" w:rsidP="005C2BA5">
      <w:pPr>
        <w:pStyle w:val="Caption"/>
        <w:rPr>
          <w:del w:id="361" w:author="Author"/>
          <w:rFonts w:ascii="Book Antiqua" w:hAnsi="Book Antiqua" w:cs="Times New Roman"/>
          <w:bCs w:val="0"/>
        </w:rPr>
      </w:pPr>
    </w:p>
    <w:p w14:paraId="7B65E395" w14:textId="6DE95AFD" w:rsidR="005C2BA5" w:rsidRPr="005C2BA5" w:rsidDel="00191EA4" w:rsidRDefault="005C2BA5" w:rsidP="005C2BA5">
      <w:pPr>
        <w:rPr>
          <w:del w:id="362" w:author="Author"/>
        </w:rPr>
      </w:pPr>
    </w:p>
    <w:tbl>
      <w:tblPr>
        <w:tblW w:w="9540" w:type="dxa"/>
        <w:tblInd w:w="288" w:type="dxa"/>
        <w:tblCellMar>
          <w:left w:w="0" w:type="dxa"/>
          <w:right w:w="0" w:type="dxa"/>
        </w:tblCellMar>
        <w:tblLook w:val="04A0" w:firstRow="1" w:lastRow="0" w:firstColumn="1" w:lastColumn="0" w:noHBand="0" w:noVBand="1"/>
      </w:tblPr>
      <w:tblGrid>
        <w:gridCol w:w="1260"/>
        <w:gridCol w:w="1085"/>
        <w:gridCol w:w="715"/>
        <w:gridCol w:w="900"/>
        <w:gridCol w:w="807"/>
        <w:gridCol w:w="900"/>
        <w:gridCol w:w="900"/>
        <w:gridCol w:w="813"/>
        <w:gridCol w:w="1260"/>
        <w:gridCol w:w="900"/>
      </w:tblGrid>
      <w:tr w:rsidR="005C2BA5" w:rsidDel="00191EA4" w14:paraId="58F4F4F2" w14:textId="0690B6F1" w:rsidTr="005C2BA5">
        <w:trPr>
          <w:trHeight w:val="622"/>
          <w:tblHeader/>
          <w:del w:id="363" w:author="Author"/>
        </w:trPr>
        <w:tc>
          <w:tcPr>
            <w:tcW w:w="1260" w:type="dxa"/>
            <w:tcBorders>
              <w:top w:val="single" w:sz="8" w:space="0" w:color="auto"/>
              <w:left w:val="single" w:sz="8" w:space="0" w:color="auto"/>
              <w:bottom w:val="single" w:sz="8" w:space="0" w:color="auto"/>
              <w:right w:val="single" w:sz="8" w:space="0" w:color="auto"/>
            </w:tcBorders>
            <w:shd w:val="clear" w:color="auto" w:fill="CCCCCC"/>
            <w:tcMar>
              <w:top w:w="0" w:type="dxa"/>
              <w:left w:w="108" w:type="dxa"/>
              <w:bottom w:w="0" w:type="dxa"/>
              <w:right w:w="108" w:type="dxa"/>
            </w:tcMar>
            <w:hideMark/>
          </w:tcPr>
          <w:p w14:paraId="38B8F76C" w14:textId="2C548F87" w:rsidR="005C2BA5" w:rsidDel="00191EA4" w:rsidRDefault="005C2BA5">
            <w:pPr>
              <w:rPr>
                <w:del w:id="364" w:author="Author"/>
                <w:rFonts w:ascii="Arial" w:hAnsi="Arial" w:cs="Arial"/>
                <w:b/>
                <w:bCs/>
                <w:sz w:val="18"/>
                <w:szCs w:val="18"/>
              </w:rPr>
            </w:pPr>
            <w:bookmarkStart w:id="365" w:name="_Hlk507750652"/>
            <w:del w:id="366" w:author="Author">
              <w:r w:rsidDel="00191EA4">
                <w:rPr>
                  <w:rFonts w:ascii="Arial" w:hAnsi="Arial" w:cs="Arial"/>
                  <w:b/>
                  <w:bCs/>
                  <w:sz w:val="18"/>
                  <w:szCs w:val="18"/>
                </w:rPr>
                <w:delText>ROLE</w:delText>
              </w:r>
            </w:del>
          </w:p>
        </w:tc>
        <w:tc>
          <w:tcPr>
            <w:tcW w:w="6120" w:type="dxa"/>
            <w:gridSpan w:val="7"/>
            <w:tcBorders>
              <w:top w:val="single" w:sz="8" w:space="0" w:color="auto"/>
              <w:left w:val="nil"/>
              <w:bottom w:val="single" w:sz="8" w:space="0" w:color="auto"/>
              <w:right w:val="single" w:sz="8" w:space="0" w:color="auto"/>
            </w:tcBorders>
            <w:shd w:val="clear" w:color="auto" w:fill="CCCCCC"/>
            <w:tcMar>
              <w:top w:w="0" w:type="dxa"/>
              <w:left w:w="108" w:type="dxa"/>
              <w:bottom w:w="0" w:type="dxa"/>
              <w:right w:w="108" w:type="dxa"/>
            </w:tcMar>
            <w:hideMark/>
          </w:tcPr>
          <w:p w14:paraId="2AF8C8DF" w14:textId="47F4EAE2" w:rsidR="005C2BA5" w:rsidDel="00191EA4" w:rsidRDefault="005C2BA5">
            <w:pPr>
              <w:jc w:val="center"/>
              <w:rPr>
                <w:del w:id="367" w:author="Author"/>
                <w:rFonts w:ascii="Arial" w:hAnsi="Arial" w:cs="Arial"/>
                <w:b/>
                <w:bCs/>
                <w:sz w:val="18"/>
                <w:szCs w:val="18"/>
              </w:rPr>
            </w:pPr>
            <w:del w:id="368" w:author="Author">
              <w:r w:rsidDel="00191EA4">
                <w:rPr>
                  <w:rFonts w:ascii="Arial" w:hAnsi="Arial" w:cs="Arial"/>
                  <w:b/>
                  <w:bCs/>
                  <w:sz w:val="18"/>
                  <w:szCs w:val="18"/>
                </w:rPr>
                <w:delText>FEE CLAIMS MENU ACCESS</w:delText>
              </w:r>
            </w:del>
          </w:p>
        </w:tc>
        <w:tc>
          <w:tcPr>
            <w:tcW w:w="1260" w:type="dxa"/>
            <w:tcBorders>
              <w:top w:val="single" w:sz="8" w:space="0" w:color="auto"/>
              <w:left w:val="nil"/>
              <w:bottom w:val="single" w:sz="8" w:space="0" w:color="auto"/>
              <w:right w:val="single" w:sz="8" w:space="0" w:color="auto"/>
            </w:tcBorders>
            <w:shd w:val="clear" w:color="auto" w:fill="CCCCCC"/>
            <w:tcMar>
              <w:top w:w="0" w:type="dxa"/>
              <w:left w:w="108" w:type="dxa"/>
              <w:bottom w:w="0" w:type="dxa"/>
              <w:right w:w="108" w:type="dxa"/>
            </w:tcMar>
            <w:hideMark/>
          </w:tcPr>
          <w:p w14:paraId="253ED64D" w14:textId="19E3B7FF" w:rsidR="005C2BA5" w:rsidDel="00191EA4" w:rsidRDefault="005C2BA5">
            <w:pPr>
              <w:rPr>
                <w:del w:id="369" w:author="Author"/>
                <w:rFonts w:ascii="Arial" w:hAnsi="Arial" w:cs="Arial"/>
                <w:b/>
                <w:bCs/>
                <w:sz w:val="18"/>
                <w:szCs w:val="18"/>
              </w:rPr>
            </w:pPr>
            <w:del w:id="370" w:author="Author">
              <w:r w:rsidDel="00191EA4">
                <w:rPr>
                  <w:rFonts w:ascii="Arial" w:hAnsi="Arial" w:cs="Arial"/>
                  <w:b/>
                  <w:bCs/>
                  <w:sz w:val="18"/>
                  <w:szCs w:val="18"/>
                </w:rPr>
                <w:delText>FEE REPORTS</w:delText>
              </w:r>
            </w:del>
          </w:p>
        </w:tc>
        <w:tc>
          <w:tcPr>
            <w:tcW w:w="900" w:type="dxa"/>
            <w:tcBorders>
              <w:top w:val="single" w:sz="8" w:space="0" w:color="auto"/>
              <w:left w:val="nil"/>
              <w:bottom w:val="single" w:sz="8" w:space="0" w:color="auto"/>
              <w:right w:val="single" w:sz="8" w:space="0" w:color="auto"/>
            </w:tcBorders>
            <w:shd w:val="clear" w:color="auto" w:fill="CCCCCC"/>
            <w:tcMar>
              <w:top w:w="0" w:type="dxa"/>
              <w:left w:w="108" w:type="dxa"/>
              <w:bottom w:w="0" w:type="dxa"/>
              <w:right w:w="108" w:type="dxa"/>
            </w:tcMar>
            <w:hideMark/>
          </w:tcPr>
          <w:p w14:paraId="76AFFFCB" w14:textId="50166796" w:rsidR="005C2BA5" w:rsidDel="00191EA4" w:rsidRDefault="005C2BA5">
            <w:pPr>
              <w:rPr>
                <w:del w:id="371" w:author="Author"/>
                <w:rFonts w:ascii="Arial" w:hAnsi="Arial" w:cs="Arial"/>
                <w:b/>
                <w:bCs/>
                <w:sz w:val="18"/>
                <w:szCs w:val="18"/>
              </w:rPr>
            </w:pPr>
            <w:del w:id="372" w:author="Author">
              <w:r w:rsidDel="00191EA4">
                <w:rPr>
                  <w:rFonts w:ascii="Arial" w:hAnsi="Arial" w:cs="Arial"/>
                  <w:b/>
                  <w:bCs/>
                  <w:sz w:val="18"/>
                  <w:szCs w:val="18"/>
                </w:rPr>
                <w:delText>Facility</w:delText>
              </w:r>
            </w:del>
          </w:p>
        </w:tc>
      </w:tr>
      <w:tr w:rsidR="005C2BA5" w:rsidDel="00191EA4" w14:paraId="4761892D" w14:textId="032BCBE7" w:rsidTr="005C2BA5">
        <w:trPr>
          <w:tblHeader/>
          <w:del w:id="373" w:author="Author"/>
        </w:trPr>
        <w:tc>
          <w:tcPr>
            <w:tcW w:w="1260" w:type="dxa"/>
            <w:tcBorders>
              <w:top w:val="nil"/>
              <w:left w:val="single" w:sz="8" w:space="0" w:color="auto"/>
              <w:bottom w:val="single" w:sz="8" w:space="0" w:color="auto"/>
              <w:right w:val="single" w:sz="8" w:space="0" w:color="auto"/>
            </w:tcBorders>
            <w:shd w:val="clear" w:color="auto" w:fill="CCCCCC"/>
            <w:tcMar>
              <w:top w:w="0" w:type="dxa"/>
              <w:left w:w="108" w:type="dxa"/>
              <w:bottom w:w="0" w:type="dxa"/>
              <w:right w:w="108" w:type="dxa"/>
            </w:tcMar>
          </w:tcPr>
          <w:p w14:paraId="4865DED3" w14:textId="78C70008" w:rsidR="005C2BA5" w:rsidDel="00191EA4" w:rsidRDefault="005C2BA5">
            <w:pPr>
              <w:rPr>
                <w:del w:id="374" w:author="Author"/>
                <w:rFonts w:ascii="Arial" w:hAnsi="Arial" w:cs="Arial"/>
                <w:sz w:val="16"/>
                <w:szCs w:val="16"/>
              </w:rPr>
            </w:pPr>
          </w:p>
        </w:tc>
        <w:tc>
          <w:tcPr>
            <w:tcW w:w="1085" w:type="dxa"/>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0722289C" w14:textId="055933DD" w:rsidR="005C2BA5" w:rsidDel="00191EA4" w:rsidRDefault="005C2BA5">
            <w:pPr>
              <w:rPr>
                <w:del w:id="375" w:author="Author"/>
                <w:rFonts w:ascii="Arial" w:hAnsi="Arial" w:cs="Arial"/>
                <w:b/>
                <w:bCs/>
                <w:sz w:val="16"/>
                <w:szCs w:val="16"/>
              </w:rPr>
            </w:pPr>
            <w:del w:id="376" w:author="Author">
              <w:r w:rsidDel="00191EA4">
                <w:rPr>
                  <w:rFonts w:ascii="Arial" w:hAnsi="Arial" w:cs="Arial"/>
                  <w:b/>
                  <w:bCs/>
                  <w:sz w:val="16"/>
                  <w:szCs w:val="16"/>
                </w:rPr>
                <w:delText>Process</w:delText>
              </w:r>
            </w:del>
          </w:p>
        </w:tc>
        <w:tc>
          <w:tcPr>
            <w:tcW w:w="715" w:type="dxa"/>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447CA7FD" w14:textId="4A2749A0" w:rsidR="005C2BA5" w:rsidDel="00191EA4" w:rsidRDefault="005C2BA5">
            <w:pPr>
              <w:rPr>
                <w:del w:id="377" w:author="Author"/>
                <w:rFonts w:ascii="Arial" w:hAnsi="Arial" w:cs="Arial"/>
                <w:b/>
                <w:bCs/>
                <w:sz w:val="16"/>
                <w:szCs w:val="16"/>
              </w:rPr>
            </w:pPr>
            <w:del w:id="378" w:author="Author">
              <w:r w:rsidDel="00191EA4">
                <w:rPr>
                  <w:rFonts w:ascii="Arial" w:hAnsi="Arial" w:cs="Arial"/>
                  <w:b/>
                  <w:bCs/>
                  <w:sz w:val="16"/>
                  <w:szCs w:val="16"/>
                </w:rPr>
                <w:delText>View</w:delText>
              </w:r>
            </w:del>
          </w:p>
        </w:tc>
        <w:tc>
          <w:tcPr>
            <w:tcW w:w="900" w:type="dxa"/>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7D455B0A" w14:textId="60405CA2" w:rsidR="005C2BA5" w:rsidDel="00191EA4" w:rsidRDefault="005C2BA5">
            <w:pPr>
              <w:rPr>
                <w:del w:id="379" w:author="Author"/>
                <w:rFonts w:ascii="Arial" w:hAnsi="Arial" w:cs="Arial"/>
                <w:b/>
                <w:bCs/>
                <w:sz w:val="16"/>
                <w:szCs w:val="16"/>
              </w:rPr>
            </w:pPr>
            <w:del w:id="380" w:author="Author">
              <w:r w:rsidDel="00191EA4">
                <w:rPr>
                  <w:rFonts w:ascii="Arial" w:hAnsi="Arial" w:cs="Arial"/>
                  <w:b/>
                  <w:bCs/>
                  <w:sz w:val="16"/>
                  <w:szCs w:val="16"/>
                </w:rPr>
                <w:delText>Reroute</w:delText>
              </w:r>
            </w:del>
          </w:p>
        </w:tc>
        <w:tc>
          <w:tcPr>
            <w:tcW w:w="807" w:type="dxa"/>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68C28F6F" w14:textId="202EA711" w:rsidR="005C2BA5" w:rsidDel="00191EA4" w:rsidRDefault="005C2BA5">
            <w:pPr>
              <w:rPr>
                <w:del w:id="381" w:author="Author"/>
                <w:rFonts w:ascii="Arial" w:hAnsi="Arial" w:cs="Arial"/>
                <w:b/>
                <w:bCs/>
                <w:sz w:val="16"/>
                <w:szCs w:val="16"/>
              </w:rPr>
            </w:pPr>
            <w:del w:id="382" w:author="Author">
              <w:r w:rsidDel="00191EA4">
                <w:rPr>
                  <w:rFonts w:ascii="Arial" w:hAnsi="Arial" w:cs="Arial"/>
                  <w:b/>
                  <w:bCs/>
                  <w:sz w:val="16"/>
                  <w:szCs w:val="16"/>
                </w:rPr>
                <w:delText>Reject</w:delText>
              </w:r>
            </w:del>
          </w:p>
        </w:tc>
        <w:tc>
          <w:tcPr>
            <w:tcW w:w="900" w:type="dxa"/>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0B057875" w14:textId="38CC0673" w:rsidR="005C2BA5" w:rsidDel="00191EA4" w:rsidRDefault="005C2BA5">
            <w:pPr>
              <w:rPr>
                <w:del w:id="383" w:author="Author"/>
                <w:rFonts w:ascii="Arial" w:hAnsi="Arial" w:cs="Arial"/>
                <w:b/>
                <w:bCs/>
                <w:sz w:val="16"/>
                <w:szCs w:val="16"/>
              </w:rPr>
            </w:pPr>
            <w:del w:id="384" w:author="Author">
              <w:r w:rsidDel="00191EA4">
                <w:rPr>
                  <w:rFonts w:ascii="Arial" w:hAnsi="Arial" w:cs="Arial"/>
                  <w:b/>
                  <w:bCs/>
                  <w:sz w:val="16"/>
                  <w:szCs w:val="16"/>
                </w:rPr>
                <w:delText>Out of System</w:delText>
              </w:r>
            </w:del>
          </w:p>
        </w:tc>
        <w:tc>
          <w:tcPr>
            <w:tcW w:w="900" w:type="dxa"/>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6BEADFE4" w14:textId="06204A5D" w:rsidR="005C2BA5" w:rsidDel="00191EA4" w:rsidRDefault="005C2BA5">
            <w:pPr>
              <w:rPr>
                <w:del w:id="385" w:author="Author"/>
                <w:rFonts w:ascii="Arial" w:hAnsi="Arial" w:cs="Arial"/>
                <w:b/>
                <w:bCs/>
                <w:sz w:val="16"/>
                <w:szCs w:val="16"/>
              </w:rPr>
            </w:pPr>
            <w:del w:id="386" w:author="Author">
              <w:r w:rsidDel="00191EA4">
                <w:rPr>
                  <w:rFonts w:ascii="Arial" w:hAnsi="Arial" w:cs="Arial"/>
                  <w:b/>
                  <w:bCs/>
                  <w:sz w:val="16"/>
                  <w:szCs w:val="16"/>
                </w:rPr>
                <w:delText>VistA Error Log</w:delText>
              </w:r>
            </w:del>
          </w:p>
        </w:tc>
        <w:tc>
          <w:tcPr>
            <w:tcW w:w="813" w:type="dxa"/>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2C9C214B" w14:textId="1FD18A6F" w:rsidR="005C2BA5" w:rsidDel="00191EA4" w:rsidRDefault="005C2BA5">
            <w:pPr>
              <w:rPr>
                <w:del w:id="387" w:author="Author"/>
                <w:rFonts w:ascii="Arial" w:hAnsi="Arial" w:cs="Arial"/>
                <w:b/>
                <w:bCs/>
                <w:sz w:val="16"/>
                <w:szCs w:val="16"/>
              </w:rPr>
            </w:pPr>
            <w:del w:id="388" w:author="Author">
              <w:r w:rsidDel="00191EA4">
                <w:rPr>
                  <w:rFonts w:ascii="Arial" w:hAnsi="Arial" w:cs="Arial"/>
                  <w:b/>
                  <w:bCs/>
                  <w:sz w:val="16"/>
                  <w:szCs w:val="16"/>
                </w:rPr>
                <w:delText>User Admin</w:delText>
              </w:r>
            </w:del>
          </w:p>
        </w:tc>
        <w:tc>
          <w:tcPr>
            <w:tcW w:w="1260" w:type="dxa"/>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7CB610A3" w14:textId="44B88417" w:rsidR="005C2BA5" w:rsidDel="00191EA4" w:rsidRDefault="005C2BA5">
            <w:pPr>
              <w:rPr>
                <w:del w:id="389" w:author="Author"/>
                <w:rFonts w:ascii="Arial" w:hAnsi="Arial" w:cs="Arial"/>
                <w:b/>
                <w:bCs/>
                <w:sz w:val="16"/>
                <w:szCs w:val="16"/>
              </w:rPr>
            </w:pPr>
            <w:del w:id="390" w:author="Author">
              <w:r w:rsidDel="00191EA4">
                <w:rPr>
                  <w:rFonts w:ascii="Arial" w:hAnsi="Arial" w:cs="Arial"/>
                  <w:b/>
                  <w:bCs/>
                  <w:sz w:val="16"/>
                  <w:szCs w:val="16"/>
                </w:rPr>
                <w:delText>Reports</w:delText>
              </w:r>
            </w:del>
          </w:p>
        </w:tc>
        <w:tc>
          <w:tcPr>
            <w:tcW w:w="900" w:type="dxa"/>
            <w:tcBorders>
              <w:top w:val="nil"/>
              <w:left w:val="nil"/>
              <w:bottom w:val="single" w:sz="8" w:space="0" w:color="auto"/>
              <w:right w:val="single" w:sz="8" w:space="0" w:color="auto"/>
            </w:tcBorders>
            <w:shd w:val="clear" w:color="auto" w:fill="CCCCCC"/>
            <w:tcMar>
              <w:top w:w="0" w:type="dxa"/>
              <w:left w:w="108" w:type="dxa"/>
              <w:bottom w:w="0" w:type="dxa"/>
              <w:right w:w="108" w:type="dxa"/>
            </w:tcMar>
          </w:tcPr>
          <w:p w14:paraId="6FA9279C" w14:textId="75B02FEF" w:rsidR="005C2BA5" w:rsidDel="00191EA4" w:rsidRDefault="005C2BA5">
            <w:pPr>
              <w:rPr>
                <w:del w:id="391" w:author="Author"/>
                <w:rFonts w:ascii="Arial" w:hAnsi="Arial" w:cs="Arial"/>
                <w:b/>
                <w:bCs/>
                <w:sz w:val="16"/>
                <w:szCs w:val="16"/>
              </w:rPr>
            </w:pPr>
          </w:p>
        </w:tc>
      </w:tr>
      <w:tr w:rsidR="005C2BA5" w:rsidDel="00191EA4" w14:paraId="0F029450" w14:textId="50AC4E36" w:rsidTr="005C2BA5">
        <w:trPr>
          <w:trHeight w:val="823"/>
          <w:del w:id="392" w:author="Author"/>
        </w:trPr>
        <w:tc>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3D866C8" w14:textId="423A1BEF" w:rsidR="005C2BA5" w:rsidDel="00191EA4" w:rsidRDefault="005C2BA5">
            <w:pPr>
              <w:rPr>
                <w:del w:id="393" w:author="Author"/>
                <w:rFonts w:ascii="Arial" w:hAnsi="Arial" w:cs="Arial"/>
                <w:b/>
                <w:bCs/>
                <w:sz w:val="16"/>
                <w:szCs w:val="16"/>
              </w:rPr>
            </w:pPr>
            <w:del w:id="394" w:author="Author">
              <w:r w:rsidDel="00191EA4">
                <w:rPr>
                  <w:rFonts w:ascii="Arial" w:hAnsi="Arial" w:cs="Arial"/>
                  <w:b/>
                  <w:bCs/>
                  <w:sz w:val="16"/>
                  <w:szCs w:val="16"/>
                </w:rPr>
                <w:delText>Fee VISN Program Manager</w:delText>
              </w:r>
            </w:del>
          </w:p>
        </w:tc>
        <w:tc>
          <w:tcPr>
            <w:tcW w:w="1085" w:type="dxa"/>
            <w:tcBorders>
              <w:top w:val="nil"/>
              <w:left w:val="nil"/>
              <w:bottom w:val="single" w:sz="8" w:space="0" w:color="auto"/>
              <w:right w:val="single" w:sz="8" w:space="0" w:color="auto"/>
            </w:tcBorders>
            <w:tcMar>
              <w:top w:w="0" w:type="dxa"/>
              <w:left w:w="108" w:type="dxa"/>
              <w:bottom w:w="0" w:type="dxa"/>
              <w:right w:w="108" w:type="dxa"/>
            </w:tcMar>
            <w:hideMark/>
          </w:tcPr>
          <w:p w14:paraId="1FEBBB8F" w14:textId="4A4E7073" w:rsidR="005C2BA5" w:rsidDel="00191EA4" w:rsidRDefault="005C2BA5">
            <w:pPr>
              <w:jc w:val="center"/>
              <w:rPr>
                <w:del w:id="395" w:author="Author"/>
                <w:rFonts w:ascii="Arial" w:hAnsi="Arial" w:cs="Arial"/>
                <w:sz w:val="16"/>
                <w:szCs w:val="16"/>
              </w:rPr>
            </w:pPr>
            <w:del w:id="396" w:author="Author">
              <w:r w:rsidDel="00191EA4">
                <w:rPr>
                  <w:rFonts w:ascii="Arial" w:hAnsi="Arial" w:cs="Arial"/>
                  <w:sz w:val="16"/>
                  <w:szCs w:val="16"/>
                </w:rPr>
                <w:delText>Yes</w:delText>
              </w:r>
            </w:del>
          </w:p>
        </w:tc>
        <w:tc>
          <w:tcPr>
            <w:tcW w:w="715" w:type="dxa"/>
            <w:tcBorders>
              <w:top w:val="nil"/>
              <w:left w:val="nil"/>
              <w:bottom w:val="single" w:sz="8" w:space="0" w:color="auto"/>
              <w:right w:val="single" w:sz="8" w:space="0" w:color="auto"/>
            </w:tcBorders>
            <w:tcMar>
              <w:top w:w="0" w:type="dxa"/>
              <w:left w:w="108" w:type="dxa"/>
              <w:bottom w:w="0" w:type="dxa"/>
              <w:right w:w="108" w:type="dxa"/>
            </w:tcMar>
            <w:hideMark/>
          </w:tcPr>
          <w:p w14:paraId="31871991" w14:textId="3E3CC757" w:rsidR="005C2BA5" w:rsidDel="00191EA4" w:rsidRDefault="005C2BA5">
            <w:pPr>
              <w:jc w:val="center"/>
              <w:rPr>
                <w:del w:id="397" w:author="Author"/>
                <w:rFonts w:ascii="Arial" w:hAnsi="Arial" w:cs="Arial"/>
                <w:sz w:val="16"/>
                <w:szCs w:val="16"/>
              </w:rPr>
            </w:pPr>
            <w:del w:id="398"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26ECA77E" w14:textId="3CB82D19" w:rsidR="005C2BA5" w:rsidDel="00191EA4" w:rsidRDefault="005C2BA5">
            <w:pPr>
              <w:jc w:val="center"/>
              <w:rPr>
                <w:del w:id="399" w:author="Author"/>
                <w:rFonts w:ascii="Arial" w:hAnsi="Arial" w:cs="Arial"/>
                <w:sz w:val="16"/>
                <w:szCs w:val="16"/>
              </w:rPr>
            </w:pPr>
            <w:del w:id="400" w:author="Author">
              <w:r w:rsidDel="00191EA4">
                <w:rPr>
                  <w:rFonts w:ascii="Arial" w:hAnsi="Arial" w:cs="Arial"/>
                  <w:sz w:val="16"/>
                  <w:szCs w:val="16"/>
                </w:rPr>
                <w:delText>Yes</w:delText>
              </w:r>
            </w:del>
          </w:p>
        </w:tc>
        <w:tc>
          <w:tcPr>
            <w:tcW w:w="807" w:type="dxa"/>
            <w:tcBorders>
              <w:top w:val="nil"/>
              <w:left w:val="nil"/>
              <w:bottom w:val="single" w:sz="8" w:space="0" w:color="auto"/>
              <w:right w:val="single" w:sz="8" w:space="0" w:color="auto"/>
            </w:tcBorders>
            <w:tcMar>
              <w:top w:w="0" w:type="dxa"/>
              <w:left w:w="108" w:type="dxa"/>
              <w:bottom w:w="0" w:type="dxa"/>
              <w:right w:w="108" w:type="dxa"/>
            </w:tcMar>
            <w:hideMark/>
          </w:tcPr>
          <w:p w14:paraId="5FE2621D" w14:textId="00A6DF6B" w:rsidR="005C2BA5" w:rsidDel="00191EA4" w:rsidRDefault="005C2BA5">
            <w:pPr>
              <w:jc w:val="center"/>
              <w:rPr>
                <w:del w:id="401" w:author="Author"/>
                <w:rFonts w:ascii="Arial" w:hAnsi="Arial" w:cs="Arial"/>
                <w:sz w:val="16"/>
                <w:szCs w:val="16"/>
              </w:rPr>
            </w:pPr>
            <w:del w:id="402"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0ADAEE78" w14:textId="1CD5BC5A" w:rsidR="005C2BA5" w:rsidDel="00191EA4" w:rsidRDefault="005C2BA5">
            <w:pPr>
              <w:jc w:val="center"/>
              <w:rPr>
                <w:del w:id="403" w:author="Author"/>
                <w:rFonts w:ascii="Arial" w:hAnsi="Arial" w:cs="Arial"/>
                <w:sz w:val="16"/>
                <w:szCs w:val="16"/>
              </w:rPr>
            </w:pPr>
            <w:del w:id="404"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0BFB35B5" w14:textId="4EA7902D" w:rsidR="005C2BA5" w:rsidDel="00191EA4" w:rsidRDefault="005C2BA5">
            <w:pPr>
              <w:jc w:val="center"/>
              <w:rPr>
                <w:del w:id="405" w:author="Author"/>
                <w:rFonts w:ascii="Arial" w:hAnsi="Arial" w:cs="Arial"/>
                <w:sz w:val="16"/>
                <w:szCs w:val="16"/>
              </w:rPr>
            </w:pPr>
            <w:del w:id="406" w:author="Author">
              <w:r w:rsidDel="00191EA4">
                <w:rPr>
                  <w:rFonts w:ascii="Arial" w:hAnsi="Arial" w:cs="Arial"/>
                  <w:sz w:val="16"/>
                  <w:szCs w:val="16"/>
                </w:rPr>
                <w:delText>Yes</w:delText>
              </w:r>
            </w:del>
          </w:p>
        </w:tc>
        <w:tc>
          <w:tcPr>
            <w:tcW w:w="813" w:type="dxa"/>
            <w:tcBorders>
              <w:top w:val="nil"/>
              <w:left w:val="nil"/>
              <w:bottom w:val="single" w:sz="8" w:space="0" w:color="auto"/>
              <w:right w:val="single" w:sz="8" w:space="0" w:color="auto"/>
            </w:tcBorders>
            <w:tcMar>
              <w:top w:w="0" w:type="dxa"/>
              <w:left w:w="108" w:type="dxa"/>
              <w:bottom w:w="0" w:type="dxa"/>
              <w:right w:w="108" w:type="dxa"/>
            </w:tcMar>
            <w:hideMark/>
          </w:tcPr>
          <w:p w14:paraId="3F481880" w14:textId="0D52FEA2" w:rsidR="005C2BA5" w:rsidDel="00191EA4" w:rsidRDefault="005C2BA5">
            <w:pPr>
              <w:jc w:val="center"/>
              <w:rPr>
                <w:del w:id="407" w:author="Author"/>
                <w:rFonts w:ascii="Arial" w:hAnsi="Arial" w:cs="Arial"/>
                <w:sz w:val="16"/>
                <w:szCs w:val="16"/>
              </w:rPr>
            </w:pPr>
            <w:del w:id="408" w:author="Author">
              <w:r w:rsidDel="00191EA4">
                <w:rPr>
                  <w:rFonts w:ascii="Arial" w:hAnsi="Arial" w:cs="Arial"/>
                  <w:sz w:val="16"/>
                  <w:szCs w:val="16"/>
                </w:rPr>
                <w:delText>Yes</w:delText>
              </w:r>
            </w:del>
          </w:p>
        </w:tc>
        <w:tc>
          <w:tcPr>
            <w:tcW w:w="1260" w:type="dxa"/>
            <w:tcBorders>
              <w:top w:val="nil"/>
              <w:left w:val="nil"/>
              <w:bottom w:val="single" w:sz="8" w:space="0" w:color="auto"/>
              <w:right w:val="single" w:sz="8" w:space="0" w:color="auto"/>
            </w:tcBorders>
            <w:tcMar>
              <w:top w:w="0" w:type="dxa"/>
              <w:left w:w="108" w:type="dxa"/>
              <w:bottom w:w="0" w:type="dxa"/>
              <w:right w:w="108" w:type="dxa"/>
            </w:tcMar>
            <w:hideMark/>
          </w:tcPr>
          <w:p w14:paraId="4BE0C5BC" w14:textId="43FF346A" w:rsidR="005C2BA5" w:rsidDel="00191EA4" w:rsidRDefault="005C2BA5">
            <w:pPr>
              <w:jc w:val="center"/>
              <w:rPr>
                <w:del w:id="409" w:author="Author"/>
                <w:rFonts w:ascii="Arial" w:hAnsi="Arial" w:cs="Arial"/>
                <w:sz w:val="16"/>
                <w:szCs w:val="16"/>
              </w:rPr>
            </w:pPr>
            <w:del w:id="410"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090E91F8" w14:textId="308A9CC0" w:rsidR="005C2BA5" w:rsidDel="00191EA4" w:rsidRDefault="005C2BA5">
            <w:pPr>
              <w:jc w:val="center"/>
              <w:rPr>
                <w:del w:id="411" w:author="Author"/>
                <w:rFonts w:ascii="Arial" w:hAnsi="Arial" w:cs="Arial"/>
                <w:sz w:val="16"/>
                <w:szCs w:val="16"/>
              </w:rPr>
            </w:pPr>
            <w:del w:id="412" w:author="Author">
              <w:r w:rsidDel="00191EA4">
                <w:rPr>
                  <w:rFonts w:ascii="Arial" w:hAnsi="Arial" w:cs="Arial"/>
                  <w:sz w:val="16"/>
                  <w:szCs w:val="16"/>
                </w:rPr>
                <w:delText>Specified</w:delText>
              </w:r>
            </w:del>
          </w:p>
        </w:tc>
      </w:tr>
      <w:tr w:rsidR="005C2BA5" w:rsidDel="00191EA4" w14:paraId="78DD417E" w14:textId="1BDF733A" w:rsidTr="005C2BA5">
        <w:trPr>
          <w:del w:id="413" w:author="Author"/>
        </w:trPr>
        <w:tc>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10083E5" w14:textId="7D414CFF" w:rsidR="005C2BA5" w:rsidDel="00191EA4" w:rsidRDefault="005C2BA5">
            <w:pPr>
              <w:rPr>
                <w:del w:id="414" w:author="Author"/>
                <w:rFonts w:ascii="Arial" w:hAnsi="Arial" w:cs="Arial"/>
                <w:b/>
                <w:bCs/>
                <w:sz w:val="16"/>
                <w:szCs w:val="16"/>
              </w:rPr>
            </w:pPr>
            <w:del w:id="415" w:author="Author">
              <w:r w:rsidDel="00191EA4">
                <w:rPr>
                  <w:rFonts w:ascii="Arial" w:hAnsi="Arial" w:cs="Arial"/>
                  <w:b/>
                  <w:bCs/>
                  <w:sz w:val="16"/>
                  <w:szCs w:val="16"/>
                </w:rPr>
                <w:delText>Fee Supervisor</w:delText>
              </w:r>
            </w:del>
          </w:p>
        </w:tc>
        <w:tc>
          <w:tcPr>
            <w:tcW w:w="1085" w:type="dxa"/>
            <w:tcBorders>
              <w:top w:val="nil"/>
              <w:left w:val="nil"/>
              <w:bottom w:val="single" w:sz="8" w:space="0" w:color="auto"/>
              <w:right w:val="single" w:sz="8" w:space="0" w:color="auto"/>
            </w:tcBorders>
            <w:tcMar>
              <w:top w:w="0" w:type="dxa"/>
              <w:left w:w="108" w:type="dxa"/>
              <w:bottom w:w="0" w:type="dxa"/>
              <w:right w:w="108" w:type="dxa"/>
            </w:tcMar>
            <w:hideMark/>
          </w:tcPr>
          <w:p w14:paraId="3BD0E94B" w14:textId="4D33DB9B" w:rsidR="005C2BA5" w:rsidDel="00191EA4" w:rsidRDefault="005C2BA5">
            <w:pPr>
              <w:jc w:val="center"/>
              <w:rPr>
                <w:del w:id="416" w:author="Author"/>
                <w:rFonts w:ascii="Arial" w:hAnsi="Arial" w:cs="Arial"/>
                <w:sz w:val="16"/>
                <w:szCs w:val="16"/>
              </w:rPr>
            </w:pPr>
            <w:del w:id="417" w:author="Author">
              <w:r w:rsidDel="00191EA4">
                <w:rPr>
                  <w:rFonts w:ascii="Arial" w:hAnsi="Arial" w:cs="Arial"/>
                  <w:sz w:val="16"/>
                  <w:szCs w:val="16"/>
                </w:rPr>
                <w:delText>Yes</w:delText>
              </w:r>
            </w:del>
          </w:p>
        </w:tc>
        <w:tc>
          <w:tcPr>
            <w:tcW w:w="715" w:type="dxa"/>
            <w:tcBorders>
              <w:top w:val="nil"/>
              <w:left w:val="nil"/>
              <w:bottom w:val="single" w:sz="8" w:space="0" w:color="auto"/>
              <w:right w:val="single" w:sz="8" w:space="0" w:color="auto"/>
            </w:tcBorders>
            <w:tcMar>
              <w:top w:w="0" w:type="dxa"/>
              <w:left w:w="108" w:type="dxa"/>
              <w:bottom w:w="0" w:type="dxa"/>
              <w:right w:w="108" w:type="dxa"/>
            </w:tcMar>
            <w:hideMark/>
          </w:tcPr>
          <w:p w14:paraId="5892BAE3" w14:textId="597CA4A5" w:rsidR="005C2BA5" w:rsidDel="00191EA4" w:rsidRDefault="005C2BA5">
            <w:pPr>
              <w:jc w:val="center"/>
              <w:rPr>
                <w:del w:id="418" w:author="Author"/>
                <w:rFonts w:ascii="Arial" w:hAnsi="Arial" w:cs="Arial"/>
                <w:sz w:val="16"/>
                <w:szCs w:val="16"/>
              </w:rPr>
            </w:pPr>
            <w:del w:id="419"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10186BBD" w14:textId="1DC537E4" w:rsidR="005C2BA5" w:rsidDel="00191EA4" w:rsidRDefault="005C2BA5">
            <w:pPr>
              <w:jc w:val="center"/>
              <w:rPr>
                <w:del w:id="420" w:author="Author"/>
                <w:rFonts w:ascii="Arial" w:hAnsi="Arial" w:cs="Arial"/>
                <w:sz w:val="16"/>
                <w:szCs w:val="16"/>
              </w:rPr>
            </w:pPr>
            <w:del w:id="421" w:author="Author">
              <w:r w:rsidDel="00191EA4">
                <w:rPr>
                  <w:rFonts w:ascii="Arial" w:hAnsi="Arial" w:cs="Arial"/>
                  <w:sz w:val="16"/>
                  <w:szCs w:val="16"/>
                </w:rPr>
                <w:delText>Yes</w:delText>
              </w:r>
            </w:del>
          </w:p>
        </w:tc>
        <w:tc>
          <w:tcPr>
            <w:tcW w:w="807" w:type="dxa"/>
            <w:tcBorders>
              <w:top w:val="nil"/>
              <w:left w:val="nil"/>
              <w:bottom w:val="single" w:sz="8" w:space="0" w:color="auto"/>
              <w:right w:val="single" w:sz="8" w:space="0" w:color="auto"/>
            </w:tcBorders>
            <w:tcMar>
              <w:top w:w="0" w:type="dxa"/>
              <w:left w:w="108" w:type="dxa"/>
              <w:bottom w:w="0" w:type="dxa"/>
              <w:right w:w="108" w:type="dxa"/>
            </w:tcMar>
            <w:hideMark/>
          </w:tcPr>
          <w:p w14:paraId="13E9D9E6" w14:textId="31FDF986" w:rsidR="005C2BA5" w:rsidDel="00191EA4" w:rsidRDefault="005C2BA5">
            <w:pPr>
              <w:jc w:val="center"/>
              <w:rPr>
                <w:del w:id="422" w:author="Author"/>
                <w:rFonts w:ascii="Arial" w:hAnsi="Arial" w:cs="Arial"/>
                <w:sz w:val="16"/>
                <w:szCs w:val="16"/>
              </w:rPr>
            </w:pPr>
            <w:del w:id="423"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0D5914CA" w14:textId="775A5F65" w:rsidR="005C2BA5" w:rsidDel="00191EA4" w:rsidRDefault="005C2BA5">
            <w:pPr>
              <w:jc w:val="center"/>
              <w:rPr>
                <w:del w:id="424" w:author="Author"/>
                <w:rFonts w:ascii="Arial" w:hAnsi="Arial" w:cs="Arial"/>
                <w:sz w:val="16"/>
                <w:szCs w:val="16"/>
              </w:rPr>
            </w:pPr>
            <w:del w:id="425"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2D7F40C2" w14:textId="610A9E19" w:rsidR="005C2BA5" w:rsidDel="00191EA4" w:rsidRDefault="005C2BA5">
            <w:pPr>
              <w:jc w:val="center"/>
              <w:rPr>
                <w:del w:id="426" w:author="Author"/>
                <w:rFonts w:ascii="Arial" w:hAnsi="Arial" w:cs="Arial"/>
                <w:sz w:val="16"/>
                <w:szCs w:val="16"/>
              </w:rPr>
            </w:pPr>
            <w:del w:id="427" w:author="Author">
              <w:r w:rsidDel="00191EA4">
                <w:rPr>
                  <w:rFonts w:ascii="Arial" w:hAnsi="Arial" w:cs="Arial"/>
                  <w:sz w:val="16"/>
                  <w:szCs w:val="16"/>
                </w:rPr>
                <w:delText>Yes</w:delText>
              </w:r>
            </w:del>
          </w:p>
        </w:tc>
        <w:tc>
          <w:tcPr>
            <w:tcW w:w="813" w:type="dxa"/>
            <w:tcBorders>
              <w:top w:val="nil"/>
              <w:left w:val="nil"/>
              <w:bottom w:val="single" w:sz="8" w:space="0" w:color="auto"/>
              <w:right w:val="single" w:sz="8" w:space="0" w:color="auto"/>
            </w:tcBorders>
            <w:tcMar>
              <w:top w:w="0" w:type="dxa"/>
              <w:left w:w="108" w:type="dxa"/>
              <w:bottom w:w="0" w:type="dxa"/>
              <w:right w:w="108" w:type="dxa"/>
            </w:tcMar>
            <w:hideMark/>
          </w:tcPr>
          <w:p w14:paraId="05E40EDF" w14:textId="6F602163" w:rsidR="005C2BA5" w:rsidDel="00191EA4" w:rsidRDefault="005C2BA5">
            <w:pPr>
              <w:jc w:val="center"/>
              <w:rPr>
                <w:del w:id="428" w:author="Author"/>
                <w:rFonts w:ascii="Arial" w:hAnsi="Arial" w:cs="Arial"/>
                <w:sz w:val="16"/>
                <w:szCs w:val="16"/>
              </w:rPr>
            </w:pPr>
            <w:del w:id="429" w:author="Author">
              <w:r w:rsidDel="00191EA4">
                <w:rPr>
                  <w:rFonts w:ascii="Arial" w:hAnsi="Arial" w:cs="Arial"/>
                  <w:sz w:val="16"/>
                  <w:szCs w:val="16"/>
                </w:rPr>
                <w:delText>Yes</w:delText>
              </w:r>
            </w:del>
          </w:p>
        </w:tc>
        <w:tc>
          <w:tcPr>
            <w:tcW w:w="1260" w:type="dxa"/>
            <w:tcBorders>
              <w:top w:val="nil"/>
              <w:left w:val="nil"/>
              <w:bottom w:val="single" w:sz="8" w:space="0" w:color="auto"/>
              <w:right w:val="single" w:sz="8" w:space="0" w:color="auto"/>
            </w:tcBorders>
            <w:tcMar>
              <w:top w:w="0" w:type="dxa"/>
              <w:left w:w="108" w:type="dxa"/>
              <w:bottom w:w="0" w:type="dxa"/>
              <w:right w:w="108" w:type="dxa"/>
            </w:tcMar>
            <w:hideMark/>
          </w:tcPr>
          <w:p w14:paraId="191B43ED" w14:textId="55EDB9EA" w:rsidR="005C2BA5" w:rsidDel="00191EA4" w:rsidRDefault="005C2BA5">
            <w:pPr>
              <w:jc w:val="center"/>
              <w:rPr>
                <w:del w:id="430" w:author="Author"/>
                <w:rFonts w:ascii="Arial" w:hAnsi="Arial" w:cs="Arial"/>
                <w:sz w:val="16"/>
                <w:szCs w:val="16"/>
              </w:rPr>
            </w:pPr>
            <w:del w:id="431"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46099671" w14:textId="1C023607" w:rsidR="005C2BA5" w:rsidDel="00191EA4" w:rsidRDefault="005C2BA5">
            <w:pPr>
              <w:jc w:val="center"/>
              <w:rPr>
                <w:del w:id="432" w:author="Author"/>
                <w:rFonts w:ascii="Arial" w:hAnsi="Arial" w:cs="Arial"/>
                <w:sz w:val="16"/>
                <w:szCs w:val="16"/>
              </w:rPr>
            </w:pPr>
            <w:del w:id="433" w:author="Author">
              <w:r w:rsidDel="00191EA4">
                <w:rPr>
                  <w:rFonts w:ascii="Arial" w:hAnsi="Arial" w:cs="Arial"/>
                  <w:sz w:val="16"/>
                  <w:szCs w:val="16"/>
                </w:rPr>
                <w:delText>Specified</w:delText>
              </w:r>
            </w:del>
          </w:p>
        </w:tc>
      </w:tr>
      <w:tr w:rsidR="005C2BA5" w:rsidDel="00191EA4" w14:paraId="40C7EC52" w14:textId="2B471DDD" w:rsidTr="005C2BA5">
        <w:trPr>
          <w:del w:id="434" w:author="Author"/>
        </w:trPr>
        <w:tc>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B2673CF" w14:textId="665432E3" w:rsidR="005C2BA5" w:rsidDel="00191EA4" w:rsidRDefault="005C2BA5">
            <w:pPr>
              <w:rPr>
                <w:del w:id="435" w:author="Author"/>
                <w:rFonts w:ascii="Arial" w:hAnsi="Arial" w:cs="Arial"/>
                <w:b/>
                <w:bCs/>
                <w:sz w:val="16"/>
                <w:szCs w:val="16"/>
              </w:rPr>
            </w:pPr>
            <w:del w:id="436" w:author="Author">
              <w:r w:rsidDel="00191EA4">
                <w:rPr>
                  <w:rFonts w:ascii="Arial" w:hAnsi="Arial" w:cs="Arial"/>
                  <w:b/>
                  <w:bCs/>
                  <w:sz w:val="16"/>
                  <w:szCs w:val="16"/>
                </w:rPr>
                <w:delText>Fee Clerk</w:delText>
              </w:r>
            </w:del>
          </w:p>
        </w:tc>
        <w:tc>
          <w:tcPr>
            <w:tcW w:w="1085" w:type="dxa"/>
            <w:tcBorders>
              <w:top w:val="nil"/>
              <w:left w:val="nil"/>
              <w:bottom w:val="single" w:sz="8" w:space="0" w:color="auto"/>
              <w:right w:val="single" w:sz="8" w:space="0" w:color="auto"/>
            </w:tcBorders>
            <w:tcMar>
              <w:top w:w="0" w:type="dxa"/>
              <w:left w:w="108" w:type="dxa"/>
              <w:bottom w:w="0" w:type="dxa"/>
              <w:right w:w="108" w:type="dxa"/>
            </w:tcMar>
            <w:hideMark/>
          </w:tcPr>
          <w:p w14:paraId="6D35C1E9" w14:textId="47311EDB" w:rsidR="005C2BA5" w:rsidDel="00191EA4" w:rsidRDefault="005C2BA5">
            <w:pPr>
              <w:jc w:val="center"/>
              <w:rPr>
                <w:del w:id="437" w:author="Author"/>
                <w:rFonts w:ascii="Arial" w:hAnsi="Arial" w:cs="Arial"/>
                <w:sz w:val="16"/>
                <w:szCs w:val="16"/>
              </w:rPr>
            </w:pPr>
            <w:del w:id="438" w:author="Author">
              <w:r w:rsidDel="00191EA4">
                <w:rPr>
                  <w:rFonts w:ascii="Arial" w:hAnsi="Arial" w:cs="Arial"/>
                  <w:sz w:val="16"/>
                  <w:szCs w:val="16"/>
                </w:rPr>
                <w:delText>Yes</w:delText>
              </w:r>
            </w:del>
          </w:p>
        </w:tc>
        <w:tc>
          <w:tcPr>
            <w:tcW w:w="715" w:type="dxa"/>
            <w:tcBorders>
              <w:top w:val="nil"/>
              <w:left w:val="nil"/>
              <w:bottom w:val="single" w:sz="8" w:space="0" w:color="auto"/>
              <w:right w:val="single" w:sz="8" w:space="0" w:color="auto"/>
            </w:tcBorders>
            <w:tcMar>
              <w:top w:w="0" w:type="dxa"/>
              <w:left w:w="108" w:type="dxa"/>
              <w:bottom w:w="0" w:type="dxa"/>
              <w:right w:w="108" w:type="dxa"/>
            </w:tcMar>
            <w:hideMark/>
          </w:tcPr>
          <w:p w14:paraId="425CEF32" w14:textId="4279A315" w:rsidR="005C2BA5" w:rsidDel="00191EA4" w:rsidRDefault="005C2BA5">
            <w:pPr>
              <w:jc w:val="center"/>
              <w:rPr>
                <w:del w:id="439" w:author="Author"/>
                <w:rFonts w:ascii="Arial" w:hAnsi="Arial" w:cs="Arial"/>
                <w:sz w:val="16"/>
                <w:szCs w:val="16"/>
              </w:rPr>
            </w:pPr>
            <w:del w:id="440"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02512C35" w14:textId="4F722934" w:rsidR="005C2BA5" w:rsidDel="00191EA4" w:rsidRDefault="005C2BA5">
            <w:pPr>
              <w:jc w:val="center"/>
              <w:rPr>
                <w:del w:id="441" w:author="Author"/>
                <w:rFonts w:ascii="Arial" w:hAnsi="Arial" w:cs="Arial"/>
                <w:sz w:val="16"/>
                <w:szCs w:val="16"/>
              </w:rPr>
            </w:pPr>
            <w:del w:id="442" w:author="Author">
              <w:r w:rsidDel="00191EA4">
                <w:rPr>
                  <w:rFonts w:ascii="Arial" w:hAnsi="Arial" w:cs="Arial"/>
                  <w:sz w:val="16"/>
                  <w:szCs w:val="16"/>
                </w:rPr>
                <w:delText>Yes</w:delText>
              </w:r>
            </w:del>
          </w:p>
        </w:tc>
        <w:tc>
          <w:tcPr>
            <w:tcW w:w="807" w:type="dxa"/>
            <w:tcBorders>
              <w:top w:val="nil"/>
              <w:left w:val="nil"/>
              <w:bottom w:val="single" w:sz="8" w:space="0" w:color="auto"/>
              <w:right w:val="single" w:sz="8" w:space="0" w:color="auto"/>
            </w:tcBorders>
            <w:tcMar>
              <w:top w:w="0" w:type="dxa"/>
              <w:left w:w="108" w:type="dxa"/>
              <w:bottom w:w="0" w:type="dxa"/>
              <w:right w:w="108" w:type="dxa"/>
            </w:tcMar>
            <w:hideMark/>
          </w:tcPr>
          <w:p w14:paraId="7F1994F6" w14:textId="69A3A227" w:rsidR="005C2BA5" w:rsidDel="00191EA4" w:rsidRDefault="005C2BA5">
            <w:pPr>
              <w:jc w:val="center"/>
              <w:rPr>
                <w:del w:id="443" w:author="Author"/>
                <w:rFonts w:ascii="Arial" w:hAnsi="Arial" w:cs="Arial"/>
                <w:sz w:val="16"/>
                <w:szCs w:val="16"/>
              </w:rPr>
            </w:pPr>
            <w:del w:id="444" w:author="Author">
              <w:r w:rsidDel="00191EA4">
                <w:rPr>
                  <w:rFonts w:ascii="Arial" w:hAnsi="Arial" w:cs="Arial"/>
                  <w:sz w:val="16"/>
                  <w:szCs w:val="16"/>
                </w:rPr>
                <w:delText>No</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1374ABEA" w14:textId="4590B272" w:rsidR="005C2BA5" w:rsidDel="00191EA4" w:rsidRDefault="005C2BA5">
            <w:pPr>
              <w:jc w:val="center"/>
              <w:rPr>
                <w:del w:id="445" w:author="Author"/>
                <w:rFonts w:ascii="Arial" w:hAnsi="Arial" w:cs="Arial"/>
                <w:sz w:val="16"/>
                <w:szCs w:val="16"/>
              </w:rPr>
            </w:pPr>
            <w:del w:id="446"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7DF3F4DD" w14:textId="5B1A980E" w:rsidR="005C2BA5" w:rsidDel="00191EA4" w:rsidRDefault="005C2BA5">
            <w:pPr>
              <w:jc w:val="center"/>
              <w:rPr>
                <w:del w:id="447" w:author="Author"/>
                <w:rFonts w:ascii="Arial" w:hAnsi="Arial" w:cs="Arial"/>
                <w:sz w:val="16"/>
                <w:szCs w:val="16"/>
              </w:rPr>
            </w:pPr>
            <w:del w:id="448" w:author="Author">
              <w:r w:rsidDel="00191EA4">
                <w:rPr>
                  <w:rFonts w:ascii="Arial" w:hAnsi="Arial" w:cs="Arial"/>
                  <w:sz w:val="16"/>
                  <w:szCs w:val="16"/>
                </w:rPr>
                <w:delText>Yes</w:delText>
              </w:r>
            </w:del>
          </w:p>
        </w:tc>
        <w:tc>
          <w:tcPr>
            <w:tcW w:w="813" w:type="dxa"/>
            <w:tcBorders>
              <w:top w:val="nil"/>
              <w:left w:val="nil"/>
              <w:bottom w:val="single" w:sz="8" w:space="0" w:color="auto"/>
              <w:right w:val="single" w:sz="8" w:space="0" w:color="auto"/>
            </w:tcBorders>
            <w:tcMar>
              <w:top w:w="0" w:type="dxa"/>
              <w:left w:w="108" w:type="dxa"/>
              <w:bottom w:w="0" w:type="dxa"/>
              <w:right w:w="108" w:type="dxa"/>
            </w:tcMar>
            <w:hideMark/>
          </w:tcPr>
          <w:p w14:paraId="1305BFB8" w14:textId="2648265B" w:rsidR="005C2BA5" w:rsidDel="00191EA4" w:rsidRDefault="005C2BA5">
            <w:pPr>
              <w:jc w:val="center"/>
              <w:rPr>
                <w:del w:id="449" w:author="Author"/>
                <w:rFonts w:ascii="Arial" w:hAnsi="Arial" w:cs="Arial"/>
                <w:sz w:val="16"/>
                <w:szCs w:val="16"/>
              </w:rPr>
            </w:pPr>
            <w:del w:id="450" w:author="Author">
              <w:r w:rsidDel="00191EA4">
                <w:rPr>
                  <w:rFonts w:ascii="Arial" w:hAnsi="Arial" w:cs="Arial"/>
                  <w:sz w:val="16"/>
                  <w:szCs w:val="16"/>
                </w:rPr>
                <w:delText>No</w:delText>
              </w:r>
            </w:del>
          </w:p>
        </w:tc>
        <w:tc>
          <w:tcPr>
            <w:tcW w:w="1260" w:type="dxa"/>
            <w:tcBorders>
              <w:top w:val="nil"/>
              <w:left w:val="nil"/>
              <w:bottom w:val="single" w:sz="8" w:space="0" w:color="auto"/>
              <w:right w:val="single" w:sz="8" w:space="0" w:color="auto"/>
            </w:tcBorders>
            <w:tcMar>
              <w:top w:w="0" w:type="dxa"/>
              <w:left w:w="108" w:type="dxa"/>
              <w:bottom w:w="0" w:type="dxa"/>
              <w:right w:w="108" w:type="dxa"/>
            </w:tcMar>
            <w:hideMark/>
          </w:tcPr>
          <w:p w14:paraId="5E98AC04" w14:textId="38F43FA9" w:rsidR="005C2BA5" w:rsidDel="00191EA4" w:rsidRDefault="005C2BA5">
            <w:pPr>
              <w:jc w:val="center"/>
              <w:rPr>
                <w:del w:id="451" w:author="Author"/>
                <w:rFonts w:ascii="Arial" w:hAnsi="Arial" w:cs="Arial"/>
                <w:sz w:val="16"/>
                <w:szCs w:val="16"/>
              </w:rPr>
            </w:pPr>
            <w:del w:id="452"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220BFBCF" w14:textId="0D3AFEA1" w:rsidR="005C2BA5" w:rsidDel="00191EA4" w:rsidRDefault="005C2BA5">
            <w:pPr>
              <w:jc w:val="center"/>
              <w:rPr>
                <w:del w:id="453" w:author="Author"/>
                <w:rFonts w:ascii="Arial" w:hAnsi="Arial" w:cs="Arial"/>
                <w:sz w:val="16"/>
                <w:szCs w:val="16"/>
              </w:rPr>
            </w:pPr>
            <w:del w:id="454" w:author="Author">
              <w:r w:rsidDel="00191EA4">
                <w:rPr>
                  <w:rFonts w:ascii="Arial" w:hAnsi="Arial" w:cs="Arial"/>
                  <w:sz w:val="16"/>
                  <w:szCs w:val="16"/>
                </w:rPr>
                <w:delText>Specified</w:delText>
              </w:r>
            </w:del>
          </w:p>
        </w:tc>
      </w:tr>
      <w:tr w:rsidR="005C2BA5" w:rsidDel="00191EA4" w14:paraId="3CA22882" w14:textId="6ACEFD8C" w:rsidTr="005C2BA5">
        <w:trPr>
          <w:trHeight w:val="600"/>
          <w:del w:id="455" w:author="Author"/>
        </w:trPr>
        <w:tc>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0C1E180" w14:textId="625163AD" w:rsidR="005C2BA5" w:rsidDel="00191EA4" w:rsidRDefault="005C2BA5">
            <w:pPr>
              <w:rPr>
                <w:del w:id="456" w:author="Author"/>
                <w:rFonts w:ascii="Arial" w:hAnsi="Arial" w:cs="Arial"/>
                <w:b/>
                <w:bCs/>
                <w:sz w:val="16"/>
                <w:szCs w:val="16"/>
              </w:rPr>
            </w:pPr>
            <w:del w:id="457" w:author="Author">
              <w:r w:rsidDel="00191EA4">
                <w:rPr>
                  <w:rFonts w:ascii="Arial" w:hAnsi="Arial" w:cs="Arial"/>
                  <w:b/>
                  <w:bCs/>
                  <w:sz w:val="16"/>
                  <w:szCs w:val="16"/>
                </w:rPr>
                <w:delText>Fee Mail Clerk</w:delText>
              </w:r>
            </w:del>
          </w:p>
        </w:tc>
        <w:tc>
          <w:tcPr>
            <w:tcW w:w="1085" w:type="dxa"/>
            <w:tcBorders>
              <w:top w:val="nil"/>
              <w:left w:val="nil"/>
              <w:bottom w:val="single" w:sz="8" w:space="0" w:color="auto"/>
              <w:right w:val="single" w:sz="8" w:space="0" w:color="auto"/>
            </w:tcBorders>
            <w:tcMar>
              <w:top w:w="0" w:type="dxa"/>
              <w:left w:w="108" w:type="dxa"/>
              <w:bottom w:w="0" w:type="dxa"/>
              <w:right w:w="108" w:type="dxa"/>
            </w:tcMar>
            <w:hideMark/>
          </w:tcPr>
          <w:p w14:paraId="38F4D1ED" w14:textId="6769CD1F" w:rsidR="005C2BA5" w:rsidDel="00191EA4" w:rsidRDefault="005C2BA5">
            <w:pPr>
              <w:jc w:val="center"/>
              <w:rPr>
                <w:del w:id="458" w:author="Author"/>
                <w:rFonts w:ascii="Arial" w:hAnsi="Arial" w:cs="Arial"/>
                <w:sz w:val="16"/>
                <w:szCs w:val="16"/>
              </w:rPr>
            </w:pPr>
            <w:del w:id="459" w:author="Author">
              <w:r w:rsidDel="00191EA4">
                <w:rPr>
                  <w:rFonts w:ascii="Arial" w:hAnsi="Arial" w:cs="Arial"/>
                  <w:sz w:val="16"/>
                  <w:szCs w:val="16"/>
                </w:rPr>
                <w:delText>Yes</w:delText>
              </w:r>
            </w:del>
          </w:p>
        </w:tc>
        <w:tc>
          <w:tcPr>
            <w:tcW w:w="715" w:type="dxa"/>
            <w:tcBorders>
              <w:top w:val="nil"/>
              <w:left w:val="nil"/>
              <w:bottom w:val="single" w:sz="8" w:space="0" w:color="auto"/>
              <w:right w:val="single" w:sz="8" w:space="0" w:color="auto"/>
            </w:tcBorders>
            <w:tcMar>
              <w:top w:w="0" w:type="dxa"/>
              <w:left w:w="108" w:type="dxa"/>
              <w:bottom w:w="0" w:type="dxa"/>
              <w:right w:w="108" w:type="dxa"/>
            </w:tcMar>
            <w:hideMark/>
          </w:tcPr>
          <w:p w14:paraId="2326568D" w14:textId="60EEFFF7" w:rsidR="005C2BA5" w:rsidDel="00191EA4" w:rsidRDefault="005C2BA5">
            <w:pPr>
              <w:jc w:val="center"/>
              <w:rPr>
                <w:del w:id="460" w:author="Author"/>
                <w:rFonts w:ascii="Arial" w:hAnsi="Arial" w:cs="Arial"/>
                <w:sz w:val="16"/>
                <w:szCs w:val="16"/>
              </w:rPr>
            </w:pPr>
            <w:del w:id="461"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10D336D1" w14:textId="4BDEA18A" w:rsidR="005C2BA5" w:rsidDel="00191EA4" w:rsidRDefault="005C2BA5">
            <w:pPr>
              <w:jc w:val="center"/>
              <w:rPr>
                <w:del w:id="462" w:author="Author"/>
                <w:rFonts w:ascii="Arial" w:hAnsi="Arial" w:cs="Arial"/>
                <w:sz w:val="16"/>
                <w:szCs w:val="16"/>
              </w:rPr>
            </w:pPr>
            <w:del w:id="463" w:author="Author">
              <w:r w:rsidDel="00191EA4">
                <w:rPr>
                  <w:rFonts w:ascii="Arial" w:hAnsi="Arial" w:cs="Arial"/>
                  <w:sz w:val="16"/>
                  <w:szCs w:val="16"/>
                </w:rPr>
                <w:delText>No</w:delText>
              </w:r>
            </w:del>
          </w:p>
        </w:tc>
        <w:tc>
          <w:tcPr>
            <w:tcW w:w="807" w:type="dxa"/>
            <w:tcBorders>
              <w:top w:val="nil"/>
              <w:left w:val="nil"/>
              <w:bottom w:val="single" w:sz="8" w:space="0" w:color="auto"/>
              <w:right w:val="single" w:sz="8" w:space="0" w:color="auto"/>
            </w:tcBorders>
            <w:tcMar>
              <w:top w:w="0" w:type="dxa"/>
              <w:left w:w="108" w:type="dxa"/>
              <w:bottom w:w="0" w:type="dxa"/>
              <w:right w:w="108" w:type="dxa"/>
            </w:tcMar>
            <w:hideMark/>
          </w:tcPr>
          <w:p w14:paraId="11EAB05E" w14:textId="36E7F9CF" w:rsidR="005C2BA5" w:rsidDel="00191EA4" w:rsidRDefault="005C2BA5">
            <w:pPr>
              <w:jc w:val="center"/>
              <w:rPr>
                <w:del w:id="464" w:author="Author"/>
                <w:rFonts w:ascii="Arial" w:hAnsi="Arial" w:cs="Arial"/>
                <w:sz w:val="16"/>
                <w:szCs w:val="16"/>
              </w:rPr>
            </w:pPr>
            <w:del w:id="465" w:author="Author">
              <w:r w:rsidDel="00191EA4">
                <w:rPr>
                  <w:rFonts w:ascii="Arial" w:hAnsi="Arial" w:cs="Arial"/>
                  <w:sz w:val="16"/>
                  <w:szCs w:val="16"/>
                </w:rPr>
                <w:delText>No</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737CC1B7" w14:textId="7C674965" w:rsidR="005C2BA5" w:rsidDel="00191EA4" w:rsidRDefault="005C2BA5">
            <w:pPr>
              <w:jc w:val="center"/>
              <w:rPr>
                <w:del w:id="466" w:author="Author"/>
                <w:rFonts w:ascii="Arial" w:hAnsi="Arial" w:cs="Arial"/>
                <w:sz w:val="16"/>
                <w:szCs w:val="16"/>
              </w:rPr>
            </w:pPr>
            <w:del w:id="467" w:author="Author">
              <w:r w:rsidDel="00191EA4">
                <w:rPr>
                  <w:rFonts w:ascii="Arial" w:hAnsi="Arial" w:cs="Arial"/>
                  <w:sz w:val="16"/>
                  <w:szCs w:val="16"/>
                </w:rPr>
                <w:delText>No</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142072D5" w14:textId="2177A7AC" w:rsidR="005C2BA5" w:rsidDel="00191EA4" w:rsidRDefault="005C2BA5">
            <w:pPr>
              <w:jc w:val="center"/>
              <w:rPr>
                <w:del w:id="468" w:author="Author"/>
                <w:rFonts w:ascii="Arial" w:hAnsi="Arial" w:cs="Arial"/>
                <w:sz w:val="16"/>
                <w:szCs w:val="16"/>
              </w:rPr>
            </w:pPr>
            <w:del w:id="469" w:author="Author">
              <w:r w:rsidDel="00191EA4">
                <w:rPr>
                  <w:rFonts w:ascii="Arial" w:hAnsi="Arial" w:cs="Arial"/>
                  <w:sz w:val="16"/>
                  <w:szCs w:val="16"/>
                </w:rPr>
                <w:delText>No</w:delText>
              </w:r>
            </w:del>
          </w:p>
        </w:tc>
        <w:tc>
          <w:tcPr>
            <w:tcW w:w="813" w:type="dxa"/>
            <w:tcBorders>
              <w:top w:val="nil"/>
              <w:left w:val="nil"/>
              <w:bottom w:val="single" w:sz="8" w:space="0" w:color="auto"/>
              <w:right w:val="single" w:sz="8" w:space="0" w:color="auto"/>
            </w:tcBorders>
            <w:tcMar>
              <w:top w:w="0" w:type="dxa"/>
              <w:left w:w="108" w:type="dxa"/>
              <w:bottom w:w="0" w:type="dxa"/>
              <w:right w:w="108" w:type="dxa"/>
            </w:tcMar>
            <w:hideMark/>
          </w:tcPr>
          <w:p w14:paraId="3BE217D7" w14:textId="06682E41" w:rsidR="005C2BA5" w:rsidDel="00191EA4" w:rsidRDefault="005C2BA5">
            <w:pPr>
              <w:jc w:val="center"/>
              <w:rPr>
                <w:del w:id="470" w:author="Author"/>
                <w:rFonts w:ascii="Arial" w:hAnsi="Arial" w:cs="Arial"/>
                <w:sz w:val="16"/>
                <w:szCs w:val="16"/>
              </w:rPr>
            </w:pPr>
            <w:del w:id="471" w:author="Author">
              <w:r w:rsidDel="00191EA4">
                <w:rPr>
                  <w:rFonts w:ascii="Arial" w:hAnsi="Arial" w:cs="Arial"/>
                  <w:sz w:val="16"/>
                  <w:szCs w:val="16"/>
                </w:rPr>
                <w:delText>No</w:delText>
              </w:r>
            </w:del>
          </w:p>
        </w:tc>
        <w:tc>
          <w:tcPr>
            <w:tcW w:w="1260" w:type="dxa"/>
            <w:tcBorders>
              <w:top w:val="nil"/>
              <w:left w:val="nil"/>
              <w:bottom w:val="single" w:sz="8" w:space="0" w:color="auto"/>
              <w:right w:val="single" w:sz="8" w:space="0" w:color="auto"/>
            </w:tcBorders>
            <w:tcMar>
              <w:top w:w="0" w:type="dxa"/>
              <w:left w:w="108" w:type="dxa"/>
              <w:bottom w:w="0" w:type="dxa"/>
              <w:right w:w="108" w:type="dxa"/>
            </w:tcMar>
            <w:hideMark/>
          </w:tcPr>
          <w:p w14:paraId="6BB9715D" w14:textId="65C33300" w:rsidR="005C2BA5" w:rsidDel="00191EA4" w:rsidRDefault="005C2BA5">
            <w:pPr>
              <w:jc w:val="center"/>
              <w:rPr>
                <w:del w:id="472" w:author="Author"/>
                <w:rFonts w:ascii="Arial" w:hAnsi="Arial" w:cs="Arial"/>
                <w:sz w:val="16"/>
                <w:szCs w:val="16"/>
              </w:rPr>
            </w:pPr>
            <w:del w:id="473" w:author="Author">
              <w:r w:rsidDel="00191EA4">
                <w:rPr>
                  <w:rFonts w:ascii="Arial" w:hAnsi="Arial" w:cs="Arial"/>
                  <w:sz w:val="16"/>
                  <w:szCs w:val="16"/>
                </w:rPr>
                <w:delText>No</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443EE9F5" w14:textId="0C887A78" w:rsidR="005C2BA5" w:rsidDel="00191EA4" w:rsidRDefault="005C2BA5">
            <w:pPr>
              <w:jc w:val="center"/>
              <w:rPr>
                <w:del w:id="474" w:author="Author"/>
                <w:rFonts w:ascii="Arial" w:hAnsi="Arial" w:cs="Arial"/>
                <w:sz w:val="16"/>
                <w:szCs w:val="16"/>
              </w:rPr>
            </w:pPr>
            <w:del w:id="475" w:author="Author">
              <w:r w:rsidDel="00191EA4">
                <w:rPr>
                  <w:rFonts w:ascii="Arial" w:hAnsi="Arial" w:cs="Arial"/>
                  <w:sz w:val="16"/>
                  <w:szCs w:val="16"/>
                </w:rPr>
                <w:delText>Specified</w:delText>
              </w:r>
            </w:del>
          </w:p>
        </w:tc>
      </w:tr>
      <w:tr w:rsidR="005C2BA5" w:rsidDel="00191EA4" w14:paraId="12C3D941" w14:textId="62811340" w:rsidTr="005C2BA5">
        <w:trPr>
          <w:del w:id="476" w:author="Author"/>
        </w:trPr>
        <w:tc>
          <w:tcPr>
            <w:tcW w:w="1260" w:type="dxa"/>
            <w:tcBorders>
              <w:top w:val="nil"/>
              <w:left w:val="single" w:sz="8" w:space="0" w:color="auto"/>
              <w:bottom w:val="single" w:sz="8" w:space="0" w:color="auto"/>
              <w:right w:val="single" w:sz="8" w:space="0" w:color="auto"/>
            </w:tcBorders>
            <w:shd w:val="clear" w:color="auto" w:fill="0000FF"/>
            <w:tcMar>
              <w:top w:w="0" w:type="dxa"/>
              <w:left w:w="108" w:type="dxa"/>
              <w:bottom w:w="0" w:type="dxa"/>
              <w:right w:w="108" w:type="dxa"/>
            </w:tcMar>
            <w:hideMark/>
          </w:tcPr>
          <w:p w14:paraId="33F8C829" w14:textId="21E1C74B" w:rsidR="005C2BA5" w:rsidDel="00191EA4" w:rsidRDefault="005C2BA5">
            <w:pPr>
              <w:rPr>
                <w:del w:id="477" w:author="Author"/>
                <w:rFonts w:ascii="Arial" w:hAnsi="Arial" w:cs="Arial"/>
                <w:b/>
                <w:bCs/>
                <w:sz w:val="16"/>
                <w:szCs w:val="16"/>
              </w:rPr>
            </w:pPr>
            <w:del w:id="478" w:author="Author">
              <w:r w:rsidDel="00191EA4">
                <w:rPr>
                  <w:rFonts w:ascii="Arial" w:hAnsi="Arial" w:cs="Arial"/>
                  <w:b/>
                  <w:bCs/>
                  <w:sz w:val="16"/>
                  <w:szCs w:val="16"/>
                </w:rPr>
                <w:delText>FPPS Help Desk</w:delText>
              </w:r>
            </w:del>
          </w:p>
        </w:tc>
        <w:tc>
          <w:tcPr>
            <w:tcW w:w="1085" w:type="dxa"/>
            <w:tcBorders>
              <w:top w:val="nil"/>
              <w:left w:val="nil"/>
              <w:bottom w:val="single" w:sz="8" w:space="0" w:color="auto"/>
              <w:right w:val="single" w:sz="8" w:space="0" w:color="auto"/>
            </w:tcBorders>
            <w:shd w:val="clear" w:color="auto" w:fill="0000FF"/>
            <w:tcMar>
              <w:top w:w="0" w:type="dxa"/>
              <w:left w:w="108" w:type="dxa"/>
              <w:bottom w:w="0" w:type="dxa"/>
              <w:right w:w="108" w:type="dxa"/>
            </w:tcMar>
            <w:hideMark/>
          </w:tcPr>
          <w:p w14:paraId="6A23AAED" w14:textId="6DA73D38" w:rsidR="005C2BA5" w:rsidDel="00191EA4" w:rsidRDefault="005C2BA5">
            <w:pPr>
              <w:jc w:val="center"/>
              <w:rPr>
                <w:del w:id="479" w:author="Author"/>
                <w:rFonts w:ascii="Arial" w:hAnsi="Arial" w:cs="Arial"/>
                <w:sz w:val="16"/>
                <w:szCs w:val="16"/>
              </w:rPr>
            </w:pPr>
            <w:del w:id="480" w:author="Author">
              <w:r w:rsidDel="00191EA4">
                <w:rPr>
                  <w:rFonts w:ascii="Arial" w:hAnsi="Arial" w:cs="Arial"/>
                  <w:sz w:val="16"/>
                  <w:szCs w:val="16"/>
                </w:rPr>
                <w:delText>No</w:delText>
              </w:r>
            </w:del>
          </w:p>
        </w:tc>
        <w:tc>
          <w:tcPr>
            <w:tcW w:w="715" w:type="dxa"/>
            <w:tcBorders>
              <w:top w:val="nil"/>
              <w:left w:val="nil"/>
              <w:bottom w:val="single" w:sz="8" w:space="0" w:color="auto"/>
              <w:right w:val="single" w:sz="8" w:space="0" w:color="auto"/>
            </w:tcBorders>
            <w:shd w:val="clear" w:color="auto" w:fill="0000FF"/>
            <w:tcMar>
              <w:top w:w="0" w:type="dxa"/>
              <w:left w:w="108" w:type="dxa"/>
              <w:bottom w:w="0" w:type="dxa"/>
              <w:right w:w="108" w:type="dxa"/>
            </w:tcMar>
            <w:hideMark/>
          </w:tcPr>
          <w:p w14:paraId="756144B9" w14:textId="43E4774B" w:rsidR="005C2BA5" w:rsidDel="00191EA4" w:rsidRDefault="005C2BA5">
            <w:pPr>
              <w:jc w:val="center"/>
              <w:rPr>
                <w:del w:id="481" w:author="Author"/>
                <w:rFonts w:ascii="Arial" w:hAnsi="Arial" w:cs="Arial"/>
                <w:sz w:val="16"/>
                <w:szCs w:val="16"/>
              </w:rPr>
            </w:pPr>
            <w:del w:id="482"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shd w:val="clear" w:color="auto" w:fill="0000FF"/>
            <w:tcMar>
              <w:top w:w="0" w:type="dxa"/>
              <w:left w:w="108" w:type="dxa"/>
              <w:bottom w:w="0" w:type="dxa"/>
              <w:right w:w="108" w:type="dxa"/>
            </w:tcMar>
            <w:hideMark/>
          </w:tcPr>
          <w:p w14:paraId="2F966C5D" w14:textId="2EC14C18" w:rsidR="005C2BA5" w:rsidDel="00191EA4" w:rsidRDefault="005C2BA5">
            <w:pPr>
              <w:jc w:val="center"/>
              <w:rPr>
                <w:del w:id="483" w:author="Author"/>
                <w:rFonts w:ascii="Arial" w:hAnsi="Arial" w:cs="Arial"/>
                <w:sz w:val="16"/>
                <w:szCs w:val="16"/>
              </w:rPr>
            </w:pPr>
            <w:del w:id="484" w:author="Author">
              <w:r w:rsidDel="00191EA4">
                <w:rPr>
                  <w:rFonts w:ascii="Arial" w:hAnsi="Arial" w:cs="Arial"/>
                  <w:sz w:val="16"/>
                  <w:szCs w:val="16"/>
                </w:rPr>
                <w:delText>No</w:delText>
              </w:r>
            </w:del>
          </w:p>
        </w:tc>
        <w:tc>
          <w:tcPr>
            <w:tcW w:w="807" w:type="dxa"/>
            <w:tcBorders>
              <w:top w:val="nil"/>
              <w:left w:val="nil"/>
              <w:bottom w:val="single" w:sz="8" w:space="0" w:color="auto"/>
              <w:right w:val="single" w:sz="8" w:space="0" w:color="auto"/>
            </w:tcBorders>
            <w:shd w:val="clear" w:color="auto" w:fill="0000FF"/>
            <w:tcMar>
              <w:top w:w="0" w:type="dxa"/>
              <w:left w:w="108" w:type="dxa"/>
              <w:bottom w:w="0" w:type="dxa"/>
              <w:right w:w="108" w:type="dxa"/>
            </w:tcMar>
            <w:hideMark/>
          </w:tcPr>
          <w:p w14:paraId="38C7E8B4" w14:textId="4890F203" w:rsidR="005C2BA5" w:rsidDel="00191EA4" w:rsidRDefault="005C2BA5">
            <w:pPr>
              <w:jc w:val="center"/>
              <w:rPr>
                <w:del w:id="485" w:author="Author"/>
                <w:rFonts w:ascii="Arial" w:hAnsi="Arial" w:cs="Arial"/>
                <w:sz w:val="16"/>
                <w:szCs w:val="16"/>
              </w:rPr>
            </w:pPr>
            <w:del w:id="486" w:author="Author">
              <w:r w:rsidDel="00191EA4">
                <w:rPr>
                  <w:rFonts w:ascii="Arial" w:hAnsi="Arial" w:cs="Arial"/>
                  <w:sz w:val="16"/>
                  <w:szCs w:val="16"/>
                </w:rPr>
                <w:delText>No</w:delText>
              </w:r>
            </w:del>
          </w:p>
        </w:tc>
        <w:tc>
          <w:tcPr>
            <w:tcW w:w="900" w:type="dxa"/>
            <w:tcBorders>
              <w:top w:val="nil"/>
              <w:left w:val="nil"/>
              <w:bottom w:val="single" w:sz="8" w:space="0" w:color="auto"/>
              <w:right w:val="single" w:sz="8" w:space="0" w:color="auto"/>
            </w:tcBorders>
            <w:shd w:val="clear" w:color="auto" w:fill="0000FF"/>
            <w:tcMar>
              <w:top w:w="0" w:type="dxa"/>
              <w:left w:w="108" w:type="dxa"/>
              <w:bottom w:w="0" w:type="dxa"/>
              <w:right w:w="108" w:type="dxa"/>
            </w:tcMar>
            <w:hideMark/>
          </w:tcPr>
          <w:p w14:paraId="68370EB7" w14:textId="7BA126E4" w:rsidR="005C2BA5" w:rsidDel="00191EA4" w:rsidRDefault="005C2BA5">
            <w:pPr>
              <w:jc w:val="center"/>
              <w:rPr>
                <w:del w:id="487" w:author="Author"/>
                <w:rFonts w:ascii="Arial" w:hAnsi="Arial" w:cs="Arial"/>
                <w:sz w:val="16"/>
                <w:szCs w:val="16"/>
              </w:rPr>
            </w:pPr>
            <w:del w:id="488" w:author="Author">
              <w:r w:rsidDel="00191EA4">
                <w:rPr>
                  <w:rFonts w:ascii="Arial" w:hAnsi="Arial" w:cs="Arial"/>
                  <w:sz w:val="16"/>
                  <w:szCs w:val="16"/>
                </w:rPr>
                <w:delText>No</w:delText>
              </w:r>
            </w:del>
          </w:p>
        </w:tc>
        <w:tc>
          <w:tcPr>
            <w:tcW w:w="900" w:type="dxa"/>
            <w:tcBorders>
              <w:top w:val="nil"/>
              <w:left w:val="nil"/>
              <w:bottom w:val="single" w:sz="8" w:space="0" w:color="auto"/>
              <w:right w:val="single" w:sz="8" w:space="0" w:color="auto"/>
            </w:tcBorders>
            <w:shd w:val="clear" w:color="auto" w:fill="0000FF"/>
            <w:tcMar>
              <w:top w:w="0" w:type="dxa"/>
              <w:left w:w="108" w:type="dxa"/>
              <w:bottom w:w="0" w:type="dxa"/>
              <w:right w:w="108" w:type="dxa"/>
            </w:tcMar>
            <w:hideMark/>
          </w:tcPr>
          <w:p w14:paraId="233C6DB4" w14:textId="705DF5CE" w:rsidR="005C2BA5" w:rsidDel="00191EA4" w:rsidRDefault="005C2BA5">
            <w:pPr>
              <w:jc w:val="center"/>
              <w:rPr>
                <w:del w:id="489" w:author="Author"/>
                <w:rFonts w:ascii="Arial" w:hAnsi="Arial" w:cs="Arial"/>
                <w:sz w:val="16"/>
                <w:szCs w:val="16"/>
              </w:rPr>
            </w:pPr>
            <w:del w:id="490" w:author="Author">
              <w:r w:rsidDel="00191EA4">
                <w:rPr>
                  <w:rFonts w:ascii="Arial" w:hAnsi="Arial" w:cs="Arial"/>
                  <w:sz w:val="16"/>
                  <w:szCs w:val="16"/>
                </w:rPr>
                <w:delText>No</w:delText>
              </w:r>
            </w:del>
          </w:p>
        </w:tc>
        <w:tc>
          <w:tcPr>
            <w:tcW w:w="813" w:type="dxa"/>
            <w:tcBorders>
              <w:top w:val="nil"/>
              <w:left w:val="nil"/>
              <w:bottom w:val="single" w:sz="8" w:space="0" w:color="auto"/>
              <w:right w:val="single" w:sz="8" w:space="0" w:color="auto"/>
            </w:tcBorders>
            <w:shd w:val="clear" w:color="auto" w:fill="0000FF"/>
            <w:tcMar>
              <w:top w:w="0" w:type="dxa"/>
              <w:left w:w="108" w:type="dxa"/>
              <w:bottom w:w="0" w:type="dxa"/>
              <w:right w:w="108" w:type="dxa"/>
            </w:tcMar>
            <w:hideMark/>
          </w:tcPr>
          <w:p w14:paraId="60496975" w14:textId="5FABDF23" w:rsidR="005C2BA5" w:rsidDel="00191EA4" w:rsidRDefault="005C2BA5">
            <w:pPr>
              <w:jc w:val="center"/>
              <w:rPr>
                <w:del w:id="491" w:author="Author"/>
                <w:rFonts w:ascii="Arial" w:hAnsi="Arial" w:cs="Arial"/>
                <w:sz w:val="16"/>
                <w:szCs w:val="16"/>
              </w:rPr>
            </w:pPr>
            <w:del w:id="492" w:author="Author">
              <w:r w:rsidDel="00191EA4">
                <w:rPr>
                  <w:rFonts w:ascii="Arial" w:hAnsi="Arial" w:cs="Arial"/>
                  <w:sz w:val="16"/>
                  <w:szCs w:val="16"/>
                </w:rPr>
                <w:delText>Yes</w:delText>
              </w:r>
            </w:del>
          </w:p>
        </w:tc>
        <w:tc>
          <w:tcPr>
            <w:tcW w:w="1260" w:type="dxa"/>
            <w:tcBorders>
              <w:top w:val="nil"/>
              <w:left w:val="nil"/>
              <w:bottom w:val="single" w:sz="8" w:space="0" w:color="auto"/>
              <w:right w:val="single" w:sz="8" w:space="0" w:color="auto"/>
            </w:tcBorders>
            <w:shd w:val="clear" w:color="auto" w:fill="0000FF"/>
            <w:tcMar>
              <w:top w:w="0" w:type="dxa"/>
              <w:left w:w="108" w:type="dxa"/>
              <w:bottom w:w="0" w:type="dxa"/>
              <w:right w:w="108" w:type="dxa"/>
            </w:tcMar>
            <w:hideMark/>
          </w:tcPr>
          <w:p w14:paraId="7B5F89E3" w14:textId="5F9C32EE" w:rsidR="005C2BA5" w:rsidDel="00191EA4" w:rsidRDefault="005C2BA5">
            <w:pPr>
              <w:jc w:val="center"/>
              <w:rPr>
                <w:del w:id="493" w:author="Author"/>
                <w:rFonts w:ascii="Arial" w:hAnsi="Arial" w:cs="Arial"/>
                <w:sz w:val="16"/>
                <w:szCs w:val="16"/>
              </w:rPr>
            </w:pPr>
            <w:del w:id="494" w:author="Author">
              <w:r w:rsidDel="00191EA4">
                <w:rPr>
                  <w:rFonts w:ascii="Arial" w:hAnsi="Arial" w:cs="Arial"/>
                  <w:sz w:val="16"/>
                  <w:szCs w:val="16"/>
                </w:rPr>
                <w:delText>No</w:delText>
              </w:r>
            </w:del>
          </w:p>
        </w:tc>
        <w:tc>
          <w:tcPr>
            <w:tcW w:w="900" w:type="dxa"/>
            <w:tcBorders>
              <w:top w:val="nil"/>
              <w:left w:val="nil"/>
              <w:bottom w:val="single" w:sz="8" w:space="0" w:color="auto"/>
              <w:right w:val="single" w:sz="8" w:space="0" w:color="auto"/>
            </w:tcBorders>
            <w:shd w:val="clear" w:color="auto" w:fill="0000FF"/>
            <w:tcMar>
              <w:top w:w="0" w:type="dxa"/>
              <w:left w:w="108" w:type="dxa"/>
              <w:bottom w:w="0" w:type="dxa"/>
              <w:right w:w="108" w:type="dxa"/>
            </w:tcMar>
            <w:hideMark/>
          </w:tcPr>
          <w:p w14:paraId="1B39C83F" w14:textId="065ABFE9" w:rsidR="005C2BA5" w:rsidDel="00191EA4" w:rsidRDefault="005C2BA5">
            <w:pPr>
              <w:jc w:val="center"/>
              <w:rPr>
                <w:del w:id="495" w:author="Author"/>
                <w:rFonts w:ascii="Arial" w:hAnsi="Arial" w:cs="Arial"/>
                <w:sz w:val="16"/>
                <w:szCs w:val="16"/>
              </w:rPr>
            </w:pPr>
            <w:del w:id="496" w:author="Author">
              <w:r w:rsidDel="00191EA4">
                <w:rPr>
                  <w:rFonts w:ascii="Arial" w:hAnsi="Arial" w:cs="Arial"/>
                  <w:sz w:val="16"/>
                  <w:szCs w:val="16"/>
                </w:rPr>
                <w:delText>ALL</w:delText>
              </w:r>
            </w:del>
          </w:p>
        </w:tc>
      </w:tr>
      <w:tr w:rsidR="005C2BA5" w:rsidDel="00191EA4" w14:paraId="292568D1" w14:textId="2A24B89D" w:rsidTr="005C2BA5">
        <w:trPr>
          <w:del w:id="497" w:author="Author"/>
        </w:trPr>
        <w:tc>
          <w:tcPr>
            <w:tcW w:w="1260" w:type="dxa"/>
            <w:tcBorders>
              <w:top w:val="nil"/>
              <w:left w:val="single" w:sz="8" w:space="0" w:color="auto"/>
              <w:bottom w:val="single" w:sz="8" w:space="0" w:color="auto"/>
              <w:right w:val="single" w:sz="8" w:space="0" w:color="auto"/>
            </w:tcBorders>
            <w:shd w:val="clear" w:color="auto" w:fill="008000"/>
            <w:tcMar>
              <w:top w:w="0" w:type="dxa"/>
              <w:left w:w="108" w:type="dxa"/>
              <w:bottom w:w="0" w:type="dxa"/>
              <w:right w:w="108" w:type="dxa"/>
            </w:tcMar>
            <w:hideMark/>
          </w:tcPr>
          <w:p w14:paraId="7E724736" w14:textId="0CCC74A4" w:rsidR="005C2BA5" w:rsidDel="00191EA4" w:rsidRDefault="005C2BA5">
            <w:pPr>
              <w:rPr>
                <w:del w:id="498" w:author="Author"/>
                <w:rFonts w:ascii="Arial" w:hAnsi="Arial" w:cs="Arial"/>
                <w:b/>
                <w:bCs/>
                <w:sz w:val="16"/>
                <w:szCs w:val="16"/>
              </w:rPr>
            </w:pPr>
            <w:del w:id="499" w:author="Author">
              <w:r w:rsidDel="00191EA4">
                <w:rPr>
                  <w:rFonts w:ascii="Arial" w:hAnsi="Arial" w:cs="Arial"/>
                  <w:b/>
                  <w:bCs/>
                  <w:sz w:val="16"/>
                  <w:szCs w:val="16"/>
                </w:rPr>
                <w:delText>HCPS Help Desk</w:delText>
              </w:r>
            </w:del>
          </w:p>
        </w:tc>
        <w:tc>
          <w:tcPr>
            <w:tcW w:w="1085" w:type="dxa"/>
            <w:tcBorders>
              <w:top w:val="nil"/>
              <w:left w:val="nil"/>
              <w:bottom w:val="single" w:sz="8" w:space="0" w:color="auto"/>
              <w:right w:val="single" w:sz="8" w:space="0" w:color="auto"/>
            </w:tcBorders>
            <w:shd w:val="clear" w:color="auto" w:fill="008000"/>
            <w:tcMar>
              <w:top w:w="0" w:type="dxa"/>
              <w:left w:w="108" w:type="dxa"/>
              <w:bottom w:w="0" w:type="dxa"/>
              <w:right w:w="108" w:type="dxa"/>
            </w:tcMar>
            <w:hideMark/>
          </w:tcPr>
          <w:p w14:paraId="0122D017" w14:textId="1AA36AC2" w:rsidR="005C2BA5" w:rsidDel="00191EA4" w:rsidRDefault="005C2BA5">
            <w:pPr>
              <w:jc w:val="center"/>
              <w:rPr>
                <w:del w:id="500" w:author="Author"/>
                <w:rFonts w:ascii="Arial" w:hAnsi="Arial" w:cs="Arial"/>
                <w:sz w:val="16"/>
                <w:szCs w:val="16"/>
              </w:rPr>
            </w:pPr>
            <w:del w:id="501" w:author="Author">
              <w:r w:rsidDel="00191EA4">
                <w:rPr>
                  <w:rFonts w:ascii="Arial" w:hAnsi="Arial" w:cs="Arial"/>
                  <w:sz w:val="16"/>
                  <w:szCs w:val="16"/>
                </w:rPr>
                <w:delText>No</w:delText>
              </w:r>
            </w:del>
          </w:p>
        </w:tc>
        <w:tc>
          <w:tcPr>
            <w:tcW w:w="715" w:type="dxa"/>
            <w:tcBorders>
              <w:top w:val="nil"/>
              <w:left w:val="nil"/>
              <w:bottom w:val="single" w:sz="8" w:space="0" w:color="auto"/>
              <w:right w:val="single" w:sz="8" w:space="0" w:color="auto"/>
            </w:tcBorders>
            <w:shd w:val="clear" w:color="auto" w:fill="008000"/>
            <w:tcMar>
              <w:top w:w="0" w:type="dxa"/>
              <w:left w:w="108" w:type="dxa"/>
              <w:bottom w:w="0" w:type="dxa"/>
              <w:right w:w="108" w:type="dxa"/>
            </w:tcMar>
            <w:hideMark/>
          </w:tcPr>
          <w:p w14:paraId="2F95C45E" w14:textId="0A434A47" w:rsidR="005C2BA5" w:rsidDel="00191EA4" w:rsidRDefault="005C2BA5">
            <w:pPr>
              <w:jc w:val="center"/>
              <w:rPr>
                <w:del w:id="502" w:author="Author"/>
                <w:rFonts w:ascii="Arial" w:hAnsi="Arial" w:cs="Arial"/>
                <w:sz w:val="16"/>
                <w:szCs w:val="16"/>
              </w:rPr>
            </w:pPr>
            <w:del w:id="503"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shd w:val="clear" w:color="auto" w:fill="008000"/>
            <w:tcMar>
              <w:top w:w="0" w:type="dxa"/>
              <w:left w:w="108" w:type="dxa"/>
              <w:bottom w:w="0" w:type="dxa"/>
              <w:right w:w="108" w:type="dxa"/>
            </w:tcMar>
            <w:hideMark/>
          </w:tcPr>
          <w:p w14:paraId="1F9B24F7" w14:textId="5285494D" w:rsidR="005C2BA5" w:rsidDel="00191EA4" w:rsidRDefault="005C2BA5">
            <w:pPr>
              <w:jc w:val="center"/>
              <w:rPr>
                <w:del w:id="504" w:author="Author"/>
                <w:rFonts w:ascii="Arial" w:hAnsi="Arial" w:cs="Arial"/>
                <w:sz w:val="16"/>
                <w:szCs w:val="16"/>
              </w:rPr>
            </w:pPr>
            <w:del w:id="505" w:author="Author">
              <w:r w:rsidDel="00191EA4">
                <w:rPr>
                  <w:rFonts w:ascii="Arial" w:hAnsi="Arial" w:cs="Arial"/>
                  <w:sz w:val="16"/>
                  <w:szCs w:val="16"/>
                </w:rPr>
                <w:delText>No</w:delText>
              </w:r>
            </w:del>
          </w:p>
        </w:tc>
        <w:tc>
          <w:tcPr>
            <w:tcW w:w="807" w:type="dxa"/>
            <w:tcBorders>
              <w:top w:val="nil"/>
              <w:left w:val="nil"/>
              <w:bottom w:val="single" w:sz="8" w:space="0" w:color="auto"/>
              <w:right w:val="single" w:sz="8" w:space="0" w:color="auto"/>
            </w:tcBorders>
            <w:shd w:val="clear" w:color="auto" w:fill="008000"/>
            <w:tcMar>
              <w:top w:w="0" w:type="dxa"/>
              <w:left w:w="108" w:type="dxa"/>
              <w:bottom w:w="0" w:type="dxa"/>
              <w:right w:w="108" w:type="dxa"/>
            </w:tcMar>
            <w:hideMark/>
          </w:tcPr>
          <w:p w14:paraId="1DE5DC68" w14:textId="5E5A0210" w:rsidR="005C2BA5" w:rsidDel="00191EA4" w:rsidRDefault="005C2BA5">
            <w:pPr>
              <w:jc w:val="center"/>
              <w:rPr>
                <w:del w:id="506" w:author="Author"/>
                <w:rFonts w:ascii="Arial" w:hAnsi="Arial" w:cs="Arial"/>
                <w:sz w:val="16"/>
                <w:szCs w:val="16"/>
              </w:rPr>
            </w:pPr>
            <w:del w:id="507" w:author="Author">
              <w:r w:rsidDel="00191EA4">
                <w:rPr>
                  <w:rFonts w:ascii="Arial" w:hAnsi="Arial" w:cs="Arial"/>
                  <w:sz w:val="16"/>
                  <w:szCs w:val="16"/>
                </w:rPr>
                <w:delText>No</w:delText>
              </w:r>
            </w:del>
          </w:p>
        </w:tc>
        <w:tc>
          <w:tcPr>
            <w:tcW w:w="900" w:type="dxa"/>
            <w:tcBorders>
              <w:top w:val="nil"/>
              <w:left w:val="nil"/>
              <w:bottom w:val="single" w:sz="8" w:space="0" w:color="auto"/>
              <w:right w:val="single" w:sz="8" w:space="0" w:color="auto"/>
            </w:tcBorders>
            <w:shd w:val="clear" w:color="auto" w:fill="008000"/>
            <w:tcMar>
              <w:top w:w="0" w:type="dxa"/>
              <w:left w:w="108" w:type="dxa"/>
              <w:bottom w:w="0" w:type="dxa"/>
              <w:right w:w="108" w:type="dxa"/>
            </w:tcMar>
            <w:hideMark/>
          </w:tcPr>
          <w:p w14:paraId="16453440" w14:textId="3E0DF9A7" w:rsidR="005C2BA5" w:rsidDel="00191EA4" w:rsidRDefault="005C2BA5">
            <w:pPr>
              <w:jc w:val="center"/>
              <w:rPr>
                <w:del w:id="508" w:author="Author"/>
                <w:rFonts w:ascii="Arial" w:hAnsi="Arial" w:cs="Arial"/>
                <w:sz w:val="16"/>
                <w:szCs w:val="16"/>
              </w:rPr>
            </w:pPr>
            <w:del w:id="509" w:author="Author">
              <w:r w:rsidDel="00191EA4">
                <w:rPr>
                  <w:rFonts w:ascii="Arial" w:hAnsi="Arial" w:cs="Arial"/>
                  <w:sz w:val="16"/>
                  <w:szCs w:val="16"/>
                </w:rPr>
                <w:delText>No</w:delText>
              </w:r>
            </w:del>
          </w:p>
        </w:tc>
        <w:tc>
          <w:tcPr>
            <w:tcW w:w="900" w:type="dxa"/>
            <w:tcBorders>
              <w:top w:val="nil"/>
              <w:left w:val="nil"/>
              <w:bottom w:val="single" w:sz="8" w:space="0" w:color="auto"/>
              <w:right w:val="single" w:sz="8" w:space="0" w:color="auto"/>
            </w:tcBorders>
            <w:shd w:val="clear" w:color="auto" w:fill="008000"/>
            <w:tcMar>
              <w:top w:w="0" w:type="dxa"/>
              <w:left w:w="108" w:type="dxa"/>
              <w:bottom w:w="0" w:type="dxa"/>
              <w:right w:w="108" w:type="dxa"/>
            </w:tcMar>
            <w:hideMark/>
          </w:tcPr>
          <w:p w14:paraId="77F22864" w14:textId="392F4D57" w:rsidR="005C2BA5" w:rsidDel="00191EA4" w:rsidRDefault="005C2BA5">
            <w:pPr>
              <w:jc w:val="center"/>
              <w:rPr>
                <w:del w:id="510" w:author="Author"/>
                <w:rFonts w:ascii="Arial" w:hAnsi="Arial" w:cs="Arial"/>
                <w:sz w:val="16"/>
                <w:szCs w:val="16"/>
              </w:rPr>
            </w:pPr>
            <w:del w:id="511" w:author="Author">
              <w:r w:rsidDel="00191EA4">
                <w:rPr>
                  <w:rFonts w:ascii="Arial" w:hAnsi="Arial" w:cs="Arial"/>
                  <w:sz w:val="16"/>
                  <w:szCs w:val="16"/>
                </w:rPr>
                <w:delText>No</w:delText>
              </w:r>
            </w:del>
          </w:p>
        </w:tc>
        <w:tc>
          <w:tcPr>
            <w:tcW w:w="813" w:type="dxa"/>
            <w:tcBorders>
              <w:top w:val="nil"/>
              <w:left w:val="nil"/>
              <w:bottom w:val="single" w:sz="8" w:space="0" w:color="auto"/>
              <w:right w:val="single" w:sz="8" w:space="0" w:color="auto"/>
            </w:tcBorders>
            <w:shd w:val="clear" w:color="auto" w:fill="008000"/>
            <w:tcMar>
              <w:top w:w="0" w:type="dxa"/>
              <w:left w:w="108" w:type="dxa"/>
              <w:bottom w:w="0" w:type="dxa"/>
              <w:right w:w="108" w:type="dxa"/>
            </w:tcMar>
            <w:hideMark/>
          </w:tcPr>
          <w:p w14:paraId="2004822C" w14:textId="66B6DBFE" w:rsidR="005C2BA5" w:rsidDel="00191EA4" w:rsidRDefault="005C2BA5">
            <w:pPr>
              <w:jc w:val="center"/>
              <w:rPr>
                <w:del w:id="512" w:author="Author"/>
                <w:rFonts w:ascii="Arial" w:hAnsi="Arial" w:cs="Arial"/>
                <w:sz w:val="16"/>
                <w:szCs w:val="16"/>
              </w:rPr>
            </w:pPr>
            <w:del w:id="513" w:author="Author">
              <w:r w:rsidDel="00191EA4">
                <w:rPr>
                  <w:rFonts w:ascii="Arial" w:hAnsi="Arial" w:cs="Arial"/>
                  <w:sz w:val="16"/>
                  <w:szCs w:val="16"/>
                </w:rPr>
                <w:delText>Yes</w:delText>
              </w:r>
            </w:del>
          </w:p>
        </w:tc>
        <w:tc>
          <w:tcPr>
            <w:tcW w:w="1260" w:type="dxa"/>
            <w:tcBorders>
              <w:top w:val="nil"/>
              <w:left w:val="nil"/>
              <w:bottom w:val="single" w:sz="8" w:space="0" w:color="auto"/>
              <w:right w:val="single" w:sz="8" w:space="0" w:color="auto"/>
            </w:tcBorders>
            <w:shd w:val="clear" w:color="auto" w:fill="008000"/>
            <w:tcMar>
              <w:top w:w="0" w:type="dxa"/>
              <w:left w:w="108" w:type="dxa"/>
              <w:bottom w:w="0" w:type="dxa"/>
              <w:right w:w="108" w:type="dxa"/>
            </w:tcMar>
            <w:hideMark/>
          </w:tcPr>
          <w:p w14:paraId="68029B30" w14:textId="102293DD" w:rsidR="005C2BA5" w:rsidDel="00191EA4" w:rsidRDefault="005C2BA5">
            <w:pPr>
              <w:jc w:val="center"/>
              <w:rPr>
                <w:del w:id="514" w:author="Author"/>
                <w:rFonts w:ascii="Arial" w:hAnsi="Arial" w:cs="Arial"/>
                <w:sz w:val="16"/>
                <w:szCs w:val="16"/>
              </w:rPr>
            </w:pPr>
            <w:del w:id="515" w:author="Author">
              <w:r w:rsidDel="00191EA4">
                <w:rPr>
                  <w:rFonts w:ascii="Arial" w:hAnsi="Arial" w:cs="Arial"/>
                  <w:sz w:val="16"/>
                  <w:szCs w:val="16"/>
                </w:rPr>
                <w:delText>No</w:delText>
              </w:r>
            </w:del>
          </w:p>
        </w:tc>
        <w:tc>
          <w:tcPr>
            <w:tcW w:w="900" w:type="dxa"/>
            <w:tcBorders>
              <w:top w:val="nil"/>
              <w:left w:val="nil"/>
              <w:bottom w:val="single" w:sz="8" w:space="0" w:color="auto"/>
              <w:right w:val="single" w:sz="8" w:space="0" w:color="auto"/>
            </w:tcBorders>
            <w:shd w:val="clear" w:color="auto" w:fill="008000"/>
            <w:tcMar>
              <w:top w:w="0" w:type="dxa"/>
              <w:left w:w="108" w:type="dxa"/>
              <w:bottom w:w="0" w:type="dxa"/>
              <w:right w:w="108" w:type="dxa"/>
            </w:tcMar>
            <w:hideMark/>
          </w:tcPr>
          <w:p w14:paraId="47086C09" w14:textId="198F510A" w:rsidR="005C2BA5" w:rsidDel="00191EA4" w:rsidRDefault="005C2BA5">
            <w:pPr>
              <w:jc w:val="center"/>
              <w:rPr>
                <w:del w:id="516" w:author="Author"/>
                <w:rFonts w:ascii="Arial" w:hAnsi="Arial" w:cs="Arial"/>
                <w:sz w:val="16"/>
                <w:szCs w:val="16"/>
              </w:rPr>
            </w:pPr>
            <w:del w:id="517" w:author="Author">
              <w:r w:rsidDel="00191EA4">
                <w:rPr>
                  <w:rFonts w:ascii="Arial" w:hAnsi="Arial" w:cs="Arial"/>
                  <w:sz w:val="16"/>
                  <w:szCs w:val="16"/>
                </w:rPr>
                <w:delText>ALL</w:delText>
              </w:r>
            </w:del>
          </w:p>
        </w:tc>
      </w:tr>
      <w:tr w:rsidR="005C2BA5" w:rsidDel="00191EA4" w14:paraId="52F587BF" w14:textId="678EECCA" w:rsidTr="005C2BA5">
        <w:trPr>
          <w:del w:id="518" w:author="Author"/>
        </w:trPr>
        <w:tc>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B32E1B6" w14:textId="5DCB198D" w:rsidR="005C2BA5" w:rsidDel="00191EA4" w:rsidRDefault="005C2BA5">
            <w:pPr>
              <w:rPr>
                <w:del w:id="519" w:author="Author"/>
                <w:rFonts w:ascii="Arial" w:hAnsi="Arial" w:cs="Arial"/>
                <w:b/>
                <w:bCs/>
                <w:sz w:val="16"/>
                <w:szCs w:val="16"/>
              </w:rPr>
            </w:pPr>
            <w:del w:id="520" w:author="Author">
              <w:r w:rsidDel="00191EA4">
                <w:rPr>
                  <w:rFonts w:ascii="Arial" w:hAnsi="Arial" w:cs="Arial"/>
                  <w:b/>
                  <w:bCs/>
                  <w:sz w:val="16"/>
                  <w:szCs w:val="16"/>
                </w:rPr>
                <w:delText>Admin</w:delText>
              </w:r>
            </w:del>
          </w:p>
        </w:tc>
        <w:tc>
          <w:tcPr>
            <w:tcW w:w="1085" w:type="dxa"/>
            <w:tcBorders>
              <w:top w:val="nil"/>
              <w:left w:val="nil"/>
              <w:bottom w:val="single" w:sz="8" w:space="0" w:color="auto"/>
              <w:right w:val="single" w:sz="8" w:space="0" w:color="auto"/>
            </w:tcBorders>
            <w:tcMar>
              <w:top w:w="0" w:type="dxa"/>
              <w:left w:w="108" w:type="dxa"/>
              <w:bottom w:w="0" w:type="dxa"/>
              <w:right w:w="108" w:type="dxa"/>
            </w:tcMar>
            <w:hideMark/>
          </w:tcPr>
          <w:p w14:paraId="0A09B70C" w14:textId="53A0311B" w:rsidR="005C2BA5" w:rsidDel="00191EA4" w:rsidRDefault="005C2BA5">
            <w:pPr>
              <w:jc w:val="center"/>
              <w:rPr>
                <w:del w:id="521" w:author="Author"/>
                <w:rFonts w:ascii="Arial" w:hAnsi="Arial" w:cs="Arial"/>
                <w:sz w:val="16"/>
                <w:szCs w:val="16"/>
              </w:rPr>
            </w:pPr>
            <w:del w:id="522" w:author="Author">
              <w:r w:rsidDel="00191EA4">
                <w:rPr>
                  <w:rFonts w:ascii="Arial" w:hAnsi="Arial" w:cs="Arial"/>
                  <w:sz w:val="16"/>
                  <w:szCs w:val="16"/>
                </w:rPr>
                <w:delText>Yes</w:delText>
              </w:r>
            </w:del>
          </w:p>
        </w:tc>
        <w:tc>
          <w:tcPr>
            <w:tcW w:w="715" w:type="dxa"/>
            <w:tcBorders>
              <w:top w:val="nil"/>
              <w:left w:val="nil"/>
              <w:bottom w:val="single" w:sz="8" w:space="0" w:color="auto"/>
              <w:right w:val="single" w:sz="8" w:space="0" w:color="auto"/>
            </w:tcBorders>
            <w:tcMar>
              <w:top w:w="0" w:type="dxa"/>
              <w:left w:w="108" w:type="dxa"/>
              <w:bottom w:w="0" w:type="dxa"/>
              <w:right w:w="108" w:type="dxa"/>
            </w:tcMar>
            <w:hideMark/>
          </w:tcPr>
          <w:p w14:paraId="31BFF61E" w14:textId="4388AE74" w:rsidR="005C2BA5" w:rsidDel="00191EA4" w:rsidRDefault="005C2BA5">
            <w:pPr>
              <w:jc w:val="center"/>
              <w:rPr>
                <w:del w:id="523" w:author="Author"/>
                <w:rFonts w:ascii="Arial" w:hAnsi="Arial" w:cs="Arial"/>
                <w:sz w:val="16"/>
                <w:szCs w:val="16"/>
              </w:rPr>
            </w:pPr>
            <w:del w:id="524"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2C519D90" w14:textId="6D996337" w:rsidR="005C2BA5" w:rsidDel="00191EA4" w:rsidRDefault="005C2BA5">
            <w:pPr>
              <w:jc w:val="center"/>
              <w:rPr>
                <w:del w:id="525" w:author="Author"/>
                <w:rFonts w:ascii="Arial" w:hAnsi="Arial" w:cs="Arial"/>
                <w:sz w:val="16"/>
                <w:szCs w:val="16"/>
              </w:rPr>
            </w:pPr>
            <w:del w:id="526" w:author="Author">
              <w:r w:rsidDel="00191EA4">
                <w:rPr>
                  <w:rFonts w:ascii="Arial" w:hAnsi="Arial" w:cs="Arial"/>
                  <w:sz w:val="16"/>
                  <w:szCs w:val="16"/>
                </w:rPr>
                <w:delText>Yes</w:delText>
              </w:r>
            </w:del>
          </w:p>
        </w:tc>
        <w:tc>
          <w:tcPr>
            <w:tcW w:w="807" w:type="dxa"/>
            <w:tcBorders>
              <w:top w:val="nil"/>
              <w:left w:val="nil"/>
              <w:bottom w:val="single" w:sz="8" w:space="0" w:color="auto"/>
              <w:right w:val="single" w:sz="8" w:space="0" w:color="auto"/>
            </w:tcBorders>
            <w:tcMar>
              <w:top w:w="0" w:type="dxa"/>
              <w:left w:w="108" w:type="dxa"/>
              <w:bottom w:w="0" w:type="dxa"/>
              <w:right w:w="108" w:type="dxa"/>
            </w:tcMar>
            <w:hideMark/>
          </w:tcPr>
          <w:p w14:paraId="52166DC9" w14:textId="30803555" w:rsidR="005C2BA5" w:rsidDel="00191EA4" w:rsidRDefault="005C2BA5">
            <w:pPr>
              <w:jc w:val="center"/>
              <w:rPr>
                <w:del w:id="527" w:author="Author"/>
                <w:rFonts w:ascii="Arial" w:hAnsi="Arial" w:cs="Arial"/>
                <w:sz w:val="16"/>
                <w:szCs w:val="16"/>
              </w:rPr>
            </w:pPr>
            <w:del w:id="528"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417E9501" w14:textId="418ADD90" w:rsidR="005C2BA5" w:rsidDel="00191EA4" w:rsidRDefault="005C2BA5">
            <w:pPr>
              <w:jc w:val="center"/>
              <w:rPr>
                <w:del w:id="529" w:author="Author"/>
                <w:rFonts w:ascii="Arial" w:hAnsi="Arial" w:cs="Arial"/>
                <w:sz w:val="16"/>
                <w:szCs w:val="16"/>
              </w:rPr>
            </w:pPr>
            <w:del w:id="530"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3027312A" w14:textId="0762B56F" w:rsidR="005C2BA5" w:rsidDel="00191EA4" w:rsidRDefault="005C2BA5">
            <w:pPr>
              <w:jc w:val="center"/>
              <w:rPr>
                <w:del w:id="531" w:author="Author"/>
                <w:rFonts w:ascii="Arial" w:hAnsi="Arial" w:cs="Arial"/>
                <w:sz w:val="16"/>
                <w:szCs w:val="16"/>
              </w:rPr>
            </w:pPr>
            <w:del w:id="532" w:author="Author">
              <w:r w:rsidDel="00191EA4">
                <w:rPr>
                  <w:rFonts w:ascii="Arial" w:hAnsi="Arial" w:cs="Arial"/>
                  <w:sz w:val="16"/>
                  <w:szCs w:val="16"/>
                </w:rPr>
                <w:delText>Yes</w:delText>
              </w:r>
            </w:del>
          </w:p>
        </w:tc>
        <w:tc>
          <w:tcPr>
            <w:tcW w:w="813" w:type="dxa"/>
            <w:tcBorders>
              <w:top w:val="nil"/>
              <w:left w:val="nil"/>
              <w:bottom w:val="single" w:sz="8" w:space="0" w:color="auto"/>
              <w:right w:val="single" w:sz="8" w:space="0" w:color="auto"/>
            </w:tcBorders>
            <w:tcMar>
              <w:top w:w="0" w:type="dxa"/>
              <w:left w:w="108" w:type="dxa"/>
              <w:bottom w:w="0" w:type="dxa"/>
              <w:right w:w="108" w:type="dxa"/>
            </w:tcMar>
            <w:hideMark/>
          </w:tcPr>
          <w:p w14:paraId="6A95DE04" w14:textId="70D707D0" w:rsidR="005C2BA5" w:rsidDel="00191EA4" w:rsidRDefault="005C2BA5">
            <w:pPr>
              <w:jc w:val="center"/>
              <w:rPr>
                <w:del w:id="533" w:author="Author"/>
                <w:rFonts w:ascii="Arial" w:hAnsi="Arial" w:cs="Arial"/>
                <w:sz w:val="16"/>
                <w:szCs w:val="16"/>
              </w:rPr>
            </w:pPr>
            <w:del w:id="534" w:author="Author">
              <w:r w:rsidDel="00191EA4">
                <w:rPr>
                  <w:rFonts w:ascii="Arial" w:hAnsi="Arial" w:cs="Arial"/>
                  <w:sz w:val="16"/>
                  <w:szCs w:val="16"/>
                </w:rPr>
                <w:delText>Yes</w:delText>
              </w:r>
            </w:del>
          </w:p>
        </w:tc>
        <w:tc>
          <w:tcPr>
            <w:tcW w:w="1260" w:type="dxa"/>
            <w:tcBorders>
              <w:top w:val="nil"/>
              <w:left w:val="nil"/>
              <w:bottom w:val="single" w:sz="8" w:space="0" w:color="auto"/>
              <w:right w:val="single" w:sz="8" w:space="0" w:color="auto"/>
            </w:tcBorders>
            <w:tcMar>
              <w:top w:w="0" w:type="dxa"/>
              <w:left w:w="108" w:type="dxa"/>
              <w:bottom w:w="0" w:type="dxa"/>
              <w:right w:w="108" w:type="dxa"/>
            </w:tcMar>
            <w:hideMark/>
          </w:tcPr>
          <w:p w14:paraId="12731D6B" w14:textId="0453A203" w:rsidR="005C2BA5" w:rsidDel="00191EA4" w:rsidRDefault="005C2BA5">
            <w:pPr>
              <w:jc w:val="center"/>
              <w:rPr>
                <w:del w:id="535" w:author="Author"/>
                <w:rFonts w:ascii="Arial" w:hAnsi="Arial" w:cs="Arial"/>
                <w:sz w:val="16"/>
                <w:szCs w:val="16"/>
              </w:rPr>
            </w:pPr>
            <w:del w:id="536"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653C3CCE" w14:textId="177B12DA" w:rsidR="005C2BA5" w:rsidDel="00191EA4" w:rsidRDefault="005C2BA5">
            <w:pPr>
              <w:jc w:val="center"/>
              <w:rPr>
                <w:del w:id="537" w:author="Author"/>
                <w:rFonts w:ascii="Arial" w:hAnsi="Arial" w:cs="Arial"/>
                <w:sz w:val="16"/>
                <w:szCs w:val="16"/>
              </w:rPr>
            </w:pPr>
            <w:del w:id="538" w:author="Author">
              <w:r w:rsidDel="00191EA4">
                <w:rPr>
                  <w:rFonts w:ascii="Arial" w:hAnsi="Arial" w:cs="Arial"/>
                  <w:sz w:val="16"/>
                  <w:szCs w:val="16"/>
                </w:rPr>
                <w:delText>ALL</w:delText>
              </w:r>
            </w:del>
          </w:p>
        </w:tc>
      </w:tr>
      <w:tr w:rsidR="005C2BA5" w:rsidDel="00191EA4" w14:paraId="7EFE167C" w14:textId="4034BA45" w:rsidTr="005C2BA5">
        <w:trPr>
          <w:del w:id="539" w:author="Author"/>
        </w:trPr>
        <w:tc>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2E97B8C" w14:textId="711EF90A" w:rsidR="005C2BA5" w:rsidDel="00191EA4" w:rsidRDefault="005C2BA5">
            <w:pPr>
              <w:rPr>
                <w:del w:id="540" w:author="Author"/>
                <w:rFonts w:ascii="Arial" w:hAnsi="Arial" w:cs="Arial"/>
                <w:b/>
                <w:bCs/>
                <w:sz w:val="16"/>
                <w:szCs w:val="16"/>
              </w:rPr>
            </w:pPr>
            <w:del w:id="541" w:author="Author">
              <w:r w:rsidDel="00191EA4">
                <w:rPr>
                  <w:rFonts w:ascii="Arial" w:hAnsi="Arial" w:cs="Arial"/>
                  <w:b/>
                  <w:bCs/>
                  <w:sz w:val="16"/>
                  <w:szCs w:val="16"/>
                </w:rPr>
                <w:delText>Fee Fiscal User</w:delText>
              </w:r>
            </w:del>
          </w:p>
        </w:tc>
        <w:tc>
          <w:tcPr>
            <w:tcW w:w="1085" w:type="dxa"/>
            <w:tcBorders>
              <w:top w:val="nil"/>
              <w:left w:val="nil"/>
              <w:bottom w:val="single" w:sz="8" w:space="0" w:color="auto"/>
              <w:right w:val="single" w:sz="8" w:space="0" w:color="auto"/>
            </w:tcBorders>
            <w:tcMar>
              <w:top w:w="0" w:type="dxa"/>
              <w:left w:w="108" w:type="dxa"/>
              <w:bottom w:w="0" w:type="dxa"/>
              <w:right w:w="108" w:type="dxa"/>
            </w:tcMar>
            <w:hideMark/>
          </w:tcPr>
          <w:p w14:paraId="12358580" w14:textId="4C44F7E8" w:rsidR="005C2BA5" w:rsidDel="00191EA4" w:rsidRDefault="005C2BA5">
            <w:pPr>
              <w:jc w:val="center"/>
              <w:rPr>
                <w:del w:id="542" w:author="Author"/>
                <w:rFonts w:ascii="Arial" w:hAnsi="Arial" w:cs="Arial"/>
                <w:sz w:val="16"/>
                <w:szCs w:val="16"/>
              </w:rPr>
            </w:pPr>
            <w:del w:id="543" w:author="Author">
              <w:r w:rsidDel="00191EA4">
                <w:rPr>
                  <w:rFonts w:ascii="Arial" w:hAnsi="Arial" w:cs="Arial"/>
                  <w:sz w:val="16"/>
                  <w:szCs w:val="16"/>
                </w:rPr>
                <w:delText>No</w:delText>
              </w:r>
            </w:del>
          </w:p>
        </w:tc>
        <w:tc>
          <w:tcPr>
            <w:tcW w:w="715" w:type="dxa"/>
            <w:tcBorders>
              <w:top w:val="nil"/>
              <w:left w:val="nil"/>
              <w:bottom w:val="single" w:sz="8" w:space="0" w:color="auto"/>
              <w:right w:val="single" w:sz="8" w:space="0" w:color="auto"/>
            </w:tcBorders>
            <w:tcMar>
              <w:top w:w="0" w:type="dxa"/>
              <w:left w:w="108" w:type="dxa"/>
              <w:bottom w:w="0" w:type="dxa"/>
              <w:right w:w="108" w:type="dxa"/>
            </w:tcMar>
            <w:hideMark/>
          </w:tcPr>
          <w:p w14:paraId="2A4F3899" w14:textId="0CE7621D" w:rsidR="005C2BA5" w:rsidDel="00191EA4" w:rsidRDefault="005C2BA5">
            <w:pPr>
              <w:jc w:val="center"/>
              <w:rPr>
                <w:del w:id="544" w:author="Author"/>
                <w:rFonts w:ascii="Arial" w:hAnsi="Arial" w:cs="Arial"/>
                <w:sz w:val="16"/>
                <w:szCs w:val="16"/>
              </w:rPr>
            </w:pPr>
            <w:del w:id="545"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3C3B08CB" w14:textId="23ABBC6B" w:rsidR="005C2BA5" w:rsidDel="00191EA4" w:rsidRDefault="005C2BA5">
            <w:pPr>
              <w:jc w:val="center"/>
              <w:rPr>
                <w:del w:id="546" w:author="Author"/>
                <w:rFonts w:ascii="Arial" w:hAnsi="Arial" w:cs="Arial"/>
                <w:sz w:val="16"/>
                <w:szCs w:val="16"/>
              </w:rPr>
            </w:pPr>
            <w:del w:id="547" w:author="Author">
              <w:r w:rsidDel="00191EA4">
                <w:rPr>
                  <w:rFonts w:ascii="Arial" w:hAnsi="Arial" w:cs="Arial"/>
                  <w:sz w:val="16"/>
                  <w:szCs w:val="16"/>
                </w:rPr>
                <w:delText>No</w:delText>
              </w:r>
            </w:del>
          </w:p>
        </w:tc>
        <w:tc>
          <w:tcPr>
            <w:tcW w:w="807" w:type="dxa"/>
            <w:tcBorders>
              <w:top w:val="nil"/>
              <w:left w:val="nil"/>
              <w:bottom w:val="single" w:sz="8" w:space="0" w:color="auto"/>
              <w:right w:val="single" w:sz="8" w:space="0" w:color="auto"/>
            </w:tcBorders>
            <w:tcMar>
              <w:top w:w="0" w:type="dxa"/>
              <w:left w:w="108" w:type="dxa"/>
              <w:bottom w:w="0" w:type="dxa"/>
              <w:right w:w="108" w:type="dxa"/>
            </w:tcMar>
            <w:hideMark/>
          </w:tcPr>
          <w:p w14:paraId="3FCD2AF7" w14:textId="48A4C98A" w:rsidR="005C2BA5" w:rsidDel="00191EA4" w:rsidRDefault="005C2BA5">
            <w:pPr>
              <w:jc w:val="center"/>
              <w:rPr>
                <w:del w:id="548" w:author="Author"/>
                <w:rFonts w:ascii="Arial" w:hAnsi="Arial" w:cs="Arial"/>
                <w:sz w:val="16"/>
                <w:szCs w:val="16"/>
              </w:rPr>
            </w:pPr>
            <w:del w:id="549" w:author="Author">
              <w:r w:rsidDel="00191EA4">
                <w:rPr>
                  <w:rFonts w:ascii="Arial" w:hAnsi="Arial" w:cs="Arial"/>
                  <w:sz w:val="16"/>
                  <w:szCs w:val="16"/>
                </w:rPr>
                <w:delText>No</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3CF609B1" w14:textId="74D47E48" w:rsidR="005C2BA5" w:rsidDel="00191EA4" w:rsidRDefault="005C2BA5">
            <w:pPr>
              <w:jc w:val="center"/>
              <w:rPr>
                <w:del w:id="550" w:author="Author"/>
                <w:rFonts w:ascii="Arial" w:hAnsi="Arial" w:cs="Arial"/>
                <w:sz w:val="16"/>
                <w:szCs w:val="16"/>
              </w:rPr>
            </w:pPr>
            <w:del w:id="551"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45DE9B79" w14:textId="16FD977B" w:rsidR="005C2BA5" w:rsidDel="00191EA4" w:rsidRDefault="005C2BA5">
            <w:pPr>
              <w:jc w:val="center"/>
              <w:rPr>
                <w:del w:id="552" w:author="Author"/>
                <w:rFonts w:ascii="Arial" w:hAnsi="Arial" w:cs="Arial"/>
                <w:sz w:val="16"/>
                <w:szCs w:val="16"/>
              </w:rPr>
            </w:pPr>
            <w:del w:id="553" w:author="Author">
              <w:r w:rsidDel="00191EA4">
                <w:rPr>
                  <w:rFonts w:ascii="Arial" w:hAnsi="Arial" w:cs="Arial"/>
                  <w:sz w:val="16"/>
                  <w:szCs w:val="16"/>
                </w:rPr>
                <w:delText>No</w:delText>
              </w:r>
            </w:del>
          </w:p>
        </w:tc>
        <w:tc>
          <w:tcPr>
            <w:tcW w:w="813" w:type="dxa"/>
            <w:tcBorders>
              <w:top w:val="nil"/>
              <w:left w:val="nil"/>
              <w:bottom w:val="single" w:sz="8" w:space="0" w:color="auto"/>
              <w:right w:val="single" w:sz="8" w:space="0" w:color="auto"/>
            </w:tcBorders>
            <w:tcMar>
              <w:top w:w="0" w:type="dxa"/>
              <w:left w:w="108" w:type="dxa"/>
              <w:bottom w:w="0" w:type="dxa"/>
              <w:right w:w="108" w:type="dxa"/>
            </w:tcMar>
            <w:hideMark/>
          </w:tcPr>
          <w:p w14:paraId="07FF5870" w14:textId="19A8FEF6" w:rsidR="005C2BA5" w:rsidDel="00191EA4" w:rsidRDefault="005C2BA5">
            <w:pPr>
              <w:jc w:val="center"/>
              <w:rPr>
                <w:del w:id="554" w:author="Author"/>
                <w:rFonts w:ascii="Arial" w:hAnsi="Arial" w:cs="Arial"/>
                <w:sz w:val="16"/>
                <w:szCs w:val="16"/>
              </w:rPr>
            </w:pPr>
            <w:del w:id="555" w:author="Author">
              <w:r w:rsidDel="00191EA4">
                <w:rPr>
                  <w:rFonts w:ascii="Arial" w:hAnsi="Arial" w:cs="Arial"/>
                  <w:sz w:val="16"/>
                  <w:szCs w:val="16"/>
                </w:rPr>
                <w:delText>No</w:delText>
              </w:r>
            </w:del>
          </w:p>
        </w:tc>
        <w:tc>
          <w:tcPr>
            <w:tcW w:w="1260" w:type="dxa"/>
            <w:tcBorders>
              <w:top w:val="nil"/>
              <w:left w:val="nil"/>
              <w:bottom w:val="single" w:sz="8" w:space="0" w:color="auto"/>
              <w:right w:val="single" w:sz="8" w:space="0" w:color="auto"/>
            </w:tcBorders>
            <w:tcMar>
              <w:top w:w="0" w:type="dxa"/>
              <w:left w:w="108" w:type="dxa"/>
              <w:bottom w:w="0" w:type="dxa"/>
              <w:right w:w="108" w:type="dxa"/>
            </w:tcMar>
            <w:hideMark/>
          </w:tcPr>
          <w:p w14:paraId="69F06E3E" w14:textId="0349DC77" w:rsidR="005C2BA5" w:rsidDel="00191EA4" w:rsidRDefault="005C2BA5">
            <w:pPr>
              <w:jc w:val="center"/>
              <w:rPr>
                <w:del w:id="556" w:author="Author"/>
                <w:rFonts w:ascii="Arial" w:hAnsi="Arial" w:cs="Arial"/>
                <w:sz w:val="16"/>
                <w:szCs w:val="16"/>
              </w:rPr>
            </w:pPr>
            <w:del w:id="557" w:author="Author">
              <w:r w:rsidDel="00191EA4">
                <w:rPr>
                  <w:rFonts w:ascii="Arial" w:hAnsi="Arial" w:cs="Arial"/>
                  <w:sz w:val="16"/>
                  <w:szCs w:val="16"/>
                </w:rPr>
                <w:delText>No</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47C22B25" w14:textId="439B8471" w:rsidR="005C2BA5" w:rsidDel="00191EA4" w:rsidRDefault="005C2BA5">
            <w:pPr>
              <w:jc w:val="center"/>
              <w:rPr>
                <w:del w:id="558" w:author="Author"/>
                <w:rFonts w:ascii="Arial" w:hAnsi="Arial" w:cs="Arial"/>
                <w:sz w:val="16"/>
                <w:szCs w:val="16"/>
              </w:rPr>
            </w:pPr>
            <w:del w:id="559" w:author="Author">
              <w:r w:rsidDel="00191EA4">
                <w:rPr>
                  <w:rFonts w:ascii="Arial" w:hAnsi="Arial" w:cs="Arial"/>
                  <w:sz w:val="16"/>
                  <w:szCs w:val="16"/>
                </w:rPr>
                <w:delText>Specified</w:delText>
              </w:r>
            </w:del>
          </w:p>
        </w:tc>
      </w:tr>
    </w:tbl>
    <w:p w14:paraId="746B8AAD" w14:textId="442773B6" w:rsidR="005C2BA5" w:rsidRPr="00A8025B" w:rsidDel="00191EA4" w:rsidRDefault="005C2BA5" w:rsidP="005C2BA5">
      <w:pPr>
        <w:pStyle w:val="Caption"/>
        <w:rPr>
          <w:del w:id="560" w:author="Author"/>
        </w:rPr>
      </w:pPr>
      <w:del w:id="561" w:author="Author">
        <w:r w:rsidRPr="00A8025B" w:rsidDel="00191EA4">
          <w:delText xml:space="preserve">Figure </w:delText>
        </w:r>
        <w:r w:rsidR="00E60350" w:rsidRPr="00A8025B" w:rsidDel="00191EA4">
          <w:rPr>
            <w:b w:val="0"/>
            <w:bCs w:val="0"/>
            <w:noProof/>
          </w:rPr>
          <w:fldChar w:fldCharType="begin"/>
        </w:r>
        <w:r w:rsidR="00E60350" w:rsidRPr="00A8025B" w:rsidDel="00191EA4">
          <w:rPr>
            <w:noProof/>
          </w:rPr>
          <w:delInstrText xml:space="preserve"> SEQ Figure \* ARABIC </w:delInstrText>
        </w:r>
        <w:r w:rsidR="00E60350" w:rsidRPr="00A8025B" w:rsidDel="00191EA4">
          <w:rPr>
            <w:b w:val="0"/>
            <w:bCs w:val="0"/>
            <w:noProof/>
          </w:rPr>
          <w:fldChar w:fldCharType="separate"/>
        </w:r>
        <w:r w:rsidR="00CD48AC" w:rsidRPr="00A8025B" w:rsidDel="00191EA4">
          <w:rPr>
            <w:noProof/>
          </w:rPr>
          <w:delText>2</w:delText>
        </w:r>
        <w:r w:rsidR="00E60350" w:rsidRPr="00A8025B" w:rsidDel="00191EA4">
          <w:rPr>
            <w:b w:val="0"/>
            <w:bCs w:val="0"/>
            <w:noProof/>
          </w:rPr>
          <w:fldChar w:fldCharType="end"/>
        </w:r>
        <w:r w:rsidR="007A7E5C" w:rsidRPr="00A8025B" w:rsidDel="00191EA4">
          <w:delText xml:space="preserve"> </w:delText>
        </w:r>
        <w:r w:rsidRPr="00A8025B" w:rsidDel="00191EA4">
          <w:delText>– User Access Definitions Matrix</w:delText>
        </w:r>
      </w:del>
    </w:p>
    <w:p w14:paraId="18197E38" w14:textId="388EF5A5" w:rsidR="007231FA" w:rsidRPr="007231FA" w:rsidDel="00191EA4" w:rsidRDefault="007231FA" w:rsidP="007231FA">
      <w:pPr>
        <w:rPr>
          <w:del w:id="562" w:author="Author"/>
        </w:rPr>
      </w:pPr>
    </w:p>
    <w:p w14:paraId="1E41C480" w14:textId="463ED6CF" w:rsidR="005C2BA5" w:rsidDel="00191EA4" w:rsidRDefault="005C2BA5" w:rsidP="007231FA">
      <w:pPr>
        <w:ind w:left="2525"/>
        <w:rPr>
          <w:del w:id="563" w:author="Author"/>
          <w:rFonts w:ascii="Book Antiqua" w:hAnsi="Book Antiqua"/>
          <w:sz w:val="20"/>
        </w:rPr>
      </w:pPr>
      <w:del w:id="564" w:author="Author">
        <w:r w:rsidDel="00191EA4">
          <w:rPr>
            <w:noProof/>
            <w:sz w:val="22"/>
          </w:rPr>
          <w:drawing>
            <wp:anchor distT="0" distB="0" distL="114300" distR="114300" simplePos="0" relativeHeight="251657216" behindDoc="0" locked="0" layoutInCell="1" allowOverlap="1" wp14:anchorId="12E22DF7" wp14:editId="251E1B89">
              <wp:simplePos x="0" y="0"/>
              <wp:positionH relativeFrom="column">
                <wp:posOffset>457200</wp:posOffset>
              </wp:positionH>
              <wp:positionV relativeFrom="paragraph">
                <wp:posOffset>13335</wp:posOffset>
              </wp:positionV>
              <wp:extent cx="238125" cy="238125"/>
              <wp:effectExtent l="0" t="0" r="9525"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r w:rsidDel="00191EA4">
          <w:rPr>
            <w:rFonts w:ascii="Book Antiqua" w:hAnsi="Book Antiqua"/>
            <w:sz w:val="20"/>
          </w:rPr>
          <w:delText>Read Only role (ability to see screens, but not process or change values; should still have the ability to search and return results)</w:delText>
        </w:r>
      </w:del>
    </w:p>
    <w:p w14:paraId="5C1C3585" w14:textId="4914EB8F" w:rsidR="005C2BA5" w:rsidDel="00191EA4" w:rsidRDefault="005C2BA5" w:rsidP="005C2BA5">
      <w:pPr>
        <w:ind w:left="2525"/>
        <w:rPr>
          <w:del w:id="565" w:author="Author"/>
          <w:rFonts w:ascii="Book Antiqua" w:hAnsi="Book Antiqua"/>
          <w:sz w:val="20"/>
        </w:rPr>
      </w:pPr>
      <w:del w:id="566" w:author="Author">
        <w:r w:rsidDel="00191EA4">
          <w:rPr>
            <w:rFonts w:ascii="Calibri" w:hAnsi="Calibri"/>
            <w:noProof/>
            <w:sz w:val="22"/>
            <w:szCs w:val="22"/>
          </w:rPr>
          <w:drawing>
            <wp:anchor distT="0" distB="0" distL="114300" distR="114300" simplePos="0" relativeHeight="251674624" behindDoc="0" locked="0" layoutInCell="1" allowOverlap="1" wp14:anchorId="0A0A2830" wp14:editId="6496C3E4">
              <wp:simplePos x="0" y="0"/>
              <wp:positionH relativeFrom="column">
                <wp:posOffset>457200</wp:posOffset>
              </wp:positionH>
              <wp:positionV relativeFrom="paragraph">
                <wp:posOffset>41910</wp:posOffset>
              </wp:positionV>
              <wp:extent cx="238125" cy="238125"/>
              <wp:effectExtent l="0" t="0" r="952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r w:rsidDel="00191EA4">
          <w:rPr>
            <w:rFonts w:ascii="Book Antiqua" w:hAnsi="Book Antiqua"/>
            <w:sz w:val="20"/>
          </w:rPr>
          <w:delText>Read Only role with exceptions (ability to see screens, but not process or change values with the exception of the user admin screens; should still have the ability to search and return results; should also have access to add or remove users from the system)</w:delText>
        </w:r>
      </w:del>
    </w:p>
    <w:bookmarkEnd w:id="365"/>
    <w:p w14:paraId="413E130C" w14:textId="21E9161A" w:rsidR="005C2BA5" w:rsidDel="00191EA4" w:rsidRDefault="005C2BA5" w:rsidP="005C2BA5">
      <w:pPr>
        <w:ind w:left="2520"/>
        <w:rPr>
          <w:del w:id="567" w:author="Author"/>
          <w:rFonts w:ascii="Book Antiqua" w:hAnsi="Book Antiqua"/>
          <w:sz w:val="20"/>
        </w:rPr>
      </w:pPr>
      <w:del w:id="568" w:author="Author">
        <w:r w:rsidDel="00191EA4">
          <w:rPr>
            <w:rFonts w:ascii="Book Antiqua" w:hAnsi="Book Antiqua"/>
            <w:sz w:val="20"/>
          </w:rPr>
          <w:delText>Each user is assigned multiple roles and will have access to all assigned roles with a single login.  The APP_USERS table will define users and their roles.   The “Change Password” functionality will fall under the Preferences sub-menu in the Main menu.  The “Change Password” screen will have the following components:</w:delText>
        </w:r>
      </w:del>
    </w:p>
    <w:p w14:paraId="056D8423" w14:textId="0951E784" w:rsidR="005C2BA5" w:rsidDel="00191EA4" w:rsidRDefault="005C2BA5" w:rsidP="00E8623F">
      <w:pPr>
        <w:numPr>
          <w:ilvl w:val="0"/>
          <w:numId w:val="41"/>
        </w:numPr>
        <w:rPr>
          <w:del w:id="569" w:author="Author"/>
          <w:rFonts w:ascii="Book Antiqua" w:hAnsi="Book Antiqua"/>
          <w:sz w:val="20"/>
        </w:rPr>
      </w:pPr>
      <w:del w:id="570" w:author="Author">
        <w:r w:rsidDel="00191EA4">
          <w:rPr>
            <w:rFonts w:ascii="Arial" w:hAnsi="Arial" w:cs="Arial"/>
            <w:sz w:val="20"/>
          </w:rPr>
          <w:delText>Current Password text field</w:delText>
        </w:r>
      </w:del>
    </w:p>
    <w:p w14:paraId="5572DED9" w14:textId="6CF9599E" w:rsidR="005C2BA5" w:rsidDel="00191EA4" w:rsidRDefault="005C2BA5" w:rsidP="00E8623F">
      <w:pPr>
        <w:numPr>
          <w:ilvl w:val="0"/>
          <w:numId w:val="41"/>
        </w:numPr>
        <w:rPr>
          <w:del w:id="571" w:author="Author"/>
          <w:rFonts w:ascii="Book Antiqua" w:hAnsi="Book Antiqua"/>
          <w:sz w:val="20"/>
        </w:rPr>
      </w:pPr>
      <w:del w:id="572" w:author="Author">
        <w:r w:rsidDel="00191EA4">
          <w:rPr>
            <w:rFonts w:ascii="Arial" w:hAnsi="Arial" w:cs="Arial"/>
            <w:sz w:val="20"/>
          </w:rPr>
          <w:delText>New Password text field</w:delText>
        </w:r>
      </w:del>
    </w:p>
    <w:p w14:paraId="32DC0426" w14:textId="751C9113" w:rsidR="005C2BA5" w:rsidDel="00191EA4" w:rsidRDefault="005C2BA5" w:rsidP="00E8623F">
      <w:pPr>
        <w:numPr>
          <w:ilvl w:val="0"/>
          <w:numId w:val="41"/>
        </w:numPr>
        <w:rPr>
          <w:del w:id="573" w:author="Author"/>
          <w:rFonts w:ascii="Book Antiqua" w:hAnsi="Book Antiqua"/>
          <w:sz w:val="20"/>
        </w:rPr>
      </w:pPr>
      <w:del w:id="574" w:author="Author">
        <w:r w:rsidDel="00191EA4">
          <w:rPr>
            <w:rFonts w:ascii="Arial" w:hAnsi="Arial" w:cs="Arial"/>
            <w:sz w:val="20"/>
          </w:rPr>
          <w:delText>New Password Validation text field</w:delText>
        </w:r>
      </w:del>
    </w:p>
    <w:p w14:paraId="576C18FF" w14:textId="00954D63" w:rsidR="005C2BA5" w:rsidDel="00191EA4" w:rsidRDefault="005C2BA5" w:rsidP="00E8623F">
      <w:pPr>
        <w:numPr>
          <w:ilvl w:val="0"/>
          <w:numId w:val="41"/>
        </w:numPr>
        <w:rPr>
          <w:del w:id="575" w:author="Author"/>
          <w:rFonts w:ascii="Book Antiqua" w:hAnsi="Book Antiqua"/>
          <w:sz w:val="20"/>
        </w:rPr>
      </w:pPr>
      <w:del w:id="576" w:author="Author">
        <w:r w:rsidDel="00191EA4">
          <w:rPr>
            <w:rFonts w:ascii="Arial" w:hAnsi="Arial" w:cs="Arial"/>
            <w:sz w:val="20"/>
          </w:rPr>
          <w:delText>Submit button</w:delText>
        </w:r>
      </w:del>
    </w:p>
    <w:p w14:paraId="24742791" w14:textId="7AC69159" w:rsidR="005C2BA5" w:rsidRPr="005C2BA5" w:rsidDel="00191EA4" w:rsidRDefault="005C2BA5" w:rsidP="005C2BA5">
      <w:pPr>
        <w:rPr>
          <w:del w:id="577" w:author="Author"/>
          <w:rFonts w:ascii="Book Antiqua" w:hAnsi="Book Antiqua"/>
          <w:b/>
          <w:bCs/>
          <w:sz w:val="20"/>
        </w:rPr>
      </w:pPr>
      <w:del w:id="578" w:author="Author">
        <w:r w:rsidRPr="005C2BA5" w:rsidDel="00191EA4">
          <w:rPr>
            <w:rFonts w:ascii="Book Antiqua" w:hAnsi="Book Antiqua"/>
            <w:b/>
            <w:bCs/>
            <w:sz w:val="20"/>
          </w:rPr>
          <w:delText>Role Restrictions by Page and Page Action Element</w:delText>
        </w:r>
      </w:del>
    </w:p>
    <w:p w14:paraId="4D332540" w14:textId="2EC300FD" w:rsidR="005C2BA5" w:rsidRPr="005C2BA5" w:rsidDel="00191EA4" w:rsidRDefault="005C2BA5" w:rsidP="005C2BA5">
      <w:pPr>
        <w:spacing w:before="0" w:after="0"/>
        <w:rPr>
          <w:del w:id="579" w:author="Author"/>
          <w:rFonts w:ascii="Book Antiqua" w:hAnsi="Book Antiqua"/>
          <w:sz w:val="20"/>
        </w:rPr>
      </w:pPr>
      <w:del w:id="580" w:author="Author">
        <w:r w:rsidRPr="005C2BA5" w:rsidDel="00191EA4">
          <w:rPr>
            <w:rFonts w:ascii="Book Antiqua" w:hAnsi="Book Antiqua"/>
            <w:sz w:val="20"/>
          </w:rPr>
          <w:delText>1. Fee VISN Program Manager</w:delText>
        </w:r>
      </w:del>
    </w:p>
    <w:p w14:paraId="3E28F0DA" w14:textId="0A09C075" w:rsidR="005C2BA5" w:rsidRPr="005C2BA5" w:rsidDel="00191EA4" w:rsidRDefault="005C2BA5" w:rsidP="005C2BA5">
      <w:pPr>
        <w:spacing w:before="0" w:after="0"/>
        <w:rPr>
          <w:del w:id="581" w:author="Author"/>
          <w:rFonts w:ascii="Book Antiqua" w:hAnsi="Book Antiqua"/>
          <w:sz w:val="20"/>
        </w:rPr>
      </w:pPr>
      <w:del w:id="582" w:author="Author">
        <w:r w:rsidRPr="005C2BA5" w:rsidDel="00191EA4">
          <w:rPr>
            <w:rFonts w:ascii="Book Antiqua" w:hAnsi="Book Antiqua"/>
            <w:sz w:val="20"/>
          </w:rPr>
          <w:delText>2. Fee Supervisor</w:delText>
        </w:r>
      </w:del>
    </w:p>
    <w:p w14:paraId="43ACA48D" w14:textId="3328F41D" w:rsidR="005C2BA5" w:rsidRPr="005C2BA5" w:rsidDel="00191EA4" w:rsidRDefault="005C2BA5" w:rsidP="005C2BA5">
      <w:pPr>
        <w:spacing w:before="0" w:after="0"/>
        <w:rPr>
          <w:del w:id="583" w:author="Author"/>
          <w:rFonts w:ascii="Book Antiqua" w:hAnsi="Book Antiqua"/>
          <w:sz w:val="20"/>
        </w:rPr>
      </w:pPr>
      <w:del w:id="584" w:author="Author">
        <w:r w:rsidRPr="005C2BA5" w:rsidDel="00191EA4">
          <w:rPr>
            <w:rFonts w:ascii="Book Antiqua" w:hAnsi="Book Antiqua"/>
            <w:sz w:val="20"/>
          </w:rPr>
          <w:delText>3. Fee Clerk</w:delText>
        </w:r>
      </w:del>
    </w:p>
    <w:p w14:paraId="51318864" w14:textId="6F6E456D" w:rsidR="005C2BA5" w:rsidRPr="005C2BA5" w:rsidDel="00191EA4" w:rsidRDefault="005C2BA5" w:rsidP="005C2BA5">
      <w:pPr>
        <w:spacing w:before="0" w:after="0"/>
        <w:rPr>
          <w:del w:id="585" w:author="Author"/>
          <w:rFonts w:ascii="Book Antiqua" w:hAnsi="Book Antiqua"/>
          <w:sz w:val="20"/>
        </w:rPr>
      </w:pPr>
      <w:del w:id="586" w:author="Author">
        <w:r w:rsidRPr="005C2BA5" w:rsidDel="00191EA4">
          <w:rPr>
            <w:rFonts w:ascii="Book Antiqua" w:hAnsi="Book Antiqua"/>
            <w:sz w:val="20"/>
          </w:rPr>
          <w:delText>4. Fee Mail Clerk</w:delText>
        </w:r>
      </w:del>
    </w:p>
    <w:p w14:paraId="744A55FE" w14:textId="746A5A36" w:rsidR="005C2BA5" w:rsidRPr="005C2BA5" w:rsidDel="00191EA4" w:rsidRDefault="005C2BA5" w:rsidP="005C2BA5">
      <w:pPr>
        <w:spacing w:before="0" w:after="0"/>
        <w:rPr>
          <w:del w:id="587" w:author="Author"/>
          <w:rFonts w:ascii="Book Antiqua" w:hAnsi="Book Antiqua"/>
          <w:sz w:val="20"/>
        </w:rPr>
      </w:pPr>
      <w:del w:id="588" w:author="Author">
        <w:r w:rsidRPr="005C2BA5" w:rsidDel="00191EA4">
          <w:rPr>
            <w:rFonts w:ascii="Book Antiqua" w:hAnsi="Book Antiqua"/>
            <w:sz w:val="20"/>
          </w:rPr>
          <w:delText xml:space="preserve">5. FPPS Help Desk </w:delText>
        </w:r>
      </w:del>
    </w:p>
    <w:p w14:paraId="62D1E02A" w14:textId="2F13ADF3" w:rsidR="005C2BA5" w:rsidRPr="005C2BA5" w:rsidDel="00191EA4" w:rsidRDefault="005C2BA5" w:rsidP="005C2BA5">
      <w:pPr>
        <w:spacing w:before="0" w:after="0"/>
        <w:rPr>
          <w:del w:id="589" w:author="Author"/>
          <w:rFonts w:ascii="Book Antiqua" w:hAnsi="Book Antiqua"/>
          <w:sz w:val="20"/>
        </w:rPr>
      </w:pPr>
      <w:del w:id="590" w:author="Author">
        <w:r w:rsidRPr="005C2BA5" w:rsidDel="00191EA4">
          <w:rPr>
            <w:rFonts w:ascii="Book Antiqua" w:hAnsi="Book Antiqua"/>
            <w:sz w:val="20"/>
          </w:rPr>
          <w:delText>6. HCPS Help Desk</w:delText>
        </w:r>
      </w:del>
    </w:p>
    <w:p w14:paraId="2891A4DE" w14:textId="2104FF26" w:rsidR="005C2BA5" w:rsidRPr="005C2BA5" w:rsidDel="00191EA4" w:rsidRDefault="005C2BA5" w:rsidP="005C2BA5">
      <w:pPr>
        <w:spacing w:before="0" w:after="0"/>
        <w:rPr>
          <w:del w:id="591" w:author="Author"/>
          <w:rFonts w:ascii="Book Antiqua" w:hAnsi="Book Antiqua"/>
          <w:sz w:val="20"/>
        </w:rPr>
      </w:pPr>
      <w:del w:id="592" w:author="Author">
        <w:r w:rsidRPr="005C2BA5" w:rsidDel="00191EA4">
          <w:rPr>
            <w:rFonts w:ascii="Book Antiqua" w:hAnsi="Book Antiqua"/>
            <w:sz w:val="20"/>
          </w:rPr>
          <w:delText>7. Admin</w:delText>
        </w:r>
      </w:del>
    </w:p>
    <w:p w14:paraId="766EAAEB" w14:textId="57BD0D4D" w:rsidR="005C2BA5" w:rsidRPr="005C2BA5" w:rsidDel="00191EA4" w:rsidRDefault="005C2BA5" w:rsidP="005C2BA5">
      <w:pPr>
        <w:spacing w:before="0" w:after="0"/>
        <w:rPr>
          <w:del w:id="593" w:author="Author"/>
          <w:rFonts w:ascii="Book Antiqua" w:hAnsi="Book Antiqua"/>
          <w:sz w:val="20"/>
        </w:rPr>
      </w:pPr>
      <w:del w:id="594" w:author="Author">
        <w:r w:rsidRPr="005C2BA5" w:rsidDel="00191EA4">
          <w:rPr>
            <w:rFonts w:ascii="Book Antiqua" w:hAnsi="Book Antiqua"/>
            <w:sz w:val="20"/>
          </w:rPr>
          <w:delText>8. Reject Claims Clerk</w:delText>
        </w:r>
      </w:del>
    </w:p>
    <w:p w14:paraId="5F189B51" w14:textId="3A82EC15" w:rsidR="005C2BA5" w:rsidDel="00191EA4" w:rsidRDefault="005C2BA5" w:rsidP="005C2BA5">
      <w:pPr>
        <w:spacing w:before="0" w:after="0"/>
        <w:rPr>
          <w:del w:id="595" w:author="Author"/>
          <w:rFonts w:ascii="Book Antiqua" w:hAnsi="Book Antiqua"/>
          <w:sz w:val="20"/>
        </w:rPr>
      </w:pPr>
      <w:del w:id="596" w:author="Author">
        <w:r w:rsidRPr="005C2BA5" w:rsidDel="00191EA4">
          <w:rPr>
            <w:rFonts w:ascii="Book Antiqua" w:hAnsi="Book Antiqua"/>
            <w:sz w:val="20"/>
          </w:rPr>
          <w:delText>9. Fee Fiscal User</w:delText>
        </w:r>
      </w:del>
    </w:p>
    <w:p w14:paraId="4E5CCFF8" w14:textId="4BA7A297" w:rsidR="005C2BA5" w:rsidRPr="005C2BA5" w:rsidDel="00191EA4" w:rsidRDefault="005C2BA5" w:rsidP="005C2BA5">
      <w:pPr>
        <w:spacing w:before="0" w:after="0"/>
        <w:rPr>
          <w:del w:id="597" w:author="Author"/>
          <w:rFonts w:ascii="Book Antiqua" w:hAnsi="Book Antiqua"/>
          <w:sz w:val="20"/>
        </w:rPr>
      </w:pPr>
    </w:p>
    <w:tbl>
      <w:tblPr>
        <w:tblW w:w="9465" w:type="dxa"/>
        <w:tblCellMar>
          <w:left w:w="0" w:type="dxa"/>
          <w:right w:w="0" w:type="dxa"/>
        </w:tblCellMar>
        <w:tblLook w:val="04A0" w:firstRow="1" w:lastRow="0" w:firstColumn="1" w:lastColumn="0" w:noHBand="0" w:noVBand="1"/>
      </w:tblPr>
      <w:tblGrid>
        <w:gridCol w:w="4427"/>
        <w:gridCol w:w="5038"/>
      </w:tblGrid>
      <w:tr w:rsidR="005C2BA5" w:rsidDel="00191EA4" w14:paraId="6BC52294" w14:textId="37D9A1B4" w:rsidTr="005C2BA5">
        <w:trPr>
          <w:trHeight w:hRule="exact" w:val="432"/>
          <w:del w:id="598" w:author="Author"/>
        </w:trPr>
        <w:tc>
          <w:tcPr>
            <w:tcW w:w="4428" w:type="dxa"/>
            <w:tcBorders>
              <w:top w:val="single" w:sz="8" w:space="0" w:color="auto"/>
              <w:left w:val="single" w:sz="8" w:space="0" w:color="auto"/>
              <w:bottom w:val="single" w:sz="8" w:space="0" w:color="auto"/>
              <w:right w:val="single" w:sz="8" w:space="0" w:color="auto"/>
            </w:tcBorders>
            <w:shd w:val="clear" w:color="auto" w:fill="E0E0E0"/>
            <w:tcMar>
              <w:top w:w="0" w:type="dxa"/>
              <w:left w:w="108" w:type="dxa"/>
              <w:bottom w:w="0" w:type="dxa"/>
              <w:right w:w="108" w:type="dxa"/>
            </w:tcMar>
            <w:vAlign w:val="center"/>
            <w:hideMark/>
          </w:tcPr>
          <w:p w14:paraId="17297B70" w14:textId="79156733" w:rsidR="005C2BA5" w:rsidDel="00191EA4" w:rsidRDefault="005C2BA5" w:rsidP="005C2BA5">
            <w:pPr>
              <w:spacing w:before="0" w:after="0"/>
              <w:rPr>
                <w:del w:id="599" w:author="Author"/>
                <w:rFonts w:ascii="Arial" w:hAnsi="Arial" w:cs="Arial"/>
                <w:b/>
                <w:bCs/>
                <w:sz w:val="20"/>
              </w:rPr>
            </w:pPr>
            <w:del w:id="600" w:author="Author">
              <w:r w:rsidDel="00191EA4">
                <w:rPr>
                  <w:rFonts w:ascii="Arial" w:hAnsi="Arial" w:cs="Arial"/>
                  <w:b/>
                  <w:bCs/>
                  <w:sz w:val="20"/>
                </w:rPr>
                <w:delText>PAGE/ELEMENT:</w:delText>
              </w:r>
            </w:del>
          </w:p>
        </w:tc>
        <w:tc>
          <w:tcPr>
            <w:tcW w:w="5040" w:type="dxa"/>
            <w:tcBorders>
              <w:top w:val="single" w:sz="8" w:space="0" w:color="auto"/>
              <w:left w:val="nil"/>
              <w:bottom w:val="single" w:sz="8" w:space="0" w:color="auto"/>
              <w:right w:val="single" w:sz="8" w:space="0" w:color="auto"/>
            </w:tcBorders>
            <w:shd w:val="clear" w:color="auto" w:fill="E0E0E0"/>
            <w:tcMar>
              <w:top w:w="0" w:type="dxa"/>
              <w:left w:w="108" w:type="dxa"/>
              <w:bottom w:w="0" w:type="dxa"/>
              <w:right w:w="108" w:type="dxa"/>
            </w:tcMar>
            <w:vAlign w:val="center"/>
            <w:hideMark/>
          </w:tcPr>
          <w:p w14:paraId="2D7139DA" w14:textId="45250264" w:rsidR="005C2BA5" w:rsidDel="00191EA4" w:rsidRDefault="005C2BA5" w:rsidP="005C2BA5">
            <w:pPr>
              <w:spacing w:before="0" w:after="0"/>
              <w:rPr>
                <w:del w:id="601" w:author="Author"/>
                <w:rFonts w:ascii="Arial" w:hAnsi="Arial" w:cs="Arial"/>
                <w:b/>
                <w:bCs/>
                <w:sz w:val="20"/>
              </w:rPr>
            </w:pPr>
            <w:del w:id="602" w:author="Author">
              <w:r w:rsidDel="00191EA4">
                <w:rPr>
                  <w:rFonts w:ascii="Arial" w:hAnsi="Arial" w:cs="Arial"/>
                  <w:b/>
                  <w:bCs/>
                  <w:sz w:val="20"/>
                </w:rPr>
                <w:delText>RESTRICTED TO ROLES:</w:delText>
              </w:r>
            </w:del>
          </w:p>
        </w:tc>
      </w:tr>
      <w:tr w:rsidR="005C2BA5" w:rsidDel="00191EA4" w14:paraId="3F7E362E" w14:textId="4140F3E3" w:rsidTr="005C2BA5">
        <w:trPr>
          <w:trHeight w:hRule="exact" w:val="432"/>
          <w:del w:id="603"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4CC856D" w14:textId="331D3508" w:rsidR="005C2BA5" w:rsidDel="00191EA4" w:rsidRDefault="005C2BA5" w:rsidP="005C2BA5">
            <w:pPr>
              <w:spacing w:before="0" w:after="0"/>
              <w:rPr>
                <w:del w:id="604" w:author="Author"/>
                <w:rFonts w:ascii="Arial" w:hAnsi="Arial" w:cs="Arial"/>
                <w:sz w:val="20"/>
              </w:rPr>
            </w:pPr>
            <w:del w:id="605" w:author="Author">
              <w:r w:rsidDel="00191EA4">
                <w:rPr>
                  <w:rFonts w:ascii="Arial" w:hAnsi="Arial" w:cs="Arial"/>
                  <w:sz w:val="20"/>
                </w:rPr>
                <w:delText>Claim Search Page</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5274B3D" w14:textId="0288480E" w:rsidR="005C2BA5" w:rsidDel="00191EA4" w:rsidRDefault="005C2BA5" w:rsidP="005C2BA5">
            <w:pPr>
              <w:spacing w:before="0" w:after="0"/>
              <w:rPr>
                <w:del w:id="606" w:author="Author"/>
                <w:rFonts w:ascii="Arial" w:hAnsi="Arial" w:cs="Arial"/>
                <w:sz w:val="20"/>
              </w:rPr>
            </w:pPr>
            <w:del w:id="607" w:author="Author">
              <w:r w:rsidDel="00191EA4">
                <w:rPr>
                  <w:rFonts w:ascii="Arial" w:hAnsi="Arial" w:cs="Arial"/>
                  <w:sz w:val="20"/>
                </w:rPr>
                <w:delText>n/a</w:delText>
              </w:r>
            </w:del>
          </w:p>
        </w:tc>
      </w:tr>
      <w:tr w:rsidR="005C2BA5" w:rsidDel="00191EA4" w14:paraId="4E2BEA26" w14:textId="13F628F6" w:rsidTr="005C2BA5">
        <w:trPr>
          <w:trHeight w:hRule="exact" w:val="432"/>
          <w:del w:id="608"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7F16670" w14:textId="73D92B26" w:rsidR="005C2BA5" w:rsidDel="00191EA4" w:rsidRDefault="005C2BA5" w:rsidP="005C2BA5">
            <w:pPr>
              <w:spacing w:before="0" w:after="0"/>
              <w:rPr>
                <w:del w:id="609" w:author="Author"/>
                <w:rFonts w:ascii="Arial" w:hAnsi="Arial" w:cs="Arial"/>
                <w:sz w:val="20"/>
              </w:rPr>
            </w:pPr>
            <w:del w:id="610" w:author="Author">
              <w:r w:rsidDel="00191EA4">
                <w:rPr>
                  <w:rFonts w:ascii="Arial" w:hAnsi="Arial" w:cs="Arial"/>
                  <w:sz w:val="20"/>
                </w:rPr>
                <w:delText>            Search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2F3CDD3" w14:textId="6D593FEC" w:rsidR="005C2BA5" w:rsidDel="00191EA4" w:rsidRDefault="005C2BA5" w:rsidP="005C2BA5">
            <w:pPr>
              <w:spacing w:before="0" w:after="0"/>
              <w:rPr>
                <w:del w:id="611" w:author="Author"/>
                <w:rFonts w:ascii="Arial" w:hAnsi="Arial" w:cs="Arial"/>
                <w:sz w:val="20"/>
              </w:rPr>
            </w:pPr>
            <w:del w:id="612" w:author="Author">
              <w:r w:rsidDel="00191EA4">
                <w:rPr>
                  <w:rFonts w:ascii="Arial" w:hAnsi="Arial" w:cs="Arial"/>
                  <w:sz w:val="20"/>
                </w:rPr>
                <w:delText>n/a</w:delText>
              </w:r>
            </w:del>
          </w:p>
        </w:tc>
      </w:tr>
      <w:tr w:rsidR="005C2BA5" w:rsidDel="00191EA4" w14:paraId="6156AF30" w14:textId="316A294B" w:rsidTr="005C2BA5">
        <w:trPr>
          <w:trHeight w:hRule="exact" w:val="432"/>
          <w:del w:id="613"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05C28D20" w14:textId="658E3251" w:rsidR="005C2BA5" w:rsidDel="00191EA4" w:rsidRDefault="005C2BA5" w:rsidP="005C2BA5">
            <w:pPr>
              <w:spacing w:before="0" w:after="0"/>
              <w:rPr>
                <w:del w:id="614" w:author="Author"/>
                <w:rFonts w:ascii="Arial" w:hAnsi="Arial" w:cs="Arial"/>
                <w:sz w:val="20"/>
              </w:rPr>
            </w:pPr>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tcPr>
          <w:p w14:paraId="13ACA586" w14:textId="1B2D3C2C" w:rsidR="005C2BA5" w:rsidDel="00191EA4" w:rsidRDefault="005C2BA5" w:rsidP="005C2BA5">
            <w:pPr>
              <w:spacing w:before="0" w:after="0"/>
              <w:rPr>
                <w:del w:id="615" w:author="Author"/>
                <w:rFonts w:ascii="Arial" w:hAnsi="Arial" w:cs="Arial"/>
                <w:sz w:val="20"/>
              </w:rPr>
            </w:pPr>
          </w:p>
        </w:tc>
      </w:tr>
      <w:tr w:rsidR="005C2BA5" w:rsidDel="00191EA4" w14:paraId="42D86E6A" w14:textId="1EC8712A" w:rsidTr="005C2BA5">
        <w:trPr>
          <w:trHeight w:hRule="exact" w:val="432"/>
          <w:del w:id="616"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58BB667" w14:textId="50BEFCC2" w:rsidR="005C2BA5" w:rsidDel="00191EA4" w:rsidRDefault="005C2BA5" w:rsidP="005C2BA5">
            <w:pPr>
              <w:spacing w:before="0" w:after="0"/>
              <w:rPr>
                <w:del w:id="617" w:author="Author"/>
                <w:rFonts w:ascii="Arial" w:hAnsi="Arial" w:cs="Arial"/>
                <w:sz w:val="20"/>
              </w:rPr>
            </w:pPr>
            <w:del w:id="618" w:author="Author">
              <w:r w:rsidDel="00191EA4">
                <w:rPr>
                  <w:rFonts w:ascii="Arial" w:hAnsi="Arial" w:cs="Arial"/>
                  <w:sz w:val="20"/>
                </w:rPr>
                <w:delText>View Claim Page</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BE171D2" w14:textId="49F38880" w:rsidR="005C2BA5" w:rsidDel="00191EA4" w:rsidRDefault="005C2BA5" w:rsidP="005C2BA5">
            <w:pPr>
              <w:spacing w:before="0" w:after="0"/>
              <w:rPr>
                <w:del w:id="619" w:author="Author"/>
                <w:rFonts w:ascii="Arial" w:hAnsi="Arial" w:cs="Arial"/>
                <w:sz w:val="20"/>
              </w:rPr>
            </w:pPr>
            <w:del w:id="620" w:author="Author">
              <w:r w:rsidDel="00191EA4">
                <w:rPr>
                  <w:rFonts w:ascii="Arial" w:hAnsi="Arial" w:cs="Arial"/>
                  <w:sz w:val="20"/>
                </w:rPr>
                <w:delText>n/a</w:delText>
              </w:r>
            </w:del>
          </w:p>
        </w:tc>
      </w:tr>
      <w:tr w:rsidR="005C2BA5" w:rsidDel="00191EA4" w14:paraId="32023280" w14:textId="57D7D787" w:rsidTr="005C2BA5">
        <w:trPr>
          <w:trHeight w:hRule="exact" w:val="432"/>
          <w:del w:id="621"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410AC5B" w14:textId="0AAA29DC" w:rsidR="005C2BA5" w:rsidDel="00191EA4" w:rsidRDefault="005C2BA5" w:rsidP="005C2BA5">
            <w:pPr>
              <w:spacing w:before="0" w:after="0"/>
              <w:rPr>
                <w:del w:id="622" w:author="Author"/>
                <w:rFonts w:ascii="Arial" w:hAnsi="Arial" w:cs="Arial"/>
                <w:sz w:val="20"/>
              </w:rPr>
            </w:pPr>
            <w:del w:id="623" w:author="Author">
              <w:r w:rsidDel="00191EA4">
                <w:rPr>
                  <w:rFonts w:ascii="Arial" w:hAnsi="Arial" w:cs="Arial"/>
                  <w:sz w:val="20"/>
                </w:rPr>
                <w:delText>            Process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EB0DC5A" w14:textId="3D1488FB" w:rsidR="005C2BA5" w:rsidDel="00191EA4" w:rsidRDefault="005C2BA5" w:rsidP="005C2BA5">
            <w:pPr>
              <w:spacing w:before="0" w:after="0"/>
              <w:rPr>
                <w:del w:id="624" w:author="Author"/>
                <w:rFonts w:ascii="Arial" w:hAnsi="Arial" w:cs="Arial"/>
                <w:sz w:val="20"/>
              </w:rPr>
            </w:pPr>
            <w:del w:id="625" w:author="Author">
              <w:r w:rsidDel="00191EA4">
                <w:rPr>
                  <w:rFonts w:ascii="Arial" w:hAnsi="Arial" w:cs="Arial"/>
                  <w:sz w:val="20"/>
                </w:rPr>
                <w:delText>1,2,3,4,7,8</w:delText>
              </w:r>
            </w:del>
          </w:p>
        </w:tc>
      </w:tr>
      <w:tr w:rsidR="005C2BA5" w:rsidDel="00191EA4" w14:paraId="155384E3" w14:textId="0F38ABB3" w:rsidTr="005C2BA5">
        <w:trPr>
          <w:trHeight w:hRule="exact" w:val="432"/>
          <w:del w:id="626"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9582F1F" w14:textId="1DF2B985" w:rsidR="005C2BA5" w:rsidDel="00191EA4" w:rsidRDefault="005C2BA5" w:rsidP="005C2BA5">
            <w:pPr>
              <w:spacing w:before="0" w:after="0"/>
              <w:rPr>
                <w:del w:id="627" w:author="Author"/>
                <w:rFonts w:ascii="Arial" w:hAnsi="Arial" w:cs="Arial"/>
                <w:sz w:val="20"/>
              </w:rPr>
            </w:pPr>
            <w:del w:id="628" w:author="Author">
              <w:r w:rsidDel="00191EA4">
                <w:rPr>
                  <w:rFonts w:ascii="Arial" w:hAnsi="Arial" w:cs="Arial"/>
                  <w:sz w:val="20"/>
                </w:rPr>
                <w:delText>            Print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7146AD6" w14:textId="03C3F272" w:rsidR="005C2BA5" w:rsidDel="00191EA4" w:rsidRDefault="005C2BA5" w:rsidP="005C2BA5">
            <w:pPr>
              <w:spacing w:before="0" w:after="0"/>
              <w:rPr>
                <w:del w:id="629" w:author="Author"/>
                <w:rFonts w:ascii="Arial" w:hAnsi="Arial" w:cs="Arial"/>
                <w:sz w:val="20"/>
              </w:rPr>
            </w:pPr>
            <w:del w:id="630" w:author="Author">
              <w:r w:rsidDel="00191EA4">
                <w:rPr>
                  <w:rFonts w:ascii="Arial" w:hAnsi="Arial" w:cs="Arial"/>
                  <w:sz w:val="20"/>
                </w:rPr>
                <w:delText>n/a</w:delText>
              </w:r>
            </w:del>
          </w:p>
        </w:tc>
      </w:tr>
      <w:tr w:rsidR="005C2BA5" w:rsidDel="00191EA4" w14:paraId="3DEF3692" w14:textId="5358C696" w:rsidTr="005C2BA5">
        <w:trPr>
          <w:trHeight w:hRule="exact" w:val="432"/>
          <w:del w:id="631"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01DB695" w14:textId="0C1FB2EB" w:rsidR="005C2BA5" w:rsidDel="00191EA4" w:rsidRDefault="005C2BA5" w:rsidP="005C2BA5">
            <w:pPr>
              <w:spacing w:before="0" w:after="0"/>
              <w:rPr>
                <w:del w:id="632" w:author="Author"/>
                <w:rFonts w:ascii="Arial" w:hAnsi="Arial" w:cs="Arial"/>
                <w:sz w:val="20"/>
              </w:rPr>
            </w:pPr>
            <w:del w:id="633" w:author="Author">
              <w:r w:rsidDel="00191EA4">
                <w:rPr>
                  <w:rFonts w:ascii="Arial" w:hAnsi="Arial" w:cs="Arial"/>
                  <w:sz w:val="20"/>
                </w:rPr>
                <w:delText>            Disapprove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EF23BDC" w14:textId="371FA063" w:rsidR="005C2BA5" w:rsidDel="00191EA4" w:rsidRDefault="005C2BA5" w:rsidP="005C2BA5">
            <w:pPr>
              <w:spacing w:before="0" w:after="0"/>
              <w:rPr>
                <w:del w:id="634" w:author="Author"/>
                <w:rFonts w:ascii="Arial" w:hAnsi="Arial" w:cs="Arial"/>
                <w:sz w:val="20"/>
              </w:rPr>
            </w:pPr>
            <w:del w:id="635" w:author="Author">
              <w:r w:rsidDel="00191EA4">
                <w:rPr>
                  <w:rFonts w:ascii="Arial" w:hAnsi="Arial" w:cs="Arial"/>
                  <w:sz w:val="20"/>
                </w:rPr>
                <w:delText>1,2,3,4,7,8</w:delText>
              </w:r>
            </w:del>
          </w:p>
        </w:tc>
      </w:tr>
      <w:tr w:rsidR="005C2BA5" w:rsidDel="00191EA4" w14:paraId="3AA03BD5" w14:textId="3261B1AF" w:rsidTr="005C2BA5">
        <w:trPr>
          <w:trHeight w:hRule="exact" w:val="432"/>
          <w:del w:id="636"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D0D5C1A" w14:textId="0FC7536B" w:rsidR="005C2BA5" w:rsidDel="00191EA4" w:rsidRDefault="005C2BA5" w:rsidP="005C2BA5">
            <w:pPr>
              <w:spacing w:before="0" w:after="0"/>
              <w:rPr>
                <w:del w:id="637" w:author="Author"/>
                <w:rFonts w:ascii="Arial" w:hAnsi="Arial" w:cs="Arial"/>
                <w:sz w:val="20"/>
              </w:rPr>
            </w:pPr>
            <w:del w:id="638" w:author="Author">
              <w:r w:rsidDel="00191EA4">
                <w:rPr>
                  <w:rFonts w:ascii="Arial" w:hAnsi="Arial" w:cs="Arial"/>
                  <w:sz w:val="20"/>
                </w:rPr>
                <w:delText>            Reroute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4931BDA" w14:textId="6CD7EB10" w:rsidR="005C2BA5" w:rsidDel="00191EA4" w:rsidRDefault="005C2BA5" w:rsidP="005C2BA5">
            <w:pPr>
              <w:spacing w:before="0" w:after="0"/>
              <w:rPr>
                <w:del w:id="639" w:author="Author"/>
                <w:rFonts w:ascii="Arial" w:hAnsi="Arial" w:cs="Arial"/>
                <w:sz w:val="20"/>
              </w:rPr>
            </w:pPr>
            <w:del w:id="640" w:author="Author">
              <w:r w:rsidDel="00191EA4">
                <w:rPr>
                  <w:rFonts w:ascii="Arial" w:hAnsi="Arial" w:cs="Arial"/>
                  <w:sz w:val="20"/>
                </w:rPr>
                <w:delText>1,2,3,7,8</w:delText>
              </w:r>
            </w:del>
          </w:p>
        </w:tc>
      </w:tr>
      <w:tr w:rsidR="005C2BA5" w:rsidDel="00191EA4" w14:paraId="4317B648" w14:textId="61AACA41" w:rsidTr="005C2BA5">
        <w:trPr>
          <w:trHeight w:hRule="exact" w:val="432"/>
          <w:del w:id="641"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02438B7" w14:textId="68EA5D90" w:rsidR="005C2BA5" w:rsidDel="00191EA4" w:rsidRDefault="005C2BA5" w:rsidP="005C2BA5">
            <w:pPr>
              <w:spacing w:before="0" w:after="0"/>
              <w:rPr>
                <w:del w:id="642" w:author="Author"/>
                <w:rFonts w:ascii="Arial" w:hAnsi="Arial" w:cs="Arial"/>
                <w:sz w:val="20"/>
              </w:rPr>
            </w:pPr>
            <w:del w:id="643" w:author="Author">
              <w:r w:rsidDel="00191EA4">
                <w:rPr>
                  <w:rFonts w:ascii="Arial" w:hAnsi="Arial" w:cs="Arial"/>
                  <w:sz w:val="20"/>
                </w:rPr>
                <w:delText>            Reconcile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8A09241" w14:textId="02145919" w:rsidR="005C2BA5" w:rsidDel="00191EA4" w:rsidRDefault="005C2BA5" w:rsidP="005C2BA5">
            <w:pPr>
              <w:spacing w:before="0" w:after="0"/>
              <w:rPr>
                <w:del w:id="644" w:author="Author"/>
                <w:rFonts w:ascii="Arial" w:hAnsi="Arial" w:cs="Arial"/>
                <w:sz w:val="20"/>
              </w:rPr>
            </w:pPr>
            <w:del w:id="645" w:author="Author">
              <w:r w:rsidDel="00191EA4">
                <w:rPr>
                  <w:rFonts w:ascii="Arial" w:hAnsi="Arial" w:cs="Arial"/>
                  <w:sz w:val="20"/>
                </w:rPr>
                <w:delText>1,2,3,7,9</w:delText>
              </w:r>
            </w:del>
          </w:p>
        </w:tc>
      </w:tr>
      <w:tr w:rsidR="005C2BA5" w:rsidDel="00191EA4" w14:paraId="21878521" w14:textId="537598FD" w:rsidTr="005C2BA5">
        <w:trPr>
          <w:trHeight w:hRule="exact" w:val="432"/>
          <w:del w:id="646"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FB8CCEE" w14:textId="701E05F7" w:rsidR="005C2BA5" w:rsidDel="00191EA4" w:rsidRDefault="005C2BA5" w:rsidP="005C2BA5">
            <w:pPr>
              <w:spacing w:before="0" w:after="0"/>
              <w:rPr>
                <w:del w:id="647" w:author="Author"/>
                <w:rFonts w:ascii="Arial" w:hAnsi="Arial" w:cs="Arial"/>
                <w:sz w:val="20"/>
              </w:rPr>
            </w:pPr>
            <w:del w:id="648" w:author="Author">
              <w:r w:rsidDel="00191EA4">
                <w:rPr>
                  <w:rFonts w:ascii="Arial" w:hAnsi="Arial" w:cs="Arial"/>
                  <w:sz w:val="20"/>
                </w:rPr>
                <w:delText>            Manual Reconciliation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F9AD26D" w14:textId="4AD7CA38" w:rsidR="005C2BA5" w:rsidDel="00191EA4" w:rsidRDefault="005C2BA5" w:rsidP="005C2BA5">
            <w:pPr>
              <w:spacing w:before="0" w:after="0"/>
              <w:rPr>
                <w:del w:id="649" w:author="Author"/>
                <w:rFonts w:ascii="Arial" w:hAnsi="Arial" w:cs="Arial"/>
                <w:sz w:val="20"/>
              </w:rPr>
            </w:pPr>
            <w:del w:id="650" w:author="Author">
              <w:r w:rsidDel="00191EA4">
                <w:rPr>
                  <w:rFonts w:ascii="Arial" w:hAnsi="Arial" w:cs="Arial"/>
                  <w:sz w:val="20"/>
                </w:rPr>
                <w:delText>1,2,3,7,9</w:delText>
              </w:r>
            </w:del>
          </w:p>
        </w:tc>
      </w:tr>
      <w:tr w:rsidR="005C2BA5" w:rsidDel="00191EA4" w14:paraId="1CC96450" w14:textId="5ABD010D" w:rsidTr="005C2BA5">
        <w:trPr>
          <w:trHeight w:hRule="exact" w:val="432"/>
          <w:del w:id="651"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670AFB42" w14:textId="617B0929" w:rsidR="005C2BA5" w:rsidDel="00191EA4" w:rsidRDefault="005C2BA5" w:rsidP="005C2BA5">
            <w:pPr>
              <w:spacing w:before="0" w:after="0"/>
              <w:rPr>
                <w:del w:id="652" w:author="Author"/>
                <w:rFonts w:ascii="Arial" w:hAnsi="Arial" w:cs="Arial"/>
                <w:sz w:val="20"/>
              </w:rPr>
            </w:pPr>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tcPr>
          <w:p w14:paraId="2B55FCA1" w14:textId="481B4F46" w:rsidR="005C2BA5" w:rsidDel="00191EA4" w:rsidRDefault="005C2BA5" w:rsidP="005C2BA5">
            <w:pPr>
              <w:spacing w:before="0" w:after="0"/>
              <w:rPr>
                <w:del w:id="653" w:author="Author"/>
                <w:rFonts w:ascii="Arial" w:hAnsi="Arial" w:cs="Arial"/>
                <w:sz w:val="20"/>
              </w:rPr>
            </w:pPr>
          </w:p>
        </w:tc>
      </w:tr>
      <w:tr w:rsidR="005C2BA5" w:rsidDel="00191EA4" w14:paraId="24F43F43" w14:textId="6918CE01" w:rsidTr="005C2BA5">
        <w:trPr>
          <w:trHeight w:hRule="exact" w:val="432"/>
          <w:del w:id="654"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51A10E6" w14:textId="1FDE3AA6" w:rsidR="005C2BA5" w:rsidDel="00191EA4" w:rsidRDefault="005C2BA5" w:rsidP="005C2BA5">
            <w:pPr>
              <w:spacing w:before="0" w:after="0"/>
              <w:rPr>
                <w:del w:id="655" w:author="Author"/>
                <w:rFonts w:ascii="Arial" w:hAnsi="Arial" w:cs="Arial"/>
                <w:sz w:val="20"/>
              </w:rPr>
            </w:pPr>
            <w:del w:id="656" w:author="Author">
              <w:r w:rsidDel="00191EA4">
                <w:rPr>
                  <w:rFonts w:ascii="Arial" w:hAnsi="Arial" w:cs="Arial"/>
                  <w:sz w:val="20"/>
                </w:rPr>
                <w:delText>Awaiting Processing Page</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4073E78" w14:textId="2B7CAD80" w:rsidR="005C2BA5" w:rsidDel="00191EA4" w:rsidRDefault="005C2BA5" w:rsidP="005C2BA5">
            <w:pPr>
              <w:spacing w:before="0" w:after="0"/>
              <w:rPr>
                <w:del w:id="657" w:author="Author"/>
                <w:rFonts w:ascii="Arial" w:hAnsi="Arial" w:cs="Arial"/>
                <w:sz w:val="20"/>
              </w:rPr>
            </w:pPr>
            <w:del w:id="658" w:author="Author">
              <w:r w:rsidDel="00191EA4">
                <w:rPr>
                  <w:rFonts w:ascii="Arial" w:hAnsi="Arial" w:cs="Arial"/>
                  <w:sz w:val="20"/>
                </w:rPr>
                <w:delText>n/a</w:delText>
              </w:r>
            </w:del>
          </w:p>
        </w:tc>
      </w:tr>
      <w:tr w:rsidR="005C2BA5" w:rsidDel="00191EA4" w14:paraId="2EC8F088" w14:textId="40981A65" w:rsidTr="005C2BA5">
        <w:trPr>
          <w:trHeight w:hRule="exact" w:val="432"/>
          <w:del w:id="659"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92BB39F" w14:textId="68ACFD64" w:rsidR="005C2BA5" w:rsidDel="00191EA4" w:rsidRDefault="005C2BA5" w:rsidP="005C2BA5">
            <w:pPr>
              <w:spacing w:before="0" w:after="0"/>
              <w:rPr>
                <w:del w:id="660" w:author="Author"/>
                <w:rFonts w:ascii="Arial" w:hAnsi="Arial" w:cs="Arial"/>
                <w:sz w:val="20"/>
              </w:rPr>
            </w:pPr>
            <w:del w:id="661" w:author="Author">
              <w:r w:rsidDel="00191EA4">
                <w:rPr>
                  <w:rFonts w:ascii="Arial" w:hAnsi="Arial" w:cs="Arial"/>
                  <w:sz w:val="20"/>
                </w:rPr>
                <w:delText>            View Claim link</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C96C323" w14:textId="4F81C60F" w:rsidR="005C2BA5" w:rsidDel="00191EA4" w:rsidRDefault="005C2BA5" w:rsidP="005C2BA5">
            <w:pPr>
              <w:spacing w:before="0" w:after="0"/>
              <w:rPr>
                <w:del w:id="662" w:author="Author"/>
                <w:rFonts w:ascii="Arial" w:hAnsi="Arial" w:cs="Arial"/>
                <w:sz w:val="20"/>
              </w:rPr>
            </w:pPr>
            <w:del w:id="663" w:author="Author">
              <w:r w:rsidDel="00191EA4">
                <w:rPr>
                  <w:rFonts w:ascii="Arial" w:hAnsi="Arial" w:cs="Arial"/>
                  <w:sz w:val="20"/>
                </w:rPr>
                <w:delText>n/a</w:delText>
              </w:r>
            </w:del>
          </w:p>
        </w:tc>
      </w:tr>
      <w:tr w:rsidR="005C2BA5" w:rsidDel="00191EA4" w14:paraId="002AEC2A" w14:textId="21D913C1" w:rsidTr="005C2BA5">
        <w:trPr>
          <w:trHeight w:hRule="exact" w:val="432"/>
          <w:del w:id="664"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DC04A93" w14:textId="26397294" w:rsidR="005C2BA5" w:rsidDel="00191EA4" w:rsidRDefault="005C2BA5" w:rsidP="005C2BA5">
            <w:pPr>
              <w:spacing w:before="0" w:after="0"/>
              <w:rPr>
                <w:del w:id="665" w:author="Author"/>
                <w:rFonts w:ascii="Arial" w:hAnsi="Arial" w:cs="Arial"/>
                <w:sz w:val="20"/>
              </w:rPr>
            </w:pPr>
            <w:del w:id="666" w:author="Author">
              <w:r w:rsidDel="00191EA4">
                <w:rPr>
                  <w:rFonts w:ascii="Arial" w:hAnsi="Arial" w:cs="Arial"/>
                  <w:sz w:val="20"/>
                </w:rPr>
                <w:delText>            Process and Print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4F9D9F3" w14:textId="04ED6219" w:rsidR="005C2BA5" w:rsidDel="00191EA4" w:rsidRDefault="005C2BA5" w:rsidP="005C2BA5">
            <w:pPr>
              <w:spacing w:before="0" w:after="0"/>
              <w:rPr>
                <w:del w:id="667" w:author="Author"/>
                <w:rFonts w:ascii="Arial" w:hAnsi="Arial" w:cs="Arial"/>
                <w:sz w:val="20"/>
              </w:rPr>
            </w:pPr>
            <w:del w:id="668" w:author="Author">
              <w:r w:rsidDel="00191EA4">
                <w:rPr>
                  <w:rFonts w:ascii="Arial" w:hAnsi="Arial" w:cs="Arial"/>
                  <w:sz w:val="20"/>
                </w:rPr>
                <w:delText>1,2,3,4,7,8</w:delText>
              </w:r>
            </w:del>
          </w:p>
        </w:tc>
      </w:tr>
      <w:tr w:rsidR="005C2BA5" w:rsidDel="00191EA4" w14:paraId="63823DE7" w14:textId="5BB545DB" w:rsidTr="005C2BA5">
        <w:trPr>
          <w:trHeight w:hRule="exact" w:val="432"/>
          <w:del w:id="669"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9B2B32B" w14:textId="1FD78F35" w:rsidR="005C2BA5" w:rsidDel="00191EA4" w:rsidRDefault="005C2BA5" w:rsidP="005C2BA5">
            <w:pPr>
              <w:spacing w:before="0" w:after="0"/>
              <w:rPr>
                <w:del w:id="670" w:author="Author"/>
                <w:rFonts w:ascii="Arial" w:hAnsi="Arial" w:cs="Arial"/>
                <w:sz w:val="20"/>
              </w:rPr>
            </w:pPr>
            <w:del w:id="671" w:author="Author">
              <w:r w:rsidDel="00191EA4">
                <w:rPr>
                  <w:rFonts w:ascii="Arial" w:hAnsi="Arial" w:cs="Arial"/>
                  <w:sz w:val="20"/>
                </w:rPr>
                <w:delText>            Print Without Processing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7903D09" w14:textId="2B9DB1A8" w:rsidR="005C2BA5" w:rsidDel="00191EA4" w:rsidRDefault="005C2BA5" w:rsidP="005C2BA5">
            <w:pPr>
              <w:spacing w:before="0" w:after="0"/>
              <w:rPr>
                <w:del w:id="672" w:author="Author"/>
                <w:rFonts w:ascii="Arial" w:hAnsi="Arial" w:cs="Arial"/>
                <w:sz w:val="20"/>
              </w:rPr>
            </w:pPr>
            <w:del w:id="673" w:author="Author">
              <w:r w:rsidDel="00191EA4">
                <w:rPr>
                  <w:rFonts w:ascii="Arial" w:hAnsi="Arial" w:cs="Arial"/>
                  <w:sz w:val="20"/>
                </w:rPr>
                <w:delText>n/a</w:delText>
              </w:r>
            </w:del>
          </w:p>
        </w:tc>
      </w:tr>
      <w:tr w:rsidR="005C2BA5" w:rsidDel="00191EA4" w14:paraId="66FE79B5" w14:textId="764C8109" w:rsidTr="005C2BA5">
        <w:trPr>
          <w:trHeight w:hRule="exact" w:val="432"/>
          <w:del w:id="674"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68DA7FE" w14:textId="5445DBDE" w:rsidR="005C2BA5" w:rsidDel="00191EA4" w:rsidRDefault="005C2BA5" w:rsidP="005C2BA5">
            <w:pPr>
              <w:spacing w:before="0" w:after="0"/>
              <w:rPr>
                <w:del w:id="675" w:author="Author"/>
                <w:rFonts w:ascii="Arial" w:hAnsi="Arial" w:cs="Arial"/>
                <w:sz w:val="20"/>
              </w:rPr>
            </w:pPr>
            <w:del w:id="676" w:author="Author">
              <w:r w:rsidDel="00191EA4">
                <w:rPr>
                  <w:rFonts w:ascii="Arial" w:hAnsi="Arial" w:cs="Arial"/>
                  <w:sz w:val="20"/>
                </w:rPr>
                <w:delText>            Process Without Printing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7267A1" w14:textId="1710B06A" w:rsidR="005C2BA5" w:rsidDel="00191EA4" w:rsidRDefault="005C2BA5" w:rsidP="005C2BA5">
            <w:pPr>
              <w:spacing w:before="0" w:after="0"/>
              <w:rPr>
                <w:del w:id="677" w:author="Author"/>
                <w:rFonts w:ascii="Arial" w:hAnsi="Arial" w:cs="Arial"/>
                <w:sz w:val="20"/>
              </w:rPr>
            </w:pPr>
            <w:del w:id="678" w:author="Author">
              <w:r w:rsidDel="00191EA4">
                <w:rPr>
                  <w:rFonts w:ascii="Arial" w:hAnsi="Arial" w:cs="Arial"/>
                  <w:sz w:val="20"/>
                </w:rPr>
                <w:delText>1,2,3,4,7,8</w:delText>
              </w:r>
            </w:del>
          </w:p>
        </w:tc>
      </w:tr>
      <w:tr w:rsidR="005C2BA5" w:rsidDel="00191EA4" w14:paraId="0DA00D66" w14:textId="53600C37" w:rsidTr="005C2BA5">
        <w:trPr>
          <w:trHeight w:hRule="exact" w:val="432"/>
          <w:del w:id="679"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B8FF603" w14:textId="6FFF2EC0" w:rsidR="005C2BA5" w:rsidDel="00191EA4" w:rsidRDefault="005C2BA5" w:rsidP="005C2BA5">
            <w:pPr>
              <w:spacing w:before="0" w:after="0"/>
              <w:rPr>
                <w:del w:id="680" w:author="Author"/>
                <w:rFonts w:ascii="Arial" w:hAnsi="Arial" w:cs="Arial"/>
                <w:sz w:val="20"/>
              </w:rPr>
            </w:pPr>
            <w:del w:id="681" w:author="Author">
              <w:r w:rsidDel="00191EA4">
                <w:rPr>
                  <w:rFonts w:ascii="Arial" w:hAnsi="Arial" w:cs="Arial"/>
                  <w:sz w:val="20"/>
                </w:rPr>
                <w:delText>            Disapprove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CDDA216" w14:textId="2BB17EF3" w:rsidR="005C2BA5" w:rsidDel="00191EA4" w:rsidRDefault="005C2BA5" w:rsidP="005C2BA5">
            <w:pPr>
              <w:spacing w:before="0" w:after="0"/>
              <w:rPr>
                <w:del w:id="682" w:author="Author"/>
                <w:rFonts w:ascii="Arial" w:hAnsi="Arial" w:cs="Arial"/>
                <w:sz w:val="20"/>
              </w:rPr>
            </w:pPr>
            <w:del w:id="683" w:author="Author">
              <w:r w:rsidDel="00191EA4">
                <w:rPr>
                  <w:rFonts w:ascii="Arial" w:hAnsi="Arial" w:cs="Arial"/>
                  <w:sz w:val="20"/>
                </w:rPr>
                <w:delText>1,2,3,4,7,8</w:delText>
              </w:r>
            </w:del>
          </w:p>
        </w:tc>
      </w:tr>
      <w:tr w:rsidR="005C2BA5" w:rsidDel="00191EA4" w14:paraId="47AF5776" w14:textId="1A07A3DE" w:rsidTr="005C2BA5">
        <w:trPr>
          <w:trHeight w:hRule="exact" w:val="432"/>
          <w:del w:id="684"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02EA8A4" w14:textId="26C16EF3" w:rsidR="005C2BA5" w:rsidDel="00191EA4" w:rsidRDefault="005C2BA5" w:rsidP="005C2BA5">
            <w:pPr>
              <w:spacing w:before="0" w:after="0"/>
              <w:rPr>
                <w:del w:id="685" w:author="Author"/>
                <w:rFonts w:ascii="Arial" w:hAnsi="Arial" w:cs="Arial"/>
                <w:sz w:val="20"/>
              </w:rPr>
            </w:pPr>
            <w:del w:id="686" w:author="Author">
              <w:r w:rsidDel="00191EA4">
                <w:rPr>
                  <w:rFonts w:ascii="Arial" w:hAnsi="Arial" w:cs="Arial"/>
                  <w:sz w:val="20"/>
                </w:rPr>
                <w:delText>            Reroute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9088A53" w14:textId="65CA395D" w:rsidR="005C2BA5" w:rsidDel="00191EA4" w:rsidRDefault="005C2BA5" w:rsidP="005C2BA5">
            <w:pPr>
              <w:spacing w:before="0" w:after="0"/>
              <w:rPr>
                <w:del w:id="687" w:author="Author"/>
                <w:rFonts w:ascii="Arial" w:hAnsi="Arial" w:cs="Arial"/>
                <w:sz w:val="20"/>
              </w:rPr>
            </w:pPr>
            <w:del w:id="688" w:author="Author">
              <w:r w:rsidDel="00191EA4">
                <w:rPr>
                  <w:rFonts w:ascii="Arial" w:hAnsi="Arial" w:cs="Arial"/>
                  <w:sz w:val="20"/>
                </w:rPr>
                <w:delText>1,2,3,7,8</w:delText>
              </w:r>
            </w:del>
          </w:p>
        </w:tc>
      </w:tr>
      <w:tr w:rsidR="005C2BA5" w:rsidDel="00191EA4" w14:paraId="2BA4F001" w14:textId="7847697F" w:rsidTr="005C2BA5">
        <w:trPr>
          <w:trHeight w:hRule="exact" w:val="432"/>
          <w:del w:id="689"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2CBB2462" w14:textId="32263186" w:rsidR="005C2BA5" w:rsidDel="00191EA4" w:rsidRDefault="005C2BA5" w:rsidP="005C2BA5">
            <w:pPr>
              <w:spacing w:before="0" w:after="0"/>
              <w:rPr>
                <w:del w:id="690" w:author="Author"/>
                <w:rFonts w:ascii="Arial" w:hAnsi="Arial" w:cs="Arial"/>
                <w:sz w:val="20"/>
              </w:rPr>
            </w:pPr>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tcPr>
          <w:p w14:paraId="226F8744" w14:textId="7E46AC28" w:rsidR="005C2BA5" w:rsidDel="00191EA4" w:rsidRDefault="005C2BA5" w:rsidP="005C2BA5">
            <w:pPr>
              <w:spacing w:before="0" w:after="0"/>
              <w:rPr>
                <w:del w:id="691" w:author="Author"/>
                <w:rFonts w:ascii="Arial" w:hAnsi="Arial" w:cs="Arial"/>
                <w:sz w:val="20"/>
              </w:rPr>
            </w:pPr>
          </w:p>
        </w:tc>
      </w:tr>
      <w:tr w:rsidR="005C2BA5" w:rsidDel="00191EA4" w14:paraId="7A7349BA" w14:textId="67A26168" w:rsidTr="005C2BA5">
        <w:trPr>
          <w:trHeight w:hRule="exact" w:val="432"/>
          <w:del w:id="692"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19827F5" w14:textId="36947394" w:rsidR="005C2BA5" w:rsidDel="00191EA4" w:rsidRDefault="005C2BA5" w:rsidP="005C2BA5">
            <w:pPr>
              <w:spacing w:before="0" w:after="0"/>
              <w:rPr>
                <w:del w:id="693" w:author="Author"/>
                <w:rFonts w:ascii="Arial" w:hAnsi="Arial" w:cs="Arial"/>
                <w:sz w:val="20"/>
              </w:rPr>
            </w:pPr>
            <w:del w:id="694" w:author="Author">
              <w:r w:rsidDel="00191EA4">
                <w:rPr>
                  <w:rFonts w:ascii="Arial" w:hAnsi="Arial" w:cs="Arial"/>
                  <w:sz w:val="20"/>
                </w:rPr>
                <w:delText>In Process Page</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541DAC9" w14:textId="7822BC65" w:rsidR="005C2BA5" w:rsidDel="00191EA4" w:rsidRDefault="005C2BA5" w:rsidP="005C2BA5">
            <w:pPr>
              <w:spacing w:before="0" w:after="0"/>
              <w:rPr>
                <w:del w:id="695" w:author="Author"/>
                <w:rFonts w:ascii="Arial" w:hAnsi="Arial" w:cs="Arial"/>
                <w:sz w:val="20"/>
              </w:rPr>
            </w:pPr>
            <w:del w:id="696" w:author="Author">
              <w:r w:rsidDel="00191EA4">
                <w:rPr>
                  <w:rFonts w:ascii="Arial" w:hAnsi="Arial" w:cs="Arial"/>
                  <w:sz w:val="20"/>
                </w:rPr>
                <w:delText>n/a</w:delText>
              </w:r>
            </w:del>
          </w:p>
        </w:tc>
      </w:tr>
      <w:tr w:rsidR="005C2BA5" w:rsidDel="00191EA4" w14:paraId="14574F33" w14:textId="02595378" w:rsidTr="005C2BA5">
        <w:trPr>
          <w:trHeight w:hRule="exact" w:val="432"/>
          <w:del w:id="697"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3E05663" w14:textId="5B7FB037" w:rsidR="005C2BA5" w:rsidDel="00191EA4" w:rsidRDefault="005C2BA5" w:rsidP="005C2BA5">
            <w:pPr>
              <w:spacing w:before="0" w:after="0"/>
              <w:rPr>
                <w:del w:id="698" w:author="Author"/>
                <w:rFonts w:ascii="Arial" w:hAnsi="Arial" w:cs="Arial"/>
                <w:sz w:val="20"/>
              </w:rPr>
            </w:pPr>
            <w:del w:id="699" w:author="Author">
              <w:r w:rsidDel="00191EA4">
                <w:rPr>
                  <w:rFonts w:ascii="Arial" w:hAnsi="Arial" w:cs="Arial"/>
                  <w:sz w:val="20"/>
                </w:rPr>
                <w:delText>            View Claim link</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05EEA82" w14:textId="4C981B3A" w:rsidR="005C2BA5" w:rsidDel="00191EA4" w:rsidRDefault="005C2BA5" w:rsidP="005C2BA5">
            <w:pPr>
              <w:spacing w:before="0" w:after="0"/>
              <w:rPr>
                <w:del w:id="700" w:author="Author"/>
                <w:rFonts w:ascii="Arial" w:hAnsi="Arial" w:cs="Arial"/>
                <w:sz w:val="20"/>
              </w:rPr>
            </w:pPr>
            <w:del w:id="701" w:author="Author">
              <w:r w:rsidDel="00191EA4">
                <w:rPr>
                  <w:rFonts w:ascii="Arial" w:hAnsi="Arial" w:cs="Arial"/>
                  <w:sz w:val="20"/>
                </w:rPr>
                <w:delText>n/a</w:delText>
              </w:r>
            </w:del>
          </w:p>
        </w:tc>
      </w:tr>
      <w:tr w:rsidR="005C2BA5" w:rsidDel="00191EA4" w14:paraId="2C9D51A5" w14:textId="1B922AB8" w:rsidTr="005C2BA5">
        <w:trPr>
          <w:trHeight w:hRule="exact" w:val="432"/>
          <w:del w:id="702"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486266D" w14:textId="37E3DC70" w:rsidR="005C2BA5" w:rsidDel="00191EA4" w:rsidRDefault="005C2BA5" w:rsidP="005C2BA5">
            <w:pPr>
              <w:spacing w:before="0" w:after="0"/>
              <w:rPr>
                <w:del w:id="703" w:author="Author"/>
                <w:rFonts w:ascii="Arial" w:hAnsi="Arial" w:cs="Arial"/>
                <w:sz w:val="20"/>
              </w:rPr>
            </w:pPr>
            <w:del w:id="704" w:author="Author">
              <w:r w:rsidDel="00191EA4">
                <w:rPr>
                  <w:rFonts w:ascii="Arial" w:hAnsi="Arial" w:cs="Arial"/>
                  <w:sz w:val="20"/>
                </w:rPr>
                <w:delText>            Reroute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97D07B3" w14:textId="3B8C9739" w:rsidR="005C2BA5" w:rsidDel="00191EA4" w:rsidRDefault="005C2BA5" w:rsidP="005C2BA5">
            <w:pPr>
              <w:spacing w:before="0" w:after="0"/>
              <w:rPr>
                <w:del w:id="705" w:author="Author"/>
                <w:rFonts w:ascii="Arial" w:hAnsi="Arial" w:cs="Arial"/>
                <w:sz w:val="20"/>
              </w:rPr>
            </w:pPr>
            <w:del w:id="706" w:author="Author">
              <w:r w:rsidDel="00191EA4">
                <w:rPr>
                  <w:rFonts w:ascii="Arial" w:hAnsi="Arial" w:cs="Arial"/>
                  <w:sz w:val="20"/>
                </w:rPr>
                <w:delText>1,2,3,7,8</w:delText>
              </w:r>
            </w:del>
          </w:p>
        </w:tc>
      </w:tr>
      <w:tr w:rsidR="005C2BA5" w:rsidDel="00191EA4" w14:paraId="6B6A88AF" w14:textId="7D32C0F6" w:rsidTr="005C2BA5">
        <w:trPr>
          <w:trHeight w:hRule="exact" w:val="432"/>
          <w:del w:id="707"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A51E4D5" w14:textId="517D937C" w:rsidR="005C2BA5" w:rsidDel="00191EA4" w:rsidRDefault="005C2BA5" w:rsidP="005C2BA5">
            <w:pPr>
              <w:spacing w:before="0" w:after="0"/>
              <w:rPr>
                <w:del w:id="708" w:author="Author"/>
                <w:rFonts w:ascii="Arial" w:hAnsi="Arial" w:cs="Arial"/>
                <w:sz w:val="20"/>
              </w:rPr>
            </w:pPr>
            <w:del w:id="709" w:author="Author">
              <w:r w:rsidDel="00191EA4">
                <w:rPr>
                  <w:rFonts w:ascii="Arial" w:hAnsi="Arial" w:cs="Arial"/>
                  <w:sz w:val="20"/>
                </w:rPr>
                <w:delText>            Print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2C49A92" w14:textId="598FD031" w:rsidR="005C2BA5" w:rsidDel="00191EA4" w:rsidRDefault="005C2BA5" w:rsidP="005C2BA5">
            <w:pPr>
              <w:spacing w:before="0" w:after="0"/>
              <w:rPr>
                <w:del w:id="710" w:author="Author"/>
                <w:rFonts w:ascii="Arial" w:hAnsi="Arial" w:cs="Arial"/>
                <w:sz w:val="20"/>
              </w:rPr>
            </w:pPr>
            <w:del w:id="711" w:author="Author">
              <w:r w:rsidDel="00191EA4">
                <w:rPr>
                  <w:rFonts w:ascii="Arial" w:hAnsi="Arial" w:cs="Arial"/>
                  <w:sz w:val="20"/>
                </w:rPr>
                <w:delText>n/a</w:delText>
              </w:r>
            </w:del>
          </w:p>
        </w:tc>
      </w:tr>
      <w:tr w:rsidR="005C2BA5" w:rsidDel="00191EA4" w14:paraId="16CCF202" w14:textId="1BF331DA" w:rsidTr="005C2BA5">
        <w:trPr>
          <w:trHeight w:hRule="exact" w:val="432"/>
          <w:del w:id="712"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710AA3DF" w14:textId="1F21A36B" w:rsidR="005C2BA5" w:rsidDel="00191EA4" w:rsidRDefault="005C2BA5" w:rsidP="005C2BA5">
            <w:pPr>
              <w:spacing w:before="0" w:after="0"/>
              <w:rPr>
                <w:del w:id="713" w:author="Author"/>
                <w:rFonts w:ascii="Arial" w:hAnsi="Arial" w:cs="Arial"/>
                <w:sz w:val="20"/>
              </w:rPr>
            </w:pPr>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tcPr>
          <w:p w14:paraId="403D9D6B" w14:textId="6886F1B2" w:rsidR="005C2BA5" w:rsidDel="00191EA4" w:rsidRDefault="005C2BA5" w:rsidP="005C2BA5">
            <w:pPr>
              <w:spacing w:before="0" w:after="0"/>
              <w:rPr>
                <w:del w:id="714" w:author="Author"/>
                <w:rFonts w:ascii="Arial" w:hAnsi="Arial" w:cs="Arial"/>
                <w:sz w:val="20"/>
              </w:rPr>
            </w:pPr>
          </w:p>
        </w:tc>
      </w:tr>
      <w:tr w:rsidR="005C2BA5" w:rsidDel="00191EA4" w14:paraId="44605730" w14:textId="2037473E" w:rsidTr="005C2BA5">
        <w:trPr>
          <w:trHeight w:hRule="exact" w:val="432"/>
          <w:del w:id="715"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F6CEBED" w14:textId="5BCC3928" w:rsidR="005C2BA5" w:rsidDel="00191EA4" w:rsidRDefault="005C2BA5" w:rsidP="005C2BA5">
            <w:pPr>
              <w:spacing w:before="0" w:after="0"/>
              <w:rPr>
                <w:del w:id="716" w:author="Author"/>
                <w:rFonts w:ascii="Arial" w:hAnsi="Arial" w:cs="Arial"/>
                <w:sz w:val="20"/>
              </w:rPr>
            </w:pPr>
            <w:del w:id="717" w:author="Author">
              <w:r w:rsidDel="00191EA4">
                <w:rPr>
                  <w:rFonts w:ascii="Arial" w:hAnsi="Arial" w:cs="Arial"/>
                  <w:sz w:val="20"/>
                </w:rPr>
                <w:delText>Aged Page</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0A3BB97" w14:textId="44B99FE1" w:rsidR="005C2BA5" w:rsidDel="00191EA4" w:rsidRDefault="005C2BA5" w:rsidP="005C2BA5">
            <w:pPr>
              <w:spacing w:before="0" w:after="0"/>
              <w:rPr>
                <w:del w:id="718" w:author="Author"/>
                <w:rFonts w:ascii="Arial" w:hAnsi="Arial" w:cs="Arial"/>
                <w:sz w:val="20"/>
              </w:rPr>
            </w:pPr>
            <w:del w:id="719" w:author="Author">
              <w:r w:rsidDel="00191EA4">
                <w:rPr>
                  <w:rFonts w:ascii="Arial" w:hAnsi="Arial" w:cs="Arial"/>
                  <w:sz w:val="20"/>
                </w:rPr>
                <w:delText>n/a</w:delText>
              </w:r>
            </w:del>
          </w:p>
        </w:tc>
      </w:tr>
      <w:tr w:rsidR="005C2BA5" w:rsidDel="00191EA4" w14:paraId="45B6F9FE" w14:textId="0C41BE67" w:rsidTr="005C2BA5">
        <w:trPr>
          <w:trHeight w:hRule="exact" w:val="432"/>
          <w:del w:id="720"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EFDA348" w14:textId="03B4DA76" w:rsidR="005C2BA5" w:rsidDel="00191EA4" w:rsidRDefault="005C2BA5" w:rsidP="005C2BA5">
            <w:pPr>
              <w:spacing w:before="0" w:after="0"/>
              <w:rPr>
                <w:del w:id="721" w:author="Author"/>
                <w:rFonts w:ascii="Arial" w:hAnsi="Arial" w:cs="Arial"/>
                <w:sz w:val="20"/>
              </w:rPr>
            </w:pPr>
            <w:del w:id="722" w:author="Author">
              <w:r w:rsidDel="00191EA4">
                <w:rPr>
                  <w:rFonts w:ascii="Arial" w:hAnsi="Arial" w:cs="Arial"/>
                  <w:sz w:val="20"/>
                </w:rPr>
                <w:delText>            View Claim Link</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6DC8A4" w14:textId="4C2D988A" w:rsidR="005C2BA5" w:rsidDel="00191EA4" w:rsidRDefault="005C2BA5" w:rsidP="005C2BA5">
            <w:pPr>
              <w:spacing w:before="0" w:after="0"/>
              <w:rPr>
                <w:del w:id="723" w:author="Author"/>
                <w:rFonts w:ascii="Arial" w:hAnsi="Arial" w:cs="Arial"/>
                <w:sz w:val="20"/>
              </w:rPr>
            </w:pPr>
            <w:del w:id="724" w:author="Author">
              <w:r w:rsidDel="00191EA4">
                <w:rPr>
                  <w:rFonts w:ascii="Arial" w:hAnsi="Arial" w:cs="Arial"/>
                  <w:sz w:val="20"/>
                </w:rPr>
                <w:delText>n/a</w:delText>
              </w:r>
            </w:del>
          </w:p>
        </w:tc>
      </w:tr>
      <w:tr w:rsidR="005C2BA5" w:rsidDel="00191EA4" w14:paraId="2F92947B" w14:textId="1268EF35" w:rsidTr="005C2BA5">
        <w:trPr>
          <w:trHeight w:hRule="exact" w:val="432"/>
          <w:del w:id="725"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7A16AE1" w14:textId="513227D8" w:rsidR="005C2BA5" w:rsidDel="00191EA4" w:rsidRDefault="005C2BA5" w:rsidP="005C2BA5">
            <w:pPr>
              <w:spacing w:before="0" w:after="0"/>
              <w:rPr>
                <w:del w:id="726" w:author="Author"/>
                <w:rFonts w:ascii="Arial" w:hAnsi="Arial" w:cs="Arial"/>
                <w:sz w:val="20"/>
              </w:rPr>
            </w:pPr>
            <w:del w:id="727" w:author="Author">
              <w:r w:rsidDel="00191EA4">
                <w:rPr>
                  <w:rFonts w:ascii="Arial" w:hAnsi="Arial" w:cs="Arial"/>
                  <w:sz w:val="20"/>
                </w:rPr>
                <w:delText>            Reconcile Link</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68DF8E8" w14:textId="0C2F6CAD" w:rsidR="005C2BA5" w:rsidDel="00191EA4" w:rsidRDefault="005C2BA5" w:rsidP="005C2BA5">
            <w:pPr>
              <w:spacing w:before="0" w:after="0"/>
              <w:rPr>
                <w:del w:id="728" w:author="Author"/>
                <w:rFonts w:ascii="Arial" w:hAnsi="Arial" w:cs="Arial"/>
                <w:sz w:val="20"/>
              </w:rPr>
            </w:pPr>
            <w:del w:id="729" w:author="Author">
              <w:r w:rsidDel="00191EA4">
                <w:rPr>
                  <w:rFonts w:ascii="Arial" w:hAnsi="Arial" w:cs="Arial"/>
                  <w:sz w:val="20"/>
                </w:rPr>
                <w:delText>1,2,3,7,9</w:delText>
              </w:r>
            </w:del>
          </w:p>
        </w:tc>
      </w:tr>
      <w:tr w:rsidR="005C2BA5" w:rsidDel="00191EA4" w14:paraId="2907572A" w14:textId="59E25451" w:rsidTr="005C2BA5">
        <w:trPr>
          <w:trHeight w:hRule="exact" w:val="432"/>
          <w:del w:id="730"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556EF01" w14:textId="5EAD8D3C" w:rsidR="005C2BA5" w:rsidDel="00191EA4" w:rsidRDefault="005C2BA5" w:rsidP="005C2BA5">
            <w:pPr>
              <w:spacing w:before="0" w:after="0"/>
              <w:rPr>
                <w:del w:id="731" w:author="Author"/>
                <w:rFonts w:ascii="Arial" w:hAnsi="Arial" w:cs="Arial"/>
                <w:sz w:val="20"/>
              </w:rPr>
            </w:pPr>
            <w:del w:id="732" w:author="Author">
              <w:r w:rsidDel="00191EA4">
                <w:rPr>
                  <w:rFonts w:ascii="Arial" w:hAnsi="Arial" w:cs="Arial"/>
                  <w:sz w:val="20"/>
                </w:rPr>
                <w:delText>            Reroute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31BB54F" w14:textId="43100D7D" w:rsidR="005C2BA5" w:rsidDel="00191EA4" w:rsidRDefault="005C2BA5" w:rsidP="005C2BA5">
            <w:pPr>
              <w:spacing w:before="0" w:after="0"/>
              <w:rPr>
                <w:del w:id="733" w:author="Author"/>
                <w:rFonts w:ascii="Arial" w:hAnsi="Arial" w:cs="Arial"/>
                <w:sz w:val="20"/>
              </w:rPr>
            </w:pPr>
            <w:del w:id="734" w:author="Author">
              <w:r w:rsidDel="00191EA4">
                <w:rPr>
                  <w:rFonts w:ascii="Arial" w:hAnsi="Arial" w:cs="Arial"/>
                  <w:sz w:val="20"/>
                </w:rPr>
                <w:delText>1,2,3,7,8</w:delText>
              </w:r>
            </w:del>
          </w:p>
        </w:tc>
      </w:tr>
      <w:tr w:rsidR="005C2BA5" w:rsidDel="00191EA4" w14:paraId="77D5FBEB" w14:textId="107615D8" w:rsidTr="005C2BA5">
        <w:trPr>
          <w:trHeight w:hRule="exact" w:val="432"/>
          <w:del w:id="735"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9A7BA54" w14:textId="0250BE46" w:rsidR="005C2BA5" w:rsidDel="00191EA4" w:rsidRDefault="005C2BA5" w:rsidP="005C2BA5">
            <w:pPr>
              <w:spacing w:before="0" w:after="0"/>
              <w:rPr>
                <w:del w:id="736" w:author="Author"/>
                <w:rFonts w:ascii="Arial" w:hAnsi="Arial" w:cs="Arial"/>
                <w:sz w:val="20"/>
              </w:rPr>
            </w:pPr>
            <w:del w:id="737" w:author="Author">
              <w:r w:rsidDel="00191EA4">
                <w:rPr>
                  <w:rFonts w:ascii="Arial" w:hAnsi="Arial" w:cs="Arial"/>
                  <w:sz w:val="20"/>
                </w:rPr>
                <w:delText>            Print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2A3FAB6" w14:textId="6EA02346" w:rsidR="005C2BA5" w:rsidDel="00191EA4" w:rsidRDefault="005C2BA5" w:rsidP="005C2BA5">
            <w:pPr>
              <w:spacing w:before="0" w:after="0"/>
              <w:rPr>
                <w:del w:id="738" w:author="Author"/>
                <w:rFonts w:ascii="Arial" w:hAnsi="Arial" w:cs="Arial"/>
                <w:sz w:val="20"/>
              </w:rPr>
            </w:pPr>
            <w:del w:id="739" w:author="Author">
              <w:r w:rsidDel="00191EA4">
                <w:rPr>
                  <w:rFonts w:ascii="Arial" w:hAnsi="Arial" w:cs="Arial"/>
                  <w:sz w:val="20"/>
                </w:rPr>
                <w:delText>n/a</w:delText>
              </w:r>
            </w:del>
          </w:p>
        </w:tc>
      </w:tr>
      <w:tr w:rsidR="005C2BA5" w:rsidDel="00191EA4" w14:paraId="71F9E839" w14:textId="5C5375C0" w:rsidTr="005C2BA5">
        <w:trPr>
          <w:trHeight w:hRule="exact" w:val="432"/>
          <w:del w:id="740"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672E6479" w14:textId="1D30A8C2" w:rsidR="005C2BA5" w:rsidDel="00191EA4" w:rsidRDefault="005C2BA5" w:rsidP="005C2BA5">
            <w:pPr>
              <w:spacing w:before="0" w:after="0"/>
              <w:rPr>
                <w:del w:id="741" w:author="Author"/>
                <w:rFonts w:ascii="Arial" w:hAnsi="Arial" w:cs="Arial"/>
                <w:sz w:val="20"/>
              </w:rPr>
            </w:pPr>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tcPr>
          <w:p w14:paraId="79D16AC4" w14:textId="6EC6D12C" w:rsidR="005C2BA5" w:rsidDel="00191EA4" w:rsidRDefault="005C2BA5" w:rsidP="005C2BA5">
            <w:pPr>
              <w:spacing w:before="0" w:after="0"/>
              <w:rPr>
                <w:del w:id="742" w:author="Author"/>
                <w:rFonts w:ascii="Arial" w:hAnsi="Arial" w:cs="Arial"/>
                <w:sz w:val="20"/>
              </w:rPr>
            </w:pPr>
          </w:p>
        </w:tc>
      </w:tr>
      <w:tr w:rsidR="005C2BA5" w:rsidDel="00191EA4" w14:paraId="799018BB" w14:textId="314A35A9" w:rsidTr="005C2BA5">
        <w:trPr>
          <w:trHeight w:hRule="exact" w:val="432"/>
          <w:del w:id="743"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B4EB8D6" w14:textId="08D92ED4" w:rsidR="005C2BA5" w:rsidDel="00191EA4" w:rsidRDefault="005C2BA5" w:rsidP="005C2BA5">
            <w:pPr>
              <w:spacing w:before="0" w:after="0"/>
              <w:rPr>
                <w:del w:id="744" w:author="Author"/>
                <w:rFonts w:ascii="Arial" w:hAnsi="Arial" w:cs="Arial"/>
                <w:sz w:val="20"/>
              </w:rPr>
            </w:pPr>
            <w:del w:id="745" w:author="Author">
              <w:r w:rsidDel="00191EA4">
                <w:rPr>
                  <w:rFonts w:ascii="Arial" w:hAnsi="Arial" w:cs="Arial"/>
                  <w:sz w:val="20"/>
                </w:rPr>
                <w:delText>Payment Errors Page</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15B366" w14:textId="0EE639F5" w:rsidR="005C2BA5" w:rsidDel="00191EA4" w:rsidRDefault="005C2BA5" w:rsidP="005C2BA5">
            <w:pPr>
              <w:spacing w:before="0" w:after="0"/>
              <w:rPr>
                <w:del w:id="746" w:author="Author"/>
                <w:rFonts w:ascii="Arial" w:hAnsi="Arial" w:cs="Arial"/>
                <w:sz w:val="20"/>
              </w:rPr>
            </w:pPr>
            <w:del w:id="747" w:author="Author">
              <w:r w:rsidDel="00191EA4">
                <w:rPr>
                  <w:rFonts w:ascii="Arial" w:hAnsi="Arial" w:cs="Arial"/>
                  <w:sz w:val="20"/>
                </w:rPr>
                <w:delText>n/a</w:delText>
              </w:r>
            </w:del>
          </w:p>
        </w:tc>
      </w:tr>
      <w:tr w:rsidR="005C2BA5" w:rsidDel="00191EA4" w14:paraId="27371683" w14:textId="3BD5AD06" w:rsidTr="005C2BA5">
        <w:trPr>
          <w:trHeight w:hRule="exact" w:val="432"/>
          <w:del w:id="748"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811C57B" w14:textId="06F95D14" w:rsidR="005C2BA5" w:rsidDel="00191EA4" w:rsidRDefault="005C2BA5" w:rsidP="005C2BA5">
            <w:pPr>
              <w:spacing w:before="0" w:after="0"/>
              <w:rPr>
                <w:del w:id="749" w:author="Author"/>
                <w:rFonts w:ascii="Arial" w:hAnsi="Arial" w:cs="Arial"/>
                <w:sz w:val="20"/>
              </w:rPr>
            </w:pPr>
            <w:del w:id="750" w:author="Author">
              <w:r w:rsidDel="00191EA4">
                <w:rPr>
                  <w:rFonts w:ascii="Arial" w:hAnsi="Arial" w:cs="Arial"/>
                  <w:sz w:val="20"/>
                </w:rPr>
                <w:delText>            View Claim link</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CD1C9CA" w14:textId="27748316" w:rsidR="005C2BA5" w:rsidDel="00191EA4" w:rsidRDefault="005C2BA5" w:rsidP="005C2BA5">
            <w:pPr>
              <w:spacing w:before="0" w:after="0"/>
              <w:rPr>
                <w:del w:id="751" w:author="Author"/>
                <w:rFonts w:ascii="Arial" w:hAnsi="Arial" w:cs="Arial"/>
                <w:sz w:val="20"/>
              </w:rPr>
            </w:pPr>
            <w:del w:id="752" w:author="Author">
              <w:r w:rsidDel="00191EA4">
                <w:rPr>
                  <w:rFonts w:ascii="Arial" w:hAnsi="Arial" w:cs="Arial"/>
                  <w:sz w:val="20"/>
                </w:rPr>
                <w:delText>n/a</w:delText>
              </w:r>
            </w:del>
          </w:p>
        </w:tc>
      </w:tr>
      <w:tr w:rsidR="005C2BA5" w:rsidDel="00191EA4" w14:paraId="59FB239B" w14:textId="648938FA" w:rsidTr="005C2BA5">
        <w:trPr>
          <w:trHeight w:hRule="exact" w:val="432"/>
          <w:del w:id="753"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767680D" w14:textId="0F5B8458" w:rsidR="005C2BA5" w:rsidDel="00191EA4" w:rsidRDefault="005C2BA5" w:rsidP="005C2BA5">
            <w:pPr>
              <w:spacing w:before="0" w:after="0"/>
              <w:rPr>
                <w:del w:id="754" w:author="Author"/>
                <w:rFonts w:ascii="Arial" w:hAnsi="Arial" w:cs="Arial"/>
                <w:sz w:val="20"/>
              </w:rPr>
            </w:pPr>
            <w:del w:id="755" w:author="Author">
              <w:r w:rsidDel="00191EA4">
                <w:rPr>
                  <w:rFonts w:ascii="Arial" w:hAnsi="Arial" w:cs="Arial"/>
                  <w:sz w:val="20"/>
                </w:rPr>
                <w:delText>            Reconcile link</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50F60A3" w14:textId="44F0CA2F" w:rsidR="005C2BA5" w:rsidDel="00191EA4" w:rsidRDefault="005C2BA5" w:rsidP="005C2BA5">
            <w:pPr>
              <w:spacing w:before="0" w:after="0"/>
              <w:rPr>
                <w:del w:id="756" w:author="Author"/>
                <w:rFonts w:ascii="Arial" w:hAnsi="Arial" w:cs="Arial"/>
                <w:sz w:val="20"/>
              </w:rPr>
            </w:pPr>
            <w:del w:id="757" w:author="Author">
              <w:r w:rsidDel="00191EA4">
                <w:rPr>
                  <w:rFonts w:ascii="Arial" w:hAnsi="Arial" w:cs="Arial"/>
                  <w:sz w:val="20"/>
                </w:rPr>
                <w:delText>1,2,3,7,9</w:delText>
              </w:r>
            </w:del>
          </w:p>
        </w:tc>
      </w:tr>
      <w:tr w:rsidR="005C2BA5" w:rsidDel="00191EA4" w14:paraId="0F6B858D" w14:textId="11AE2889" w:rsidTr="005C2BA5">
        <w:trPr>
          <w:trHeight w:hRule="exact" w:val="432"/>
          <w:del w:id="758"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291DBB6" w14:textId="7F5BA8BB" w:rsidR="005C2BA5" w:rsidDel="00191EA4" w:rsidRDefault="005C2BA5" w:rsidP="005C2BA5">
            <w:pPr>
              <w:spacing w:before="0" w:after="0"/>
              <w:rPr>
                <w:del w:id="759" w:author="Author"/>
                <w:rFonts w:ascii="Arial" w:hAnsi="Arial" w:cs="Arial"/>
                <w:sz w:val="20"/>
              </w:rPr>
            </w:pPr>
            <w:del w:id="760" w:author="Author">
              <w:r w:rsidDel="00191EA4">
                <w:rPr>
                  <w:rFonts w:ascii="Arial" w:hAnsi="Arial" w:cs="Arial"/>
                  <w:sz w:val="20"/>
                </w:rPr>
                <w:delText>            Reroute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0A685E6" w14:textId="7A650CEF" w:rsidR="005C2BA5" w:rsidDel="00191EA4" w:rsidRDefault="005C2BA5" w:rsidP="005C2BA5">
            <w:pPr>
              <w:spacing w:before="0" w:after="0"/>
              <w:rPr>
                <w:del w:id="761" w:author="Author"/>
                <w:rFonts w:ascii="Arial" w:hAnsi="Arial" w:cs="Arial"/>
                <w:sz w:val="20"/>
              </w:rPr>
            </w:pPr>
            <w:del w:id="762" w:author="Author">
              <w:r w:rsidDel="00191EA4">
                <w:rPr>
                  <w:rFonts w:ascii="Arial" w:hAnsi="Arial" w:cs="Arial"/>
                  <w:sz w:val="20"/>
                </w:rPr>
                <w:delText>1,2,3,7,8</w:delText>
              </w:r>
            </w:del>
          </w:p>
        </w:tc>
      </w:tr>
      <w:tr w:rsidR="005C2BA5" w:rsidDel="00191EA4" w14:paraId="5B59EDA8" w14:textId="5AEA3276" w:rsidTr="005C2BA5">
        <w:trPr>
          <w:trHeight w:hRule="exact" w:val="432"/>
          <w:del w:id="763"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AEF2028" w14:textId="6155BF0C" w:rsidR="005C2BA5" w:rsidDel="00191EA4" w:rsidRDefault="005C2BA5" w:rsidP="005C2BA5">
            <w:pPr>
              <w:spacing w:before="0" w:after="0"/>
              <w:rPr>
                <w:del w:id="764" w:author="Author"/>
                <w:rFonts w:ascii="Arial" w:hAnsi="Arial" w:cs="Arial"/>
                <w:sz w:val="20"/>
              </w:rPr>
            </w:pPr>
            <w:del w:id="765" w:author="Author">
              <w:r w:rsidDel="00191EA4">
                <w:rPr>
                  <w:rFonts w:ascii="Arial" w:hAnsi="Arial" w:cs="Arial"/>
                  <w:sz w:val="20"/>
                </w:rPr>
                <w:delText>            Print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2B16AC6" w14:textId="318F20CD" w:rsidR="005C2BA5" w:rsidDel="00191EA4" w:rsidRDefault="005C2BA5" w:rsidP="005C2BA5">
            <w:pPr>
              <w:spacing w:before="0" w:after="0"/>
              <w:rPr>
                <w:del w:id="766" w:author="Author"/>
                <w:rFonts w:ascii="Arial" w:hAnsi="Arial" w:cs="Arial"/>
                <w:sz w:val="20"/>
              </w:rPr>
            </w:pPr>
            <w:del w:id="767" w:author="Author">
              <w:r w:rsidDel="00191EA4">
                <w:rPr>
                  <w:rFonts w:ascii="Arial" w:hAnsi="Arial" w:cs="Arial"/>
                  <w:sz w:val="20"/>
                </w:rPr>
                <w:delText>n/a</w:delText>
              </w:r>
            </w:del>
          </w:p>
        </w:tc>
      </w:tr>
      <w:tr w:rsidR="005C2BA5" w:rsidDel="00191EA4" w14:paraId="5AFBABD9" w14:textId="52975791" w:rsidTr="005C2BA5">
        <w:trPr>
          <w:trHeight w:hRule="exact" w:val="432"/>
          <w:del w:id="768"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23FF1F4F" w14:textId="659EB879" w:rsidR="005C2BA5" w:rsidDel="00191EA4" w:rsidRDefault="005C2BA5" w:rsidP="005C2BA5">
            <w:pPr>
              <w:spacing w:before="0" w:after="0"/>
              <w:rPr>
                <w:del w:id="769" w:author="Author"/>
                <w:rFonts w:ascii="Verdana" w:hAnsi="Verdana" w:cs="Calibri"/>
                <w:sz w:val="20"/>
              </w:rPr>
            </w:pPr>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tcPr>
          <w:p w14:paraId="0D60F09F" w14:textId="1517F178" w:rsidR="005C2BA5" w:rsidDel="00191EA4" w:rsidRDefault="005C2BA5" w:rsidP="005C2BA5">
            <w:pPr>
              <w:spacing w:before="0" w:after="0"/>
              <w:rPr>
                <w:del w:id="770" w:author="Author"/>
                <w:rFonts w:ascii="Verdana" w:hAnsi="Verdana"/>
                <w:sz w:val="20"/>
              </w:rPr>
            </w:pPr>
          </w:p>
        </w:tc>
      </w:tr>
    </w:tbl>
    <w:p w14:paraId="34AE9E86" w14:textId="5432364A" w:rsidR="005C2BA5" w:rsidRPr="00A8025B" w:rsidDel="00191EA4" w:rsidRDefault="007A7E5C" w:rsidP="005C2BA5">
      <w:pPr>
        <w:pStyle w:val="Caption"/>
        <w:rPr>
          <w:del w:id="771" w:author="Author"/>
        </w:rPr>
      </w:pPr>
      <w:del w:id="772" w:author="Author">
        <w:r w:rsidRPr="00A8025B" w:rsidDel="00191EA4">
          <w:delText xml:space="preserve">Figure </w:delText>
        </w:r>
        <w:r w:rsidR="00E60350" w:rsidRPr="00A8025B" w:rsidDel="00191EA4">
          <w:rPr>
            <w:b w:val="0"/>
            <w:bCs w:val="0"/>
            <w:noProof/>
          </w:rPr>
          <w:fldChar w:fldCharType="begin"/>
        </w:r>
        <w:r w:rsidR="00E60350" w:rsidRPr="00A8025B" w:rsidDel="00191EA4">
          <w:rPr>
            <w:noProof/>
          </w:rPr>
          <w:delInstrText xml:space="preserve"> SEQ Figure \* ARABIC </w:delInstrText>
        </w:r>
        <w:r w:rsidR="00E60350" w:rsidRPr="00A8025B" w:rsidDel="00191EA4">
          <w:rPr>
            <w:b w:val="0"/>
            <w:bCs w:val="0"/>
            <w:noProof/>
          </w:rPr>
          <w:fldChar w:fldCharType="separate"/>
        </w:r>
        <w:r w:rsidR="00CD48AC" w:rsidRPr="00A8025B" w:rsidDel="00191EA4">
          <w:rPr>
            <w:noProof/>
          </w:rPr>
          <w:delText>3</w:delText>
        </w:r>
        <w:r w:rsidR="00E60350" w:rsidRPr="00A8025B" w:rsidDel="00191EA4">
          <w:rPr>
            <w:b w:val="0"/>
            <w:bCs w:val="0"/>
            <w:noProof/>
          </w:rPr>
          <w:fldChar w:fldCharType="end"/>
        </w:r>
        <w:r w:rsidRPr="00A8025B" w:rsidDel="00191EA4">
          <w:delText xml:space="preserve"> </w:delText>
        </w:r>
        <w:r w:rsidR="005C2BA5" w:rsidRPr="00A8025B" w:rsidDel="00191EA4">
          <w:delText>– Page/Element Role Restrictions</w:delText>
        </w:r>
      </w:del>
    </w:p>
    <w:p w14:paraId="3E9E2F2D" w14:textId="2559A3A1" w:rsidR="007231FA" w:rsidRPr="007231FA" w:rsidDel="00191EA4" w:rsidRDefault="007231FA" w:rsidP="007231FA">
      <w:pPr>
        <w:rPr>
          <w:del w:id="773" w:author="Author"/>
        </w:rPr>
      </w:pPr>
    </w:p>
    <w:tbl>
      <w:tblPr>
        <w:tblW w:w="0" w:type="auto"/>
        <w:tblCellMar>
          <w:left w:w="0" w:type="dxa"/>
          <w:right w:w="0" w:type="dxa"/>
        </w:tblCellMar>
        <w:tblLook w:val="04A0" w:firstRow="1" w:lastRow="0" w:firstColumn="1" w:lastColumn="0" w:noHBand="0" w:noVBand="1"/>
      </w:tblPr>
      <w:tblGrid>
        <w:gridCol w:w="4608"/>
        <w:gridCol w:w="4608"/>
      </w:tblGrid>
      <w:tr w:rsidR="007231FA" w:rsidDel="00191EA4" w14:paraId="104DD3F3" w14:textId="6F13F5C8" w:rsidTr="007231FA">
        <w:trPr>
          <w:del w:id="774" w:author="Author"/>
        </w:trPr>
        <w:tc>
          <w:tcPr>
            <w:tcW w:w="4608" w:type="dxa"/>
            <w:tcBorders>
              <w:top w:val="single" w:sz="8" w:space="0" w:color="auto"/>
              <w:left w:val="single" w:sz="8" w:space="0" w:color="auto"/>
              <w:bottom w:val="single" w:sz="8" w:space="0" w:color="auto"/>
              <w:right w:val="single" w:sz="8" w:space="0" w:color="auto"/>
            </w:tcBorders>
            <w:shd w:val="clear" w:color="auto" w:fill="C0C0C0"/>
            <w:tcMar>
              <w:top w:w="0" w:type="dxa"/>
              <w:left w:w="108" w:type="dxa"/>
              <w:bottom w:w="0" w:type="dxa"/>
              <w:right w:w="108" w:type="dxa"/>
            </w:tcMar>
            <w:hideMark/>
          </w:tcPr>
          <w:p w14:paraId="2B6E5D4F" w14:textId="7AE71CCB" w:rsidR="007231FA" w:rsidDel="00191EA4" w:rsidRDefault="007231FA">
            <w:pPr>
              <w:jc w:val="center"/>
              <w:rPr>
                <w:del w:id="775" w:author="Author"/>
                <w:rFonts w:ascii="Book Antiqua" w:hAnsi="Book Antiqua"/>
                <w:b/>
                <w:bCs/>
                <w:sz w:val="20"/>
              </w:rPr>
            </w:pPr>
            <w:del w:id="776" w:author="Author">
              <w:r w:rsidDel="00191EA4">
                <w:rPr>
                  <w:rFonts w:ascii="Book Antiqua" w:hAnsi="Book Antiqua"/>
                  <w:b/>
                  <w:bCs/>
                  <w:sz w:val="20"/>
                </w:rPr>
                <w:delText>Role</w:delText>
              </w:r>
            </w:del>
          </w:p>
        </w:tc>
        <w:tc>
          <w:tcPr>
            <w:tcW w:w="4608" w:type="dxa"/>
            <w:tcBorders>
              <w:top w:val="single" w:sz="8" w:space="0" w:color="auto"/>
              <w:left w:val="nil"/>
              <w:bottom w:val="single" w:sz="8" w:space="0" w:color="auto"/>
              <w:right w:val="single" w:sz="8" w:space="0" w:color="auto"/>
            </w:tcBorders>
            <w:shd w:val="clear" w:color="auto" w:fill="C0C0C0"/>
            <w:tcMar>
              <w:top w:w="0" w:type="dxa"/>
              <w:left w:w="108" w:type="dxa"/>
              <w:bottom w:w="0" w:type="dxa"/>
              <w:right w:w="108" w:type="dxa"/>
            </w:tcMar>
            <w:hideMark/>
          </w:tcPr>
          <w:p w14:paraId="43FE5D4B" w14:textId="0F4898A0" w:rsidR="007231FA" w:rsidDel="00191EA4" w:rsidRDefault="007231FA">
            <w:pPr>
              <w:jc w:val="center"/>
              <w:rPr>
                <w:del w:id="777" w:author="Author"/>
                <w:rFonts w:ascii="Book Antiqua" w:hAnsi="Book Antiqua"/>
                <w:b/>
                <w:bCs/>
                <w:sz w:val="18"/>
                <w:szCs w:val="18"/>
              </w:rPr>
            </w:pPr>
            <w:del w:id="778" w:author="Author">
              <w:r w:rsidDel="00191EA4">
                <w:rPr>
                  <w:rFonts w:ascii="Book Antiqua" w:hAnsi="Book Antiqua"/>
                  <w:b/>
                  <w:bCs/>
                  <w:sz w:val="18"/>
                  <w:szCs w:val="18"/>
                </w:rPr>
                <w:delText>Reroute Permission</w:delText>
              </w:r>
            </w:del>
          </w:p>
        </w:tc>
      </w:tr>
      <w:tr w:rsidR="007231FA" w:rsidDel="00191EA4" w14:paraId="229B0B2F" w14:textId="4B487339" w:rsidTr="007231FA">
        <w:trPr>
          <w:del w:id="779" w:author="Author"/>
        </w:trPr>
        <w:tc>
          <w:tcPr>
            <w:tcW w:w="46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4C8D29E" w14:textId="6BC8FAAE" w:rsidR="007231FA" w:rsidDel="00191EA4" w:rsidRDefault="007231FA">
            <w:pPr>
              <w:rPr>
                <w:del w:id="780" w:author="Author"/>
                <w:rFonts w:ascii="Book Antiqua" w:hAnsi="Book Antiqua"/>
                <w:sz w:val="18"/>
                <w:szCs w:val="18"/>
              </w:rPr>
            </w:pPr>
            <w:del w:id="781" w:author="Author">
              <w:r w:rsidDel="00191EA4">
                <w:rPr>
                  <w:rFonts w:ascii="Book Antiqua" w:hAnsi="Book Antiqua"/>
                  <w:sz w:val="18"/>
                  <w:szCs w:val="18"/>
                </w:rPr>
                <w:delText>FEE_VISN_PGM_MGR</w:delText>
              </w:r>
            </w:del>
          </w:p>
        </w:tc>
        <w:tc>
          <w:tcPr>
            <w:tcW w:w="4608" w:type="dxa"/>
            <w:tcBorders>
              <w:top w:val="nil"/>
              <w:left w:val="nil"/>
              <w:bottom w:val="single" w:sz="8" w:space="0" w:color="auto"/>
              <w:right w:val="single" w:sz="8" w:space="0" w:color="auto"/>
            </w:tcBorders>
            <w:tcMar>
              <w:top w:w="0" w:type="dxa"/>
              <w:left w:w="108" w:type="dxa"/>
              <w:bottom w:w="0" w:type="dxa"/>
              <w:right w:w="108" w:type="dxa"/>
            </w:tcMar>
            <w:hideMark/>
          </w:tcPr>
          <w:p w14:paraId="7744B9DB" w14:textId="1845DD53" w:rsidR="007231FA" w:rsidDel="00191EA4" w:rsidRDefault="007231FA">
            <w:pPr>
              <w:rPr>
                <w:del w:id="782" w:author="Author"/>
                <w:rFonts w:ascii="Book Antiqua" w:hAnsi="Book Antiqua"/>
                <w:sz w:val="18"/>
                <w:szCs w:val="18"/>
              </w:rPr>
            </w:pPr>
            <w:del w:id="783" w:author="Author">
              <w:r w:rsidDel="00191EA4">
                <w:rPr>
                  <w:rFonts w:ascii="Book Antiqua" w:hAnsi="Book Antiqua"/>
                  <w:sz w:val="18"/>
                  <w:szCs w:val="18"/>
                </w:rPr>
                <w:delText>Unrestricted</w:delText>
              </w:r>
            </w:del>
          </w:p>
        </w:tc>
      </w:tr>
      <w:tr w:rsidR="007231FA" w:rsidDel="00191EA4" w14:paraId="76590526" w14:textId="1A63B497" w:rsidTr="007231FA">
        <w:trPr>
          <w:del w:id="784" w:author="Author"/>
        </w:trPr>
        <w:tc>
          <w:tcPr>
            <w:tcW w:w="46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108D108" w14:textId="357922C8" w:rsidR="007231FA" w:rsidDel="00191EA4" w:rsidRDefault="007231FA">
            <w:pPr>
              <w:rPr>
                <w:del w:id="785" w:author="Author"/>
                <w:rFonts w:ascii="Book Antiqua" w:hAnsi="Book Antiqua"/>
                <w:sz w:val="18"/>
                <w:szCs w:val="18"/>
              </w:rPr>
            </w:pPr>
            <w:del w:id="786" w:author="Author">
              <w:r w:rsidDel="00191EA4">
                <w:rPr>
                  <w:rFonts w:ascii="Book Antiqua" w:hAnsi="Book Antiqua"/>
                  <w:sz w:val="18"/>
                  <w:szCs w:val="18"/>
                </w:rPr>
                <w:delText>SUPERVISOR</w:delText>
              </w:r>
            </w:del>
          </w:p>
        </w:tc>
        <w:tc>
          <w:tcPr>
            <w:tcW w:w="4608" w:type="dxa"/>
            <w:tcBorders>
              <w:top w:val="nil"/>
              <w:left w:val="nil"/>
              <w:bottom w:val="single" w:sz="8" w:space="0" w:color="auto"/>
              <w:right w:val="single" w:sz="8" w:space="0" w:color="auto"/>
            </w:tcBorders>
            <w:tcMar>
              <w:top w:w="0" w:type="dxa"/>
              <w:left w:w="108" w:type="dxa"/>
              <w:bottom w:w="0" w:type="dxa"/>
              <w:right w:w="108" w:type="dxa"/>
            </w:tcMar>
            <w:hideMark/>
          </w:tcPr>
          <w:p w14:paraId="3A47FA45" w14:textId="03381AAB" w:rsidR="007231FA" w:rsidDel="00191EA4" w:rsidRDefault="007231FA">
            <w:pPr>
              <w:rPr>
                <w:del w:id="787" w:author="Author"/>
                <w:rFonts w:ascii="Book Antiqua" w:hAnsi="Book Antiqua"/>
                <w:sz w:val="18"/>
                <w:szCs w:val="18"/>
              </w:rPr>
            </w:pPr>
            <w:del w:id="788" w:author="Author">
              <w:r w:rsidDel="00191EA4">
                <w:rPr>
                  <w:rFonts w:ascii="Book Antiqua" w:hAnsi="Book Antiqua"/>
                  <w:sz w:val="18"/>
                  <w:szCs w:val="18"/>
                </w:rPr>
                <w:delText>Unrestricted within VISN, outside VISN with permission</w:delText>
              </w:r>
            </w:del>
          </w:p>
        </w:tc>
      </w:tr>
      <w:tr w:rsidR="007231FA" w:rsidDel="00191EA4" w14:paraId="5858F037" w14:textId="6C61F9EE" w:rsidTr="007231FA">
        <w:trPr>
          <w:del w:id="789" w:author="Author"/>
        </w:trPr>
        <w:tc>
          <w:tcPr>
            <w:tcW w:w="46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0278C13" w14:textId="7E13CD9C" w:rsidR="007231FA" w:rsidDel="00191EA4" w:rsidRDefault="007231FA">
            <w:pPr>
              <w:rPr>
                <w:del w:id="790" w:author="Author"/>
                <w:rFonts w:ascii="Book Antiqua" w:hAnsi="Book Antiqua"/>
                <w:sz w:val="18"/>
                <w:szCs w:val="18"/>
              </w:rPr>
            </w:pPr>
            <w:del w:id="791" w:author="Author">
              <w:r w:rsidDel="00191EA4">
                <w:rPr>
                  <w:rFonts w:ascii="Book Antiqua" w:hAnsi="Book Antiqua"/>
                  <w:sz w:val="18"/>
                  <w:szCs w:val="18"/>
                </w:rPr>
                <w:delText>FEE_CLERK</w:delText>
              </w:r>
            </w:del>
          </w:p>
        </w:tc>
        <w:tc>
          <w:tcPr>
            <w:tcW w:w="4608" w:type="dxa"/>
            <w:tcBorders>
              <w:top w:val="nil"/>
              <w:left w:val="nil"/>
              <w:bottom w:val="single" w:sz="8" w:space="0" w:color="auto"/>
              <w:right w:val="single" w:sz="8" w:space="0" w:color="auto"/>
            </w:tcBorders>
            <w:tcMar>
              <w:top w:w="0" w:type="dxa"/>
              <w:left w:w="108" w:type="dxa"/>
              <w:bottom w:w="0" w:type="dxa"/>
              <w:right w:w="108" w:type="dxa"/>
            </w:tcMar>
            <w:hideMark/>
          </w:tcPr>
          <w:p w14:paraId="183585C1" w14:textId="58C3D8D3" w:rsidR="007231FA" w:rsidDel="00191EA4" w:rsidRDefault="007231FA">
            <w:pPr>
              <w:rPr>
                <w:del w:id="792" w:author="Author"/>
                <w:rFonts w:ascii="Book Antiqua" w:hAnsi="Book Antiqua"/>
                <w:sz w:val="18"/>
                <w:szCs w:val="18"/>
              </w:rPr>
            </w:pPr>
            <w:del w:id="793" w:author="Author">
              <w:r w:rsidDel="00191EA4">
                <w:rPr>
                  <w:rFonts w:ascii="Book Antiqua" w:hAnsi="Book Antiqua"/>
                  <w:sz w:val="18"/>
                  <w:szCs w:val="18"/>
                </w:rPr>
                <w:delText>Within VISN only</w:delText>
              </w:r>
            </w:del>
          </w:p>
        </w:tc>
      </w:tr>
      <w:tr w:rsidR="007231FA" w:rsidDel="00191EA4" w14:paraId="5BD75589" w14:textId="3762D79C" w:rsidTr="007231FA">
        <w:trPr>
          <w:del w:id="794" w:author="Author"/>
        </w:trPr>
        <w:tc>
          <w:tcPr>
            <w:tcW w:w="46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704432C" w14:textId="05BE1327" w:rsidR="007231FA" w:rsidDel="00191EA4" w:rsidRDefault="007231FA">
            <w:pPr>
              <w:rPr>
                <w:del w:id="795" w:author="Author"/>
                <w:rFonts w:ascii="Book Antiqua" w:hAnsi="Book Antiqua"/>
                <w:sz w:val="18"/>
                <w:szCs w:val="18"/>
              </w:rPr>
            </w:pPr>
            <w:del w:id="796" w:author="Author">
              <w:r w:rsidDel="00191EA4">
                <w:rPr>
                  <w:rFonts w:ascii="Book Antiqua" w:hAnsi="Book Antiqua"/>
                  <w:sz w:val="18"/>
                  <w:szCs w:val="18"/>
                </w:rPr>
                <w:delText>ADMINISTRATOR</w:delText>
              </w:r>
            </w:del>
          </w:p>
        </w:tc>
        <w:tc>
          <w:tcPr>
            <w:tcW w:w="4608" w:type="dxa"/>
            <w:tcBorders>
              <w:top w:val="nil"/>
              <w:left w:val="nil"/>
              <w:bottom w:val="single" w:sz="8" w:space="0" w:color="auto"/>
              <w:right w:val="single" w:sz="8" w:space="0" w:color="auto"/>
            </w:tcBorders>
            <w:tcMar>
              <w:top w:w="0" w:type="dxa"/>
              <w:left w:w="108" w:type="dxa"/>
              <w:bottom w:w="0" w:type="dxa"/>
              <w:right w:w="108" w:type="dxa"/>
            </w:tcMar>
            <w:hideMark/>
          </w:tcPr>
          <w:p w14:paraId="2991DCFB" w14:textId="67F18406" w:rsidR="007231FA" w:rsidDel="00191EA4" w:rsidRDefault="007231FA">
            <w:pPr>
              <w:rPr>
                <w:del w:id="797" w:author="Author"/>
                <w:rFonts w:ascii="Book Antiqua" w:hAnsi="Book Antiqua"/>
                <w:sz w:val="18"/>
                <w:szCs w:val="18"/>
              </w:rPr>
            </w:pPr>
            <w:del w:id="798" w:author="Author">
              <w:r w:rsidDel="00191EA4">
                <w:rPr>
                  <w:rFonts w:ascii="Book Antiqua" w:hAnsi="Book Antiqua"/>
                  <w:sz w:val="18"/>
                  <w:szCs w:val="18"/>
                </w:rPr>
                <w:delText>Unrestricted</w:delText>
              </w:r>
            </w:del>
          </w:p>
        </w:tc>
      </w:tr>
      <w:tr w:rsidR="007231FA" w:rsidDel="00191EA4" w14:paraId="7B08764B" w14:textId="42767803" w:rsidTr="007231FA">
        <w:trPr>
          <w:del w:id="799" w:author="Author"/>
        </w:trPr>
        <w:tc>
          <w:tcPr>
            <w:tcW w:w="46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EF94621" w14:textId="65F6580E" w:rsidR="007231FA" w:rsidDel="00191EA4" w:rsidRDefault="007231FA">
            <w:pPr>
              <w:rPr>
                <w:del w:id="800" w:author="Author"/>
                <w:rFonts w:ascii="Book Antiqua" w:hAnsi="Book Antiqua"/>
                <w:sz w:val="18"/>
                <w:szCs w:val="18"/>
              </w:rPr>
            </w:pPr>
            <w:del w:id="801" w:author="Author">
              <w:r w:rsidDel="00191EA4">
                <w:rPr>
                  <w:rFonts w:ascii="Book Antiqua" w:hAnsi="Book Antiqua"/>
                  <w:sz w:val="18"/>
                  <w:szCs w:val="18"/>
                </w:rPr>
                <w:delText>REJECT_CLAIMS_CLERK</w:delText>
              </w:r>
            </w:del>
          </w:p>
        </w:tc>
        <w:tc>
          <w:tcPr>
            <w:tcW w:w="4608" w:type="dxa"/>
            <w:tcBorders>
              <w:top w:val="nil"/>
              <w:left w:val="nil"/>
              <w:bottom w:val="single" w:sz="8" w:space="0" w:color="auto"/>
              <w:right w:val="single" w:sz="8" w:space="0" w:color="auto"/>
            </w:tcBorders>
            <w:tcMar>
              <w:top w:w="0" w:type="dxa"/>
              <w:left w:w="108" w:type="dxa"/>
              <w:bottom w:w="0" w:type="dxa"/>
              <w:right w:w="108" w:type="dxa"/>
            </w:tcMar>
            <w:hideMark/>
          </w:tcPr>
          <w:p w14:paraId="6C044643" w14:textId="369D0FDE" w:rsidR="007231FA" w:rsidDel="00191EA4" w:rsidRDefault="007231FA">
            <w:pPr>
              <w:rPr>
                <w:del w:id="802" w:author="Author"/>
                <w:rFonts w:ascii="Book Antiqua" w:hAnsi="Book Antiqua"/>
                <w:sz w:val="18"/>
                <w:szCs w:val="18"/>
              </w:rPr>
            </w:pPr>
            <w:del w:id="803" w:author="Author">
              <w:r w:rsidDel="00191EA4">
                <w:rPr>
                  <w:rFonts w:ascii="Book Antiqua" w:hAnsi="Book Antiqua"/>
                  <w:sz w:val="18"/>
                  <w:szCs w:val="18"/>
                </w:rPr>
                <w:delText>Within VISN only</w:delText>
              </w:r>
            </w:del>
          </w:p>
        </w:tc>
      </w:tr>
    </w:tbl>
    <w:p w14:paraId="1CB47B86" w14:textId="047D6226" w:rsidR="006035E5" w:rsidRDefault="006035E5" w:rsidP="006035E5">
      <w:pPr>
        <w:pStyle w:val="Caption"/>
      </w:pPr>
      <w:bookmarkStart w:id="804" w:name="_Toc47423389"/>
      <w:r>
        <w:t xml:space="preserve">Figure </w:t>
      </w:r>
      <w:fldSimple w:instr=" SEQ Figure \* ARABIC ">
        <w:r w:rsidR="00F816FB">
          <w:rPr>
            <w:noProof/>
          </w:rPr>
          <w:t>2</w:t>
        </w:r>
      </w:fldSimple>
      <w:r>
        <w:t xml:space="preserve">: </w:t>
      </w:r>
      <w:r w:rsidRPr="00070C3E">
        <w:t>Reroute Capabilities Matrix</w:t>
      </w:r>
      <w:bookmarkEnd w:id="804"/>
    </w:p>
    <w:p w14:paraId="6A140E76" w14:textId="7B988325" w:rsidR="00191EA4" w:rsidRDefault="00191EA4" w:rsidP="00792844">
      <w:pPr>
        <w:pStyle w:val="BodyText"/>
        <w:jc w:val="center"/>
        <w:rPr>
          <w:ins w:id="805" w:author="Author"/>
        </w:rPr>
      </w:pPr>
      <w:ins w:id="806" w:author="Author">
        <w:r>
          <w:rPr>
            <w:noProof/>
          </w:rPr>
          <w:drawing>
            <wp:inline distT="0" distB="0" distL="0" distR="0" wp14:anchorId="6DAF2497" wp14:editId="57482778">
              <wp:extent cx="5943600" cy="2677795"/>
              <wp:effectExtent l="19050" t="19050" r="19050" b="27305"/>
              <wp:docPr id="156" name="Picture 156" descr="This figure depicts User Access Levels and reroute capa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77795"/>
                      </a:xfrm>
                      <a:prstGeom prst="rect">
                        <a:avLst/>
                      </a:prstGeom>
                      <a:noFill/>
                      <a:ln>
                        <a:solidFill>
                          <a:schemeClr val="tx1"/>
                        </a:solidFill>
                      </a:ln>
                    </pic:spPr>
                  </pic:pic>
                </a:graphicData>
              </a:graphic>
            </wp:inline>
          </w:drawing>
        </w:r>
      </w:ins>
    </w:p>
    <w:p w14:paraId="4F679F5A" w14:textId="77777777" w:rsidR="00BC6B42" w:rsidRPr="00BC6B42" w:rsidRDefault="00BC6B42" w:rsidP="00BC6B42">
      <w:pPr>
        <w:pStyle w:val="Heading2"/>
      </w:pPr>
      <w:bookmarkStart w:id="807" w:name="_Toc47427125"/>
      <w:commentRangeStart w:id="808"/>
      <w:r w:rsidRPr="00BC6B42">
        <w:t>Continuity of Operation</w:t>
      </w:r>
      <w:commentRangeEnd w:id="808"/>
      <w:r w:rsidR="00245483">
        <w:rPr>
          <w:rStyle w:val="CommentReference"/>
          <w:rFonts w:ascii="Times New Roman" w:hAnsi="Times New Roman" w:cs="Times New Roman"/>
          <w:b w:val="0"/>
          <w:bCs w:val="0"/>
          <w:iCs w:val="0"/>
          <w:kern w:val="0"/>
        </w:rPr>
        <w:commentReference w:id="808"/>
      </w:r>
      <w:bookmarkEnd w:id="807"/>
    </w:p>
    <w:p w14:paraId="55591C88" w14:textId="77777777" w:rsidR="00BC6B42" w:rsidRPr="00881530" w:rsidRDefault="00BC6B42" w:rsidP="00BC6B42">
      <w:pPr>
        <w:pStyle w:val="BodyText"/>
      </w:pPr>
      <w:r w:rsidRPr="00881530">
        <w:t xml:space="preserve">The existing Disaster Recovery Plan </w:t>
      </w:r>
      <w:r>
        <w:t>did not change for FPPS</w:t>
      </w:r>
      <w:r w:rsidRPr="00881530">
        <w:t xml:space="preserve"> systems.</w:t>
      </w:r>
    </w:p>
    <w:p w14:paraId="56A86944" w14:textId="77777777" w:rsidR="00BC6B42" w:rsidRPr="00BC6B42" w:rsidRDefault="00BC6B42" w:rsidP="00BC6B42">
      <w:pPr>
        <w:pStyle w:val="Heading1"/>
      </w:pPr>
      <w:bookmarkStart w:id="809" w:name="_Toc47427126"/>
      <w:r w:rsidRPr="00BC6B42">
        <w:t>Getting Started</w:t>
      </w:r>
      <w:bookmarkEnd w:id="809"/>
    </w:p>
    <w:p w14:paraId="15DB4A12" w14:textId="77777777" w:rsidR="00BC6B42" w:rsidRPr="00F95F93" w:rsidRDefault="00BC6B42" w:rsidP="00BC6B42">
      <w:pPr>
        <w:pStyle w:val="BodyText"/>
        <w:rPr>
          <w:i/>
        </w:rPr>
      </w:pPr>
      <w:r w:rsidRPr="00F95F93">
        <w:rPr>
          <w:rStyle w:val="InstructionalText1Char"/>
          <w:i w:val="0"/>
          <w:color w:val="auto"/>
        </w:rPr>
        <w:t>This section provides a general walkthrough of the system from initiation through exit. The</w:t>
      </w:r>
      <w:r w:rsidRPr="00F95F93">
        <w:rPr>
          <w:i/>
        </w:rPr>
        <w:t xml:space="preserve"> </w:t>
      </w:r>
      <w:r w:rsidRPr="00F95F93">
        <w:rPr>
          <w:rStyle w:val="InstructionalText1Char"/>
          <w:i w:val="0"/>
          <w:color w:val="auto"/>
        </w:rPr>
        <w:t>logical arrangement of the information shall enable the functional personnel to understand the</w:t>
      </w:r>
      <w:r w:rsidRPr="00F95F93">
        <w:rPr>
          <w:i/>
        </w:rPr>
        <w:t xml:space="preserve"> </w:t>
      </w:r>
      <w:r w:rsidRPr="00F95F93">
        <w:rPr>
          <w:rStyle w:val="InstructionalText1Char"/>
          <w:i w:val="0"/>
          <w:color w:val="auto"/>
        </w:rPr>
        <w:t>sequence and flow of the system.</w:t>
      </w:r>
    </w:p>
    <w:p w14:paraId="18B54B64" w14:textId="77777777" w:rsidR="00BC6B42" w:rsidRPr="00BC6B42" w:rsidRDefault="00BC6B42" w:rsidP="00BC6B42">
      <w:pPr>
        <w:pStyle w:val="Heading2"/>
      </w:pPr>
      <w:bookmarkStart w:id="810" w:name="_Toc47427127"/>
      <w:r w:rsidRPr="00BC6B42">
        <w:lastRenderedPageBreak/>
        <w:t>Logging On</w:t>
      </w:r>
      <w:bookmarkEnd w:id="810"/>
    </w:p>
    <w:p w14:paraId="7E19ED4D" w14:textId="61A98097" w:rsidR="00BC6B42" w:rsidRDefault="00BC6B42" w:rsidP="00BC6B42">
      <w:pPr>
        <w:pStyle w:val="BodyText"/>
      </w:pPr>
      <w:r>
        <w:t xml:space="preserve">The Login Page does not require the user to enter a username and password to access the FPPS website. The user simply needs to accept the terms of the login page to proceed to use the application. </w:t>
      </w:r>
      <w:r w:rsidRPr="00FD5573">
        <w:t xml:space="preserve">The </w:t>
      </w:r>
      <w:r w:rsidR="00FD5573" w:rsidRPr="00FD5573">
        <w:t>Personal Identity Verification (</w:t>
      </w:r>
      <w:r w:rsidRPr="00FD5573">
        <w:t>PIV</w:t>
      </w:r>
      <w:r w:rsidR="00FD5573" w:rsidRPr="00FD5573">
        <w:t>)</w:t>
      </w:r>
      <w:r w:rsidRPr="00FD5573">
        <w:t xml:space="preserve"> card</w:t>
      </w:r>
      <w:r>
        <w:t xml:space="preserve"> at the user’s computer is needed to access the VA network itself, which is where the FPPS website resides. The authentication to access the FPPS website is </w:t>
      </w:r>
      <w:r w:rsidR="00FB7A50">
        <w:t xml:space="preserve">not </w:t>
      </w:r>
      <w:r>
        <w:t>done through the PIV card but through the Window Global Unique Identifier</w:t>
      </w:r>
      <w:r w:rsidR="008E21E1">
        <w:t xml:space="preserve"> (GUID)</w:t>
      </w:r>
      <w:r>
        <w:t xml:space="preserve"> that is unique to each instance of a Windows Operating System that is running. At the VA’s backend Authentication Service, the GUID sent as part of the authentication is checked to see if it has permission to access the FPPS website and it if does, it also has a set of permissions that decides what that GUID may or may not do when logged into the FPPS website.</w:t>
      </w:r>
    </w:p>
    <w:p w14:paraId="11B0DCF5" w14:textId="50805681" w:rsidR="00BC6B42" w:rsidRDefault="00BC6B42" w:rsidP="00BC6B42">
      <w:pPr>
        <w:pStyle w:val="BodyText"/>
      </w:pPr>
      <w:r>
        <w:t xml:space="preserve">Access to FPPS can be obtained through two-factor authentication. With a PIV card inserted into a system accessible card reader, navigate to the FPPS </w:t>
      </w:r>
      <w:r w:rsidR="00254036" w:rsidRPr="00254036">
        <w:t>Uniform Resource Locator</w:t>
      </w:r>
      <w:r w:rsidR="00254036">
        <w:t xml:space="preserve"> (</w:t>
      </w:r>
      <w:r>
        <w:t>URL</w:t>
      </w:r>
      <w:r w:rsidR="00254036">
        <w:t>)</w:t>
      </w:r>
      <w:r>
        <w:t xml:space="preserve">. A system access disclaimer will be presented. </w:t>
      </w:r>
    </w:p>
    <w:p w14:paraId="02E88361" w14:textId="3539F81A" w:rsidR="006035E5" w:rsidRDefault="006035E5" w:rsidP="00C53C0B">
      <w:pPr>
        <w:pStyle w:val="Caption"/>
      </w:pPr>
      <w:bookmarkStart w:id="811" w:name="_Toc47423390"/>
      <w:r>
        <w:t xml:space="preserve">Figure </w:t>
      </w:r>
      <w:fldSimple w:instr=" SEQ Figure \* ARABIC ">
        <w:r w:rsidR="00F816FB">
          <w:rPr>
            <w:noProof/>
          </w:rPr>
          <w:t>3</w:t>
        </w:r>
      </w:fldSimple>
      <w:r>
        <w:t xml:space="preserve">: </w:t>
      </w:r>
      <w:r w:rsidRPr="00D74E94">
        <w:t>Login Disclaimer</w:t>
      </w:r>
      <w:bookmarkEnd w:id="811"/>
    </w:p>
    <w:p w14:paraId="4919514F" w14:textId="6CC99645" w:rsidR="00BC6B42" w:rsidRDefault="00817E5E" w:rsidP="00792844">
      <w:pPr>
        <w:pStyle w:val="BodyText"/>
        <w:keepNext/>
        <w:jc w:val="center"/>
      </w:pPr>
      <w:ins w:id="812" w:author="Author">
        <w:r>
          <w:rPr>
            <w:noProof/>
          </w:rPr>
          <w:drawing>
            <wp:inline distT="0" distB="0" distL="0" distR="0" wp14:anchorId="0C96C2FD" wp14:editId="05784EFD">
              <wp:extent cx="5943600" cy="3260090"/>
              <wp:effectExtent l="19050" t="19050" r="19050" b="16510"/>
              <wp:docPr id="7" name="Picture 7" descr="This figure depicts the system access disclaimer for the FPPS URL. Access to FPPS can be obtained through two-factor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22"/>
                      <a:stretch>
                        <a:fillRect/>
                      </a:stretch>
                    </pic:blipFill>
                    <pic:spPr>
                      <a:xfrm>
                        <a:off x="0" y="0"/>
                        <a:ext cx="5943600" cy="3260090"/>
                      </a:xfrm>
                      <a:prstGeom prst="rect">
                        <a:avLst/>
                      </a:prstGeom>
                      <a:ln>
                        <a:solidFill>
                          <a:schemeClr val="tx1"/>
                        </a:solidFill>
                      </a:ln>
                    </pic:spPr>
                  </pic:pic>
                </a:graphicData>
              </a:graphic>
            </wp:inline>
          </w:drawing>
        </w:r>
      </w:ins>
      <w:commentRangeStart w:id="813"/>
      <w:del w:id="814" w:author="Author">
        <w:r w:rsidR="00BC6B42" w:rsidDel="00817E5E">
          <w:rPr>
            <w:noProof/>
          </w:rPr>
          <w:drawing>
            <wp:inline distT="0" distB="0" distL="0" distR="0" wp14:anchorId="3F8B2CE2" wp14:editId="5174302E">
              <wp:extent cx="5943600" cy="3310128"/>
              <wp:effectExtent l="19050" t="19050" r="19050" b="24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538" t="18753" r="13622" b="5059"/>
                      <a:stretch/>
                    </pic:blipFill>
                    <pic:spPr bwMode="auto">
                      <a:xfrm>
                        <a:off x="0" y="0"/>
                        <a:ext cx="5943600" cy="33101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commentRangeEnd w:id="813"/>
      <w:r w:rsidR="0015054E">
        <w:rPr>
          <w:rStyle w:val="CommentReference"/>
        </w:rPr>
        <w:commentReference w:id="813"/>
      </w:r>
    </w:p>
    <w:p w14:paraId="370B6603" w14:textId="28E9359F" w:rsidR="00BC6B42" w:rsidRDefault="00BC6B42" w:rsidP="00BC6B42">
      <w:pPr>
        <w:pStyle w:val="BodyText"/>
      </w:pPr>
      <w:r>
        <w:t xml:space="preserve">From this page, </w:t>
      </w:r>
      <w:r w:rsidR="00782CA6">
        <w:t>the user</w:t>
      </w:r>
      <w:ins w:id="815" w:author="Author">
        <w:r w:rsidR="0015054E">
          <w:t xml:space="preserve"> can </w:t>
        </w:r>
      </w:ins>
      <w:r>
        <w:t xml:space="preserve">accept </w:t>
      </w:r>
      <w:del w:id="816" w:author="Author">
        <w:r w:rsidDel="0015054E">
          <w:delText xml:space="preserve">or decline </w:delText>
        </w:r>
      </w:del>
      <w:r>
        <w:t>the disclaimer.</w:t>
      </w:r>
    </w:p>
    <w:p w14:paraId="4B5559A8" w14:textId="0AB3EEE8" w:rsidR="00BC6B42" w:rsidRDefault="00BC6B42" w:rsidP="001430D2">
      <w:pPr>
        <w:pStyle w:val="BodyText"/>
        <w:numPr>
          <w:ilvl w:val="0"/>
          <w:numId w:val="22"/>
        </w:numPr>
      </w:pPr>
      <w:r>
        <w:t>Accepting the disclaimer with credentials with access to the FPPS application will progress the user to the Home Page (</w:t>
      </w:r>
      <w:r w:rsidRPr="00E667E8">
        <w:rPr>
          <w:b/>
          <w:i/>
        </w:rPr>
        <w:t xml:space="preserve">see section </w:t>
      </w:r>
      <w:del w:id="817" w:author="Author">
        <w:r w:rsidRPr="00E667E8" w:rsidDel="007B24D4">
          <w:rPr>
            <w:b/>
            <w:i/>
          </w:rPr>
          <w:delText>4.1.</w:delText>
        </w:r>
      </w:del>
      <w:ins w:id="818" w:author="Author">
        <w:r w:rsidR="007B24D4">
          <w:rPr>
            <w:b/>
            <w:i/>
          </w:rPr>
          <w:t>4.</w:t>
        </w:r>
      </w:ins>
      <w:r w:rsidRPr="00E667E8">
        <w:rPr>
          <w:b/>
          <w:i/>
        </w:rPr>
        <w:t>1</w:t>
      </w:r>
      <w:r>
        <w:t>).</w:t>
      </w:r>
    </w:p>
    <w:p w14:paraId="245D5055" w14:textId="77777777" w:rsidR="00BC6B42" w:rsidRDefault="00BC6B42" w:rsidP="001430D2">
      <w:pPr>
        <w:pStyle w:val="BodyText"/>
        <w:numPr>
          <w:ilvl w:val="0"/>
          <w:numId w:val="22"/>
        </w:numPr>
      </w:pPr>
      <w:r>
        <w:t>Accepting the disclaimer with credentials lacking access to the FPPS application will display a login error.</w:t>
      </w:r>
    </w:p>
    <w:p w14:paraId="2ADF9F9A" w14:textId="55B28A5A" w:rsidR="00BC6B42" w:rsidDel="0015054E" w:rsidRDefault="00BC6B42" w:rsidP="001430D2">
      <w:pPr>
        <w:pStyle w:val="BodyText"/>
        <w:numPr>
          <w:ilvl w:val="0"/>
          <w:numId w:val="22"/>
        </w:numPr>
        <w:rPr>
          <w:del w:id="819" w:author="Author"/>
        </w:rPr>
      </w:pPr>
      <w:commentRangeStart w:id="820"/>
      <w:del w:id="821" w:author="Author">
        <w:r w:rsidDel="0015054E">
          <w:lastRenderedPageBreak/>
          <w:delText>Declining the disclaimer will result in a login error.</w:delText>
        </w:r>
        <w:bookmarkStart w:id="822" w:name="_Toc47427128"/>
        <w:bookmarkEnd w:id="822"/>
      </w:del>
    </w:p>
    <w:p w14:paraId="5FFA9ECD" w14:textId="73708671" w:rsidR="00BC6B42" w:rsidDel="0015054E" w:rsidRDefault="00BC6B42" w:rsidP="00BC6B42">
      <w:pPr>
        <w:pStyle w:val="BodyText"/>
        <w:keepNext/>
        <w:rPr>
          <w:del w:id="823" w:author="Author"/>
        </w:rPr>
      </w:pPr>
      <w:del w:id="824" w:author="Author">
        <w:r w:rsidDel="0015054E">
          <w:rPr>
            <w:noProof/>
          </w:rPr>
          <w:drawing>
            <wp:inline distT="0" distB="0" distL="0" distR="0" wp14:anchorId="6065C99F" wp14:editId="49E50EAB">
              <wp:extent cx="5943600" cy="3676650"/>
              <wp:effectExtent l="0" t="0" r="0" b="0"/>
              <wp:docPr id="26" name="Picture 26" descr="C:\Users\vhaispbridgr\Desktop\Logi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haispbridgr\Desktop\LoginErro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bookmarkStart w:id="825" w:name="_Toc47427129"/>
        <w:bookmarkEnd w:id="825"/>
      </w:del>
    </w:p>
    <w:p w14:paraId="2CAAFFBB" w14:textId="714643BD" w:rsidR="00BC6B42" w:rsidRPr="00A8025B" w:rsidDel="0015054E" w:rsidRDefault="00BC6B42" w:rsidP="0015054E">
      <w:pPr>
        <w:pStyle w:val="BodyText"/>
        <w:keepNext/>
        <w:rPr>
          <w:del w:id="826" w:author="Author"/>
        </w:rPr>
      </w:pPr>
      <w:del w:id="827" w:author="Author">
        <w:r w:rsidRPr="00A8025B" w:rsidDel="0015054E">
          <w:delText xml:space="preserve">Figure </w:delText>
        </w:r>
        <w:r w:rsidR="00E60350" w:rsidRPr="00A8025B" w:rsidDel="0015054E">
          <w:rPr>
            <w:noProof/>
          </w:rPr>
          <w:fldChar w:fldCharType="begin"/>
        </w:r>
        <w:r w:rsidR="00E60350" w:rsidRPr="00A8025B" w:rsidDel="0015054E">
          <w:rPr>
            <w:noProof/>
          </w:rPr>
          <w:delInstrText xml:space="preserve"> SEQ Figure \* ARABIC </w:delInstrText>
        </w:r>
        <w:r w:rsidR="00E60350" w:rsidRPr="00A8025B" w:rsidDel="0015054E">
          <w:rPr>
            <w:noProof/>
          </w:rPr>
          <w:fldChar w:fldCharType="separate"/>
        </w:r>
      </w:del>
      <w:ins w:id="828" w:author="Author">
        <w:del w:id="829" w:author="Author">
          <w:r w:rsidR="00CC07E5" w:rsidDel="0015054E">
            <w:rPr>
              <w:noProof/>
            </w:rPr>
            <w:delText>4</w:delText>
          </w:r>
          <w:r w:rsidR="00191EA4" w:rsidDel="0015054E">
            <w:rPr>
              <w:noProof/>
            </w:rPr>
            <w:delText>4</w:delText>
          </w:r>
        </w:del>
      </w:ins>
      <w:del w:id="830" w:author="Author">
        <w:r w:rsidR="00CD48AC" w:rsidRPr="00A8025B" w:rsidDel="0015054E">
          <w:rPr>
            <w:noProof/>
          </w:rPr>
          <w:delText>6</w:delText>
        </w:r>
        <w:r w:rsidR="00E60350" w:rsidRPr="00A8025B" w:rsidDel="0015054E">
          <w:rPr>
            <w:noProof/>
          </w:rPr>
          <w:fldChar w:fldCharType="end"/>
        </w:r>
        <w:r w:rsidR="007A7E5C" w:rsidRPr="00A8025B" w:rsidDel="0015054E">
          <w:delText xml:space="preserve"> </w:delText>
        </w:r>
        <w:r w:rsidRPr="00A8025B" w:rsidDel="0015054E">
          <w:delText>- Login Error</w:delText>
        </w:r>
        <w:bookmarkStart w:id="831" w:name="_Toc47427130"/>
        <w:bookmarkEnd w:id="831"/>
      </w:del>
    </w:p>
    <w:p w14:paraId="372179EF" w14:textId="2FA1AE0F" w:rsidR="00BC6B42" w:rsidDel="0015054E" w:rsidRDefault="00BC6B42" w:rsidP="0015054E">
      <w:pPr>
        <w:pStyle w:val="BodyText"/>
        <w:keepNext/>
        <w:rPr>
          <w:del w:id="832" w:author="Author"/>
        </w:rPr>
      </w:pPr>
      <w:bookmarkStart w:id="833" w:name="_Toc47427131"/>
      <w:bookmarkEnd w:id="833"/>
    </w:p>
    <w:p w14:paraId="1A4F86DD" w14:textId="689F4DCA" w:rsidR="00BC6B42" w:rsidDel="0015054E" w:rsidRDefault="00BC6B42" w:rsidP="00BC6B42">
      <w:pPr>
        <w:pStyle w:val="BodyText"/>
        <w:rPr>
          <w:del w:id="834" w:author="Author"/>
        </w:rPr>
      </w:pPr>
      <w:bookmarkStart w:id="835" w:name="_Toc47427132"/>
      <w:bookmarkEnd w:id="835"/>
    </w:p>
    <w:p w14:paraId="77F5993C" w14:textId="0E30D565" w:rsidR="00BC6B42" w:rsidRPr="00BC6B42" w:rsidRDefault="003425EE" w:rsidP="00BC6B42">
      <w:pPr>
        <w:pStyle w:val="Heading2"/>
      </w:pPr>
      <w:bookmarkStart w:id="836" w:name="_Toc47427133"/>
      <w:ins w:id="837" w:author="Author">
        <w:r>
          <w:t>Application Navigation</w:t>
        </w:r>
      </w:ins>
      <w:del w:id="838" w:author="Author">
        <w:r w:rsidR="00BC6B42" w:rsidRPr="00BC6B42" w:rsidDel="003425EE">
          <w:delText>System</w:delText>
        </w:r>
      </w:del>
      <w:r w:rsidR="00BC6B42" w:rsidRPr="00BC6B42">
        <w:t xml:space="preserve"> Menu</w:t>
      </w:r>
      <w:ins w:id="839" w:author="Author">
        <w:del w:id="840" w:author="Author">
          <w:r w:rsidR="00CD0A31" w:rsidDel="00191EA4">
            <w:delText>***</w:delText>
          </w:r>
        </w:del>
      </w:ins>
      <w:commentRangeEnd w:id="820"/>
      <w:r>
        <w:rPr>
          <w:rStyle w:val="CommentReference"/>
          <w:rFonts w:ascii="Times New Roman" w:hAnsi="Times New Roman" w:cs="Times New Roman"/>
          <w:b w:val="0"/>
          <w:bCs w:val="0"/>
          <w:iCs w:val="0"/>
          <w:kern w:val="0"/>
        </w:rPr>
        <w:commentReference w:id="820"/>
      </w:r>
      <w:bookmarkEnd w:id="836"/>
    </w:p>
    <w:p w14:paraId="16767B09" w14:textId="69C0445D" w:rsidR="006035E5" w:rsidRDefault="006035E5" w:rsidP="006035E5">
      <w:pPr>
        <w:pStyle w:val="Caption"/>
      </w:pPr>
      <w:bookmarkStart w:id="841" w:name="_Toc47423391"/>
      <w:r>
        <w:t xml:space="preserve">Figure </w:t>
      </w:r>
      <w:fldSimple w:instr=" SEQ Figure \* ARABIC ">
        <w:r w:rsidR="00F816FB">
          <w:rPr>
            <w:noProof/>
          </w:rPr>
          <w:t>4</w:t>
        </w:r>
      </w:fldSimple>
      <w:r>
        <w:t xml:space="preserve">: </w:t>
      </w:r>
      <w:r w:rsidR="007B2E9A" w:rsidRPr="00703A21">
        <w:t>Application System</w:t>
      </w:r>
      <w:r w:rsidRPr="00703A21">
        <w:t xml:space="preserve"> Navigation Menu</w:t>
      </w:r>
      <w:bookmarkEnd w:id="841"/>
    </w:p>
    <w:p w14:paraId="2404818B" w14:textId="3920D6A7" w:rsidR="00BC6B42" w:rsidRDefault="0015054E" w:rsidP="00792844">
      <w:pPr>
        <w:pStyle w:val="BodyText"/>
        <w:keepNext/>
        <w:jc w:val="center"/>
      </w:pPr>
      <w:ins w:id="842" w:author="Author">
        <w:r>
          <w:rPr>
            <w:noProof/>
          </w:rPr>
          <w:drawing>
            <wp:inline distT="0" distB="0" distL="0" distR="0" wp14:anchorId="3BD7A686" wp14:editId="31A43781">
              <wp:extent cx="5943600" cy="189865"/>
              <wp:effectExtent l="19050" t="19050" r="19050" b="19685"/>
              <wp:docPr id="238" name="Picture 238" descr="This figure depicts the Applications System Navigation Menu shown at the top of all pages after successful initial authoriz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New Headerbar.PNG"/>
                      <pic:cNvPicPr/>
                    </pic:nvPicPr>
                    <pic:blipFill>
                      <a:blip r:embed="rId25"/>
                      <a:stretch>
                        <a:fillRect/>
                      </a:stretch>
                    </pic:blipFill>
                    <pic:spPr>
                      <a:xfrm>
                        <a:off x="0" y="0"/>
                        <a:ext cx="5943600" cy="189865"/>
                      </a:xfrm>
                      <a:prstGeom prst="rect">
                        <a:avLst/>
                      </a:prstGeom>
                      <a:ln>
                        <a:solidFill>
                          <a:schemeClr val="tx1"/>
                        </a:solidFill>
                      </a:ln>
                    </pic:spPr>
                  </pic:pic>
                </a:graphicData>
              </a:graphic>
            </wp:inline>
          </w:drawing>
        </w:r>
      </w:ins>
      <w:del w:id="843" w:author="Author">
        <w:r w:rsidR="00BC6B42" w:rsidDel="00191EA4">
          <w:rPr>
            <w:noProof/>
          </w:rPr>
          <w:drawing>
            <wp:inline distT="0" distB="0" distL="0" distR="0" wp14:anchorId="360A08E5" wp14:editId="7E72C95A">
              <wp:extent cx="5943600" cy="1920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020" t="18168" r="14423" b="77436"/>
                      <a:stretch/>
                    </pic:blipFill>
                    <pic:spPr bwMode="auto">
                      <a:xfrm>
                        <a:off x="0" y="0"/>
                        <a:ext cx="5943600" cy="192024"/>
                      </a:xfrm>
                      <a:prstGeom prst="rect">
                        <a:avLst/>
                      </a:prstGeom>
                      <a:ln>
                        <a:noFill/>
                      </a:ln>
                      <a:extLst>
                        <a:ext uri="{53640926-AAD7-44D8-BBD7-CCE9431645EC}">
                          <a14:shadowObscured xmlns:a14="http://schemas.microsoft.com/office/drawing/2010/main"/>
                        </a:ext>
                      </a:extLst>
                    </pic:spPr>
                  </pic:pic>
                </a:graphicData>
              </a:graphic>
            </wp:inline>
          </w:drawing>
        </w:r>
        <w:commentRangeStart w:id="844"/>
        <w:r w:rsidR="00D9175E" w:rsidDel="0015054E">
          <w:rPr>
            <w:noProof/>
          </w:rPr>
          <w:drawing>
            <wp:inline distT="0" distB="0" distL="0" distR="0" wp14:anchorId="0CE71BF7" wp14:editId="682B1A10">
              <wp:extent cx="5943600" cy="1898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PNG"/>
                      <pic:cNvPicPr/>
                    </pic:nvPicPr>
                    <pic:blipFill>
                      <a:blip r:embed="rId27"/>
                      <a:stretch>
                        <a:fillRect/>
                      </a:stretch>
                    </pic:blipFill>
                    <pic:spPr>
                      <a:xfrm>
                        <a:off x="0" y="0"/>
                        <a:ext cx="5943600" cy="189865"/>
                      </a:xfrm>
                      <a:prstGeom prst="rect">
                        <a:avLst/>
                      </a:prstGeom>
                    </pic:spPr>
                  </pic:pic>
                </a:graphicData>
              </a:graphic>
            </wp:inline>
          </w:drawing>
        </w:r>
      </w:del>
      <w:commentRangeEnd w:id="844"/>
      <w:r>
        <w:rPr>
          <w:rStyle w:val="CommentReference"/>
        </w:rPr>
        <w:commentReference w:id="844"/>
      </w:r>
    </w:p>
    <w:p w14:paraId="2233EF24" w14:textId="11BA1130" w:rsidR="00BC6B42" w:rsidRPr="004F39A2" w:rsidDel="00191EA4" w:rsidRDefault="00BC6B42" w:rsidP="00CA70B4">
      <w:pPr>
        <w:spacing w:before="180"/>
        <w:rPr>
          <w:del w:id="845" w:author="Author"/>
        </w:rPr>
      </w:pPr>
      <w:r w:rsidRPr="004F39A2">
        <w:t xml:space="preserve">The </w:t>
      </w:r>
      <w:ins w:id="846" w:author="Author">
        <w:r w:rsidR="003425EE">
          <w:t>application</w:t>
        </w:r>
      </w:ins>
      <w:del w:id="847" w:author="Author">
        <w:r w:rsidRPr="004F39A2" w:rsidDel="003425EE">
          <w:delText>system</w:delText>
        </w:r>
      </w:del>
      <w:r w:rsidRPr="004F39A2">
        <w:t xml:space="preserve"> navigation menu is shown at the top of all pages after successful initial authorization. The menu includes the Windows NT username of the user currently logged in and the following links and sub-menus:</w:t>
      </w:r>
    </w:p>
    <w:p w14:paraId="3D69ED21" w14:textId="77777777" w:rsidR="00BC6B42" w:rsidRPr="004F39A2" w:rsidRDefault="00BC6B42" w:rsidP="00CA70B4">
      <w:pPr>
        <w:spacing w:before="180"/>
      </w:pPr>
    </w:p>
    <w:p w14:paraId="23BAD58B" w14:textId="72CFBDAF" w:rsidR="00BC6B42" w:rsidRPr="004F39A2" w:rsidRDefault="00BC6B42" w:rsidP="001430D2">
      <w:pPr>
        <w:pStyle w:val="ListParagraph"/>
        <w:numPr>
          <w:ilvl w:val="0"/>
          <w:numId w:val="23"/>
        </w:numPr>
        <w:spacing w:before="0" w:after="0"/>
      </w:pPr>
      <w:r w:rsidRPr="00EB3EAE">
        <w:rPr>
          <w:b/>
          <w:bCs/>
        </w:rPr>
        <w:t xml:space="preserve">Home </w:t>
      </w:r>
      <w:r w:rsidRPr="004F39A2">
        <w:t>– Navigates the user to the Home Page (</w:t>
      </w:r>
      <w:r w:rsidRPr="004F39A2">
        <w:rPr>
          <w:b/>
          <w:i/>
        </w:rPr>
        <w:t xml:space="preserve">see section </w:t>
      </w:r>
      <w:del w:id="848" w:author="Author">
        <w:r w:rsidRPr="004F39A2" w:rsidDel="007B24D4">
          <w:rPr>
            <w:b/>
            <w:i/>
          </w:rPr>
          <w:delText>4.1.</w:delText>
        </w:r>
      </w:del>
      <w:ins w:id="849" w:author="Author">
        <w:r w:rsidR="007B24D4">
          <w:rPr>
            <w:b/>
            <w:i/>
          </w:rPr>
          <w:t>4.</w:t>
        </w:r>
      </w:ins>
      <w:r w:rsidRPr="004F39A2">
        <w:rPr>
          <w:b/>
          <w:i/>
        </w:rPr>
        <w:t>1</w:t>
      </w:r>
      <w:r w:rsidRPr="004F39A2">
        <w:t>)</w:t>
      </w:r>
      <w:r w:rsidR="00CA70B4">
        <w:t>.</w:t>
      </w:r>
    </w:p>
    <w:p w14:paraId="519F0512" w14:textId="188BCD00" w:rsidR="00BC6B42" w:rsidRPr="004F39A2" w:rsidRDefault="00BC6B42" w:rsidP="00D566E5">
      <w:pPr>
        <w:pStyle w:val="ListParagraph"/>
        <w:numPr>
          <w:ilvl w:val="0"/>
          <w:numId w:val="23"/>
        </w:numPr>
        <w:spacing w:after="0"/>
      </w:pPr>
      <w:r w:rsidRPr="00EB3EAE">
        <w:rPr>
          <w:b/>
          <w:bCs/>
        </w:rPr>
        <w:t xml:space="preserve">Claims </w:t>
      </w:r>
      <w:r w:rsidRPr="004F39A2">
        <w:t xml:space="preserve">– Includes the following sub-menu </w:t>
      </w:r>
      <w:r w:rsidR="007B2E9A" w:rsidRPr="004F39A2">
        <w:t>links:</w:t>
      </w:r>
      <w:r w:rsidR="007B2E9A">
        <w:t xml:space="preserve"> Scrub</w:t>
      </w:r>
      <w:r w:rsidR="00CA70B4">
        <w:t>:</w:t>
      </w:r>
    </w:p>
    <w:p w14:paraId="5C9259A1" w14:textId="77777777" w:rsidR="00BC6B42" w:rsidRPr="004F39A2" w:rsidRDefault="00BC6B42" w:rsidP="00782CA6">
      <w:pPr>
        <w:pStyle w:val="ListParagraph"/>
        <w:numPr>
          <w:ilvl w:val="1"/>
          <w:numId w:val="23"/>
        </w:numPr>
        <w:spacing w:after="0"/>
        <w:ind w:left="1080"/>
      </w:pPr>
      <w:r w:rsidRPr="004F39A2">
        <w:t>Search Claims</w:t>
      </w:r>
    </w:p>
    <w:p w14:paraId="75856A60" w14:textId="77777777" w:rsidR="00BC6B42" w:rsidRPr="004F39A2" w:rsidRDefault="00BC6B42" w:rsidP="00782CA6">
      <w:pPr>
        <w:pStyle w:val="ListParagraph"/>
        <w:numPr>
          <w:ilvl w:val="1"/>
          <w:numId w:val="23"/>
        </w:numPr>
        <w:spacing w:after="0"/>
        <w:ind w:left="1080"/>
      </w:pPr>
      <w:r w:rsidRPr="004F39A2">
        <w:t>Awaiting Processing</w:t>
      </w:r>
    </w:p>
    <w:p w14:paraId="1A4ECC81" w14:textId="77777777" w:rsidR="00BC6B42" w:rsidRPr="004F39A2" w:rsidDel="00B45E91" w:rsidRDefault="00BC6B42" w:rsidP="00782CA6">
      <w:pPr>
        <w:pStyle w:val="ListParagraph"/>
        <w:numPr>
          <w:ilvl w:val="1"/>
          <w:numId w:val="23"/>
        </w:numPr>
        <w:spacing w:after="0"/>
        <w:ind w:left="1080"/>
        <w:rPr>
          <w:del w:id="850" w:author="Author"/>
        </w:rPr>
      </w:pPr>
      <w:r w:rsidRPr="004F39A2">
        <w:t>In Process</w:t>
      </w:r>
    </w:p>
    <w:p w14:paraId="5C082C6E" w14:textId="77777777" w:rsidR="00BC6B42" w:rsidRPr="004F39A2" w:rsidDel="00B45E91" w:rsidRDefault="00BC6B42" w:rsidP="00782CA6">
      <w:pPr>
        <w:pStyle w:val="ListParagraph"/>
        <w:numPr>
          <w:ilvl w:val="1"/>
          <w:numId w:val="23"/>
        </w:numPr>
        <w:spacing w:after="0"/>
        <w:ind w:left="1080"/>
        <w:rPr>
          <w:del w:id="851" w:author="Author"/>
        </w:rPr>
      </w:pPr>
      <w:del w:id="852" w:author="Author">
        <w:r w:rsidRPr="004F39A2" w:rsidDel="00B45E91">
          <w:delText>Aged</w:delText>
        </w:r>
      </w:del>
    </w:p>
    <w:p w14:paraId="409D614F" w14:textId="77777777" w:rsidR="00BC6B42" w:rsidRPr="004F39A2" w:rsidRDefault="00BC6B42" w:rsidP="00782CA6">
      <w:pPr>
        <w:pStyle w:val="ListParagraph"/>
        <w:numPr>
          <w:ilvl w:val="1"/>
          <w:numId w:val="23"/>
        </w:numPr>
        <w:spacing w:after="0"/>
        <w:ind w:left="1080"/>
      </w:pPr>
      <w:del w:id="853" w:author="Author">
        <w:r w:rsidRPr="004F39A2" w:rsidDel="00B45E91">
          <w:delText>Payment Errors</w:delText>
        </w:r>
      </w:del>
    </w:p>
    <w:p w14:paraId="70AAFC5F" w14:textId="1CAC96EE" w:rsidR="00BC6B42" w:rsidRPr="004F39A2" w:rsidDel="00676AAB" w:rsidRDefault="00BC6B42" w:rsidP="00782CA6">
      <w:pPr>
        <w:pStyle w:val="ListParagraph"/>
        <w:numPr>
          <w:ilvl w:val="1"/>
          <w:numId w:val="23"/>
        </w:numPr>
        <w:spacing w:after="0"/>
        <w:ind w:left="1080"/>
        <w:rPr>
          <w:del w:id="854" w:author="Author"/>
        </w:rPr>
      </w:pPr>
      <w:r w:rsidRPr="004F39A2">
        <w:t>Reject Claim</w:t>
      </w:r>
      <w:ins w:id="855" w:author="Author">
        <w:r w:rsidR="00676AAB">
          <w:t>s</w:t>
        </w:r>
      </w:ins>
      <w:del w:id="856" w:author="Author">
        <w:r w:rsidRPr="004F39A2" w:rsidDel="00676AAB">
          <w:delText>s</w:delText>
        </w:r>
      </w:del>
    </w:p>
    <w:p w14:paraId="48817413" w14:textId="68A9356C" w:rsidR="00676AAB" w:rsidRPr="004F39A2" w:rsidRDefault="00BC6B42" w:rsidP="00782CA6">
      <w:pPr>
        <w:pStyle w:val="ListParagraph"/>
        <w:numPr>
          <w:ilvl w:val="1"/>
          <w:numId w:val="23"/>
        </w:numPr>
        <w:spacing w:after="0"/>
        <w:ind w:left="1080"/>
      </w:pPr>
      <w:del w:id="857" w:author="Author">
        <w:r w:rsidRPr="004F39A2" w:rsidDel="00676AAB">
          <w:delText>Unmatched Payments</w:delText>
        </w:r>
      </w:del>
    </w:p>
    <w:p w14:paraId="60DBB771" w14:textId="01F5B62F" w:rsidR="00BC6B42" w:rsidRPr="00EB3EAE" w:rsidDel="00676AAB" w:rsidRDefault="00BC6B42" w:rsidP="00D566E5">
      <w:pPr>
        <w:pStyle w:val="ListParagraph"/>
        <w:numPr>
          <w:ilvl w:val="1"/>
          <w:numId w:val="23"/>
        </w:numPr>
        <w:spacing w:after="0"/>
        <w:rPr>
          <w:del w:id="858" w:author="Author"/>
          <w:b/>
          <w:bCs/>
        </w:rPr>
      </w:pPr>
      <w:del w:id="859" w:author="Author">
        <w:r w:rsidRPr="00EB3EAE" w:rsidDel="00676AAB">
          <w:rPr>
            <w:b/>
            <w:bCs/>
          </w:rPr>
          <w:delText>Claims Completed</w:delText>
        </w:r>
      </w:del>
    </w:p>
    <w:p w14:paraId="6819556C" w14:textId="12B67470" w:rsidR="00BC6B42" w:rsidRPr="00EB3EAE" w:rsidDel="00676AAB" w:rsidRDefault="00BC6B42" w:rsidP="00D566E5">
      <w:pPr>
        <w:pStyle w:val="ListParagraph"/>
        <w:numPr>
          <w:ilvl w:val="1"/>
          <w:numId w:val="23"/>
        </w:numPr>
        <w:spacing w:after="0"/>
        <w:rPr>
          <w:del w:id="860" w:author="Author"/>
          <w:b/>
          <w:bCs/>
        </w:rPr>
      </w:pPr>
      <w:del w:id="861" w:author="Author">
        <w:r w:rsidRPr="00EB3EAE" w:rsidDel="00676AAB">
          <w:rPr>
            <w:b/>
            <w:bCs/>
          </w:rPr>
          <w:delText>Claims Completed (Summary)</w:delText>
        </w:r>
      </w:del>
    </w:p>
    <w:p w14:paraId="2EEEF53D" w14:textId="48804120" w:rsidR="00BC6B42" w:rsidRPr="00EB3EAE" w:rsidDel="00676AAB" w:rsidRDefault="00BC6B42" w:rsidP="00D566E5">
      <w:pPr>
        <w:pStyle w:val="ListParagraph"/>
        <w:numPr>
          <w:ilvl w:val="1"/>
          <w:numId w:val="23"/>
        </w:numPr>
        <w:spacing w:after="0"/>
        <w:rPr>
          <w:del w:id="862" w:author="Author"/>
          <w:b/>
          <w:bCs/>
        </w:rPr>
      </w:pPr>
      <w:del w:id="863" w:author="Author">
        <w:r w:rsidRPr="00EB3EAE" w:rsidDel="00676AAB">
          <w:rPr>
            <w:b/>
            <w:bCs/>
          </w:rPr>
          <w:delText>Claims in Process</w:delText>
        </w:r>
      </w:del>
    </w:p>
    <w:p w14:paraId="2042F94F" w14:textId="2A1A67E3" w:rsidR="00BC6B42" w:rsidRPr="00EB3EAE" w:rsidDel="00676AAB" w:rsidRDefault="00BC6B42" w:rsidP="00D566E5">
      <w:pPr>
        <w:pStyle w:val="ListParagraph"/>
        <w:numPr>
          <w:ilvl w:val="1"/>
          <w:numId w:val="23"/>
        </w:numPr>
        <w:spacing w:after="0"/>
        <w:rPr>
          <w:del w:id="864" w:author="Author"/>
          <w:b/>
          <w:bCs/>
        </w:rPr>
      </w:pPr>
      <w:del w:id="865" w:author="Author">
        <w:r w:rsidRPr="00EB3EAE" w:rsidDel="00676AAB">
          <w:rPr>
            <w:b/>
            <w:bCs/>
          </w:rPr>
          <w:delText>Claims in Process (Summary)</w:delText>
        </w:r>
      </w:del>
    </w:p>
    <w:p w14:paraId="4462FE80" w14:textId="7C3A04EC" w:rsidR="00BC6B42" w:rsidRPr="00EB3EAE" w:rsidDel="00676AAB" w:rsidRDefault="00BC6B42" w:rsidP="00D566E5">
      <w:pPr>
        <w:pStyle w:val="ListParagraph"/>
        <w:numPr>
          <w:ilvl w:val="1"/>
          <w:numId w:val="23"/>
        </w:numPr>
        <w:spacing w:after="0"/>
        <w:rPr>
          <w:del w:id="866" w:author="Author"/>
          <w:b/>
          <w:bCs/>
        </w:rPr>
      </w:pPr>
      <w:del w:id="867" w:author="Author">
        <w:r w:rsidRPr="00EB3EAE" w:rsidDel="00676AAB">
          <w:rPr>
            <w:b/>
            <w:bCs/>
          </w:rPr>
          <w:delText>Claims Awaiting Processing</w:delText>
        </w:r>
      </w:del>
    </w:p>
    <w:p w14:paraId="24CA542F" w14:textId="0203AD88" w:rsidR="00BC6B42" w:rsidRPr="00EB3EAE" w:rsidDel="00676AAB" w:rsidRDefault="00BC6B42" w:rsidP="00D566E5">
      <w:pPr>
        <w:pStyle w:val="ListParagraph"/>
        <w:numPr>
          <w:ilvl w:val="1"/>
          <w:numId w:val="23"/>
        </w:numPr>
        <w:spacing w:after="0"/>
        <w:rPr>
          <w:del w:id="868" w:author="Author"/>
          <w:b/>
          <w:bCs/>
        </w:rPr>
      </w:pPr>
      <w:del w:id="869" w:author="Author">
        <w:r w:rsidRPr="00EB3EAE" w:rsidDel="00676AAB">
          <w:rPr>
            <w:b/>
            <w:bCs/>
          </w:rPr>
          <w:delText>Claims Awaiting Processing (Summary)</w:delText>
        </w:r>
      </w:del>
    </w:p>
    <w:p w14:paraId="010C6732" w14:textId="3BBE802F" w:rsidR="00BC6B42" w:rsidRPr="00EB3EAE" w:rsidDel="00676AAB" w:rsidRDefault="00BC6B42" w:rsidP="00D566E5">
      <w:pPr>
        <w:pStyle w:val="ListParagraph"/>
        <w:numPr>
          <w:ilvl w:val="1"/>
          <w:numId w:val="23"/>
        </w:numPr>
        <w:spacing w:after="0"/>
        <w:rPr>
          <w:del w:id="870" w:author="Author"/>
          <w:b/>
          <w:bCs/>
        </w:rPr>
      </w:pPr>
      <w:del w:id="871" w:author="Author">
        <w:r w:rsidRPr="00EB3EAE" w:rsidDel="00676AAB">
          <w:rPr>
            <w:b/>
            <w:bCs/>
          </w:rPr>
          <w:delText>Out of System Payments</w:delText>
        </w:r>
      </w:del>
    </w:p>
    <w:p w14:paraId="53DF8DA7" w14:textId="7282349C" w:rsidR="00BC6B42" w:rsidRPr="00EB3EAE" w:rsidDel="00676AAB" w:rsidRDefault="00BC6B42" w:rsidP="00D566E5">
      <w:pPr>
        <w:pStyle w:val="ListParagraph"/>
        <w:numPr>
          <w:ilvl w:val="1"/>
          <w:numId w:val="23"/>
        </w:numPr>
        <w:spacing w:after="0"/>
        <w:rPr>
          <w:del w:id="872" w:author="Author"/>
          <w:b/>
          <w:bCs/>
        </w:rPr>
      </w:pPr>
      <w:del w:id="873" w:author="Author">
        <w:r w:rsidRPr="00EB3EAE" w:rsidDel="00676AAB">
          <w:rPr>
            <w:b/>
            <w:bCs/>
          </w:rPr>
          <w:delText>Out of System Payments (Summary)</w:delText>
        </w:r>
      </w:del>
    </w:p>
    <w:p w14:paraId="424A2B1E" w14:textId="2E11077E" w:rsidR="00BC6B42" w:rsidRPr="00EB3EAE" w:rsidDel="00676AAB" w:rsidRDefault="00BC6B42" w:rsidP="00D566E5">
      <w:pPr>
        <w:pStyle w:val="ListParagraph"/>
        <w:numPr>
          <w:ilvl w:val="1"/>
          <w:numId w:val="23"/>
        </w:numPr>
        <w:spacing w:after="0"/>
        <w:rPr>
          <w:del w:id="874" w:author="Author"/>
          <w:b/>
          <w:bCs/>
        </w:rPr>
      </w:pPr>
      <w:del w:id="875" w:author="Author">
        <w:r w:rsidRPr="00EB3EAE" w:rsidDel="00676AAB">
          <w:rPr>
            <w:b/>
            <w:bCs/>
          </w:rPr>
          <w:delText>Rerouted Claims</w:delText>
        </w:r>
      </w:del>
    </w:p>
    <w:p w14:paraId="3264EEF9" w14:textId="1E33D209" w:rsidR="00BC6B42" w:rsidRPr="00EB3EAE" w:rsidDel="00676AAB" w:rsidRDefault="00BC6B42" w:rsidP="00D566E5">
      <w:pPr>
        <w:pStyle w:val="ListParagraph"/>
        <w:numPr>
          <w:ilvl w:val="1"/>
          <w:numId w:val="23"/>
        </w:numPr>
        <w:spacing w:after="0"/>
        <w:rPr>
          <w:del w:id="876" w:author="Author"/>
          <w:b/>
          <w:bCs/>
        </w:rPr>
      </w:pPr>
      <w:del w:id="877" w:author="Author">
        <w:r w:rsidRPr="00EB3EAE" w:rsidDel="00676AAB">
          <w:rPr>
            <w:b/>
            <w:bCs/>
          </w:rPr>
          <w:delText>VistA Error</w:delText>
        </w:r>
      </w:del>
    </w:p>
    <w:p w14:paraId="65308E76" w14:textId="2BA050BE" w:rsidR="00BC6B42" w:rsidRPr="00EB3EAE" w:rsidDel="00676AAB" w:rsidRDefault="00BC6B42" w:rsidP="00D566E5">
      <w:pPr>
        <w:pStyle w:val="ListParagraph"/>
        <w:numPr>
          <w:ilvl w:val="1"/>
          <w:numId w:val="23"/>
        </w:numPr>
        <w:spacing w:after="0"/>
        <w:rPr>
          <w:del w:id="878" w:author="Author"/>
          <w:b/>
          <w:bCs/>
        </w:rPr>
      </w:pPr>
      <w:del w:id="879" w:author="Author">
        <w:r w:rsidRPr="00EB3EAE" w:rsidDel="00676AAB">
          <w:rPr>
            <w:b/>
            <w:bCs/>
          </w:rPr>
          <w:delText>835 CP&amp;E Report</w:delText>
        </w:r>
      </w:del>
    </w:p>
    <w:p w14:paraId="12D63410" w14:textId="63C212B1" w:rsidR="00BC6B42" w:rsidRPr="00EB3EAE" w:rsidDel="00676AAB" w:rsidRDefault="00BC6B42" w:rsidP="00D566E5">
      <w:pPr>
        <w:pStyle w:val="ListParagraph"/>
        <w:numPr>
          <w:ilvl w:val="1"/>
          <w:numId w:val="23"/>
        </w:numPr>
        <w:spacing w:after="0"/>
        <w:rPr>
          <w:del w:id="880" w:author="Author"/>
          <w:b/>
          <w:bCs/>
        </w:rPr>
      </w:pPr>
      <w:del w:id="881" w:author="Author">
        <w:r w:rsidRPr="00EB3EAE" w:rsidDel="00676AAB">
          <w:rPr>
            <w:b/>
            <w:bCs/>
          </w:rPr>
          <w:delText>835 Fee Report</w:delText>
        </w:r>
      </w:del>
    </w:p>
    <w:p w14:paraId="3E981291" w14:textId="5E0A220B" w:rsidR="00BC6B42" w:rsidRPr="00EB3EAE" w:rsidDel="00676AAB" w:rsidRDefault="00BC6B42" w:rsidP="00D566E5">
      <w:pPr>
        <w:pStyle w:val="ListParagraph"/>
        <w:numPr>
          <w:ilvl w:val="1"/>
          <w:numId w:val="23"/>
        </w:numPr>
        <w:spacing w:after="0"/>
        <w:rPr>
          <w:del w:id="882" w:author="Author"/>
          <w:b/>
          <w:bCs/>
        </w:rPr>
      </w:pPr>
      <w:del w:id="883" w:author="Author">
        <w:r w:rsidRPr="00EB3EAE" w:rsidDel="00676AAB">
          <w:rPr>
            <w:b/>
            <w:bCs/>
          </w:rPr>
          <w:delText>835 BPR16 Compliance Report</w:delText>
        </w:r>
      </w:del>
    </w:p>
    <w:p w14:paraId="6B0D2CD3" w14:textId="77777777" w:rsidR="00BC6B42" w:rsidRPr="004F39A2" w:rsidRDefault="00BC6B42" w:rsidP="00D566E5">
      <w:pPr>
        <w:pStyle w:val="ListParagraph"/>
        <w:numPr>
          <w:ilvl w:val="0"/>
          <w:numId w:val="23"/>
        </w:numPr>
        <w:spacing w:after="0"/>
      </w:pPr>
      <w:r w:rsidRPr="00EB3EAE">
        <w:rPr>
          <w:b/>
          <w:bCs/>
        </w:rPr>
        <w:t xml:space="preserve">Tools </w:t>
      </w:r>
      <w:r w:rsidRPr="004F39A2">
        <w:t>– Includes the following sub-menu links:</w:t>
      </w:r>
    </w:p>
    <w:p w14:paraId="737D86EC" w14:textId="77777777" w:rsidR="00BC6B42" w:rsidRPr="004F39A2" w:rsidRDefault="00BC6B42" w:rsidP="00782CA6">
      <w:pPr>
        <w:pStyle w:val="ListParagraph"/>
        <w:numPr>
          <w:ilvl w:val="1"/>
          <w:numId w:val="23"/>
        </w:numPr>
        <w:spacing w:after="0"/>
        <w:ind w:left="1080"/>
      </w:pPr>
      <w:r w:rsidRPr="004F39A2">
        <w:t>Create User</w:t>
      </w:r>
    </w:p>
    <w:p w14:paraId="31ADF7B5" w14:textId="77777777" w:rsidR="00BC6B42" w:rsidRPr="004F39A2" w:rsidRDefault="00BC6B42" w:rsidP="00782CA6">
      <w:pPr>
        <w:pStyle w:val="ListParagraph"/>
        <w:numPr>
          <w:ilvl w:val="1"/>
          <w:numId w:val="23"/>
        </w:numPr>
        <w:spacing w:after="0"/>
        <w:ind w:left="1080"/>
      </w:pPr>
      <w:r w:rsidRPr="004F39A2">
        <w:t>Search / Modify User</w:t>
      </w:r>
    </w:p>
    <w:p w14:paraId="7A04AAD9" w14:textId="77777777" w:rsidR="00BC6B42" w:rsidRPr="004F39A2" w:rsidRDefault="00BC6B42" w:rsidP="00782CA6">
      <w:pPr>
        <w:pStyle w:val="ListParagraph"/>
        <w:numPr>
          <w:ilvl w:val="1"/>
          <w:numId w:val="23"/>
        </w:numPr>
        <w:spacing w:after="0"/>
        <w:ind w:left="1080"/>
      </w:pPr>
      <w:r w:rsidRPr="004F39A2">
        <w:t>Create User Request</w:t>
      </w:r>
    </w:p>
    <w:p w14:paraId="201B4DB5" w14:textId="77777777" w:rsidR="00BC6B42" w:rsidRPr="004F39A2" w:rsidDel="00676AAB" w:rsidRDefault="00BC6B42" w:rsidP="00782CA6">
      <w:pPr>
        <w:pStyle w:val="ListParagraph"/>
        <w:numPr>
          <w:ilvl w:val="1"/>
          <w:numId w:val="23"/>
        </w:numPr>
        <w:spacing w:after="0"/>
        <w:ind w:left="1080"/>
        <w:rPr>
          <w:del w:id="884" w:author="Author"/>
        </w:rPr>
      </w:pPr>
      <w:r w:rsidRPr="004F39A2">
        <w:t>Modify User Request</w:t>
      </w:r>
    </w:p>
    <w:p w14:paraId="5280CA6E" w14:textId="77777777" w:rsidR="00BC6B42" w:rsidRPr="004F39A2" w:rsidDel="00676AAB" w:rsidRDefault="00BC6B42" w:rsidP="00782CA6">
      <w:pPr>
        <w:pStyle w:val="ListParagraph"/>
        <w:numPr>
          <w:ilvl w:val="1"/>
          <w:numId w:val="23"/>
        </w:numPr>
        <w:spacing w:after="0"/>
        <w:ind w:left="1080"/>
        <w:rPr>
          <w:del w:id="885" w:author="Author"/>
        </w:rPr>
      </w:pPr>
      <w:del w:id="886" w:author="Author">
        <w:r w:rsidRPr="004F39A2" w:rsidDel="00676AAB">
          <w:delText>View User Account Requests</w:delText>
        </w:r>
      </w:del>
    </w:p>
    <w:p w14:paraId="31E2C836" w14:textId="77777777" w:rsidR="00BC6B42" w:rsidRPr="004F39A2" w:rsidDel="00676AAB" w:rsidRDefault="00BC6B42" w:rsidP="00782CA6">
      <w:pPr>
        <w:pStyle w:val="ListParagraph"/>
        <w:ind w:left="1080"/>
        <w:rPr>
          <w:del w:id="887" w:author="Author"/>
        </w:rPr>
      </w:pPr>
      <w:del w:id="888" w:author="Author">
        <w:r w:rsidRPr="004F39A2" w:rsidDel="00676AAB">
          <w:delText>Privacy Restrictions</w:delText>
        </w:r>
      </w:del>
    </w:p>
    <w:p w14:paraId="642788D2" w14:textId="77777777" w:rsidR="00BC6B42" w:rsidRPr="004F39A2" w:rsidDel="00676AAB" w:rsidRDefault="00BC6B42" w:rsidP="00782CA6">
      <w:pPr>
        <w:pStyle w:val="ListParagraph"/>
        <w:ind w:left="1080"/>
        <w:rPr>
          <w:del w:id="889" w:author="Author"/>
        </w:rPr>
      </w:pPr>
      <w:del w:id="890" w:author="Author">
        <w:r w:rsidRPr="004F39A2" w:rsidDel="00676AAB">
          <w:delText>Add Station</w:delText>
        </w:r>
      </w:del>
    </w:p>
    <w:p w14:paraId="5BB8CBE2" w14:textId="77777777" w:rsidR="00BC6B42" w:rsidRPr="004F39A2" w:rsidRDefault="00BC6B42" w:rsidP="00782CA6">
      <w:pPr>
        <w:pStyle w:val="ListParagraph"/>
        <w:numPr>
          <w:ilvl w:val="1"/>
          <w:numId w:val="23"/>
        </w:numPr>
        <w:spacing w:after="0"/>
        <w:ind w:left="1080"/>
      </w:pPr>
      <w:del w:id="891" w:author="Author">
        <w:r w:rsidRPr="004F39A2" w:rsidDel="00676AAB">
          <w:delText>Search/Modify</w:delText>
        </w:r>
      </w:del>
    </w:p>
    <w:p w14:paraId="5B729702" w14:textId="77777777" w:rsidR="00BC6B42" w:rsidRPr="004F39A2" w:rsidRDefault="00BC6B42" w:rsidP="00782CA6">
      <w:pPr>
        <w:pStyle w:val="ListParagraph"/>
        <w:numPr>
          <w:ilvl w:val="1"/>
          <w:numId w:val="23"/>
        </w:numPr>
        <w:spacing w:after="0"/>
        <w:ind w:left="1080"/>
      </w:pPr>
      <w:r w:rsidRPr="004F39A2">
        <w:t>Diagnosis Code Lookup</w:t>
      </w:r>
    </w:p>
    <w:p w14:paraId="561815DF" w14:textId="77777777" w:rsidR="00BC6B42" w:rsidRPr="004F39A2" w:rsidDel="00676AAB" w:rsidRDefault="00BC6B42" w:rsidP="00782CA6">
      <w:pPr>
        <w:pStyle w:val="ListParagraph"/>
        <w:numPr>
          <w:ilvl w:val="1"/>
          <w:numId w:val="23"/>
        </w:numPr>
        <w:spacing w:after="0"/>
        <w:ind w:left="1080"/>
        <w:rPr>
          <w:del w:id="892" w:author="Author"/>
        </w:rPr>
      </w:pPr>
      <w:r w:rsidRPr="004F39A2">
        <w:t>Medical Code Lookup</w:t>
      </w:r>
    </w:p>
    <w:p w14:paraId="750BE64C" w14:textId="20FD26E7" w:rsidR="00BC6B42" w:rsidRPr="004F39A2" w:rsidRDefault="00BC6B42" w:rsidP="00782CA6">
      <w:pPr>
        <w:pStyle w:val="ListParagraph"/>
        <w:numPr>
          <w:ilvl w:val="1"/>
          <w:numId w:val="23"/>
        </w:numPr>
        <w:spacing w:after="0"/>
        <w:ind w:left="1080"/>
      </w:pPr>
      <w:del w:id="893" w:author="Author">
        <w:r w:rsidRPr="004F39A2" w:rsidDel="00676AAB">
          <w:delText>Help – Navigates the user to the &lt;what&gt;</w:delText>
        </w:r>
      </w:del>
      <w:ins w:id="894" w:author="Author">
        <w:del w:id="895" w:author="Author">
          <w:r w:rsidR="00191EA4" w:rsidDel="00676AAB">
            <w:delText xml:space="preserve"> Application Help System</w:delText>
          </w:r>
        </w:del>
      </w:ins>
    </w:p>
    <w:p w14:paraId="648EED17" w14:textId="0540319A" w:rsidR="00BC6B42" w:rsidRPr="004F39A2" w:rsidRDefault="00BC6B42" w:rsidP="00D566E5">
      <w:pPr>
        <w:pStyle w:val="ListParagraph"/>
        <w:numPr>
          <w:ilvl w:val="0"/>
          <w:numId w:val="23"/>
        </w:numPr>
        <w:spacing w:after="0"/>
      </w:pPr>
      <w:r w:rsidRPr="00EB3EAE">
        <w:rPr>
          <w:b/>
          <w:bCs/>
        </w:rPr>
        <w:t xml:space="preserve">Logout </w:t>
      </w:r>
      <w:r w:rsidRPr="004F39A2">
        <w:t>– Logs the user out of the FPPS application and navigates the user to the Login Disclaimer page</w:t>
      </w:r>
      <w:r w:rsidR="00CA70B4">
        <w:t>.</w:t>
      </w:r>
    </w:p>
    <w:p w14:paraId="5A2A7261" w14:textId="394B2213" w:rsidR="00BC6B42" w:rsidDel="003425EE" w:rsidRDefault="00BC6B42" w:rsidP="00BC6B42">
      <w:pPr>
        <w:pStyle w:val="BodyText"/>
        <w:rPr>
          <w:del w:id="896" w:author="Author"/>
        </w:rPr>
      </w:pPr>
      <w:bookmarkStart w:id="897" w:name="_Toc47427134"/>
      <w:bookmarkEnd w:id="897"/>
    </w:p>
    <w:p w14:paraId="2972EA14" w14:textId="409D6B9C" w:rsidR="00BC6B42" w:rsidRPr="00BC6B42" w:rsidDel="003425EE" w:rsidRDefault="00BC6B42" w:rsidP="00BC6B42">
      <w:pPr>
        <w:pStyle w:val="Heading2"/>
        <w:rPr>
          <w:del w:id="898" w:author="Author"/>
        </w:rPr>
      </w:pPr>
      <w:del w:id="899" w:author="Author">
        <w:r w:rsidRPr="00BC6B42" w:rsidDel="003425EE">
          <w:delText>Changing User ID and Password</w:delText>
        </w:r>
        <w:bookmarkStart w:id="900" w:name="_Toc47427135"/>
        <w:bookmarkEnd w:id="900"/>
      </w:del>
    </w:p>
    <w:p w14:paraId="388AB7E4" w14:textId="580E57CC" w:rsidR="00BC6B42" w:rsidRPr="008F40D6" w:rsidDel="003425EE" w:rsidRDefault="00BC6B42" w:rsidP="00BC6B42">
      <w:pPr>
        <w:pStyle w:val="BodyText"/>
        <w:rPr>
          <w:del w:id="901" w:author="Author"/>
        </w:rPr>
      </w:pPr>
      <w:del w:id="902" w:author="Author">
        <w:r w:rsidDel="003425EE">
          <w:delText xml:space="preserve">Modifying </w:delText>
        </w:r>
        <w:r w:rsidR="008F4E33" w:rsidDel="003425EE">
          <w:delText>a FPPS</w:delText>
        </w:r>
        <w:r w:rsidDel="003425EE">
          <w:delText xml:space="preserve"> Users password is performed via the Modify User Request Page (</w:delText>
        </w:r>
        <w:r w:rsidRPr="008F40D6" w:rsidDel="003425EE">
          <w:rPr>
            <w:b/>
            <w:i/>
          </w:rPr>
          <w:delText>See Section 4.1.</w:delText>
        </w:r>
      </w:del>
      <w:ins w:id="903" w:author="Author">
        <w:del w:id="904" w:author="Author">
          <w:r w:rsidR="007B24D4" w:rsidDel="003425EE">
            <w:rPr>
              <w:b/>
              <w:i/>
            </w:rPr>
            <w:delText>4.</w:delText>
          </w:r>
        </w:del>
      </w:ins>
      <w:del w:id="905" w:author="Author">
        <w:r w:rsidRPr="008F40D6" w:rsidDel="003425EE">
          <w:rPr>
            <w:b/>
            <w:i/>
          </w:rPr>
          <w:delText>30</w:delText>
        </w:r>
        <w:r w:rsidDel="003425EE">
          <w:delText xml:space="preserve">). </w:delText>
        </w:r>
        <w:r w:rsidR="008F4E33" w:rsidDel="003425EE">
          <w:delText>A FPPS</w:delText>
        </w:r>
        <w:r w:rsidDel="003425EE">
          <w:delText xml:space="preserve"> User ID is the Windows NT username and is not modifiable within the scope of the FPPS application.</w:delText>
        </w:r>
        <w:bookmarkStart w:id="906" w:name="_Toc47427136"/>
        <w:bookmarkEnd w:id="906"/>
      </w:del>
    </w:p>
    <w:p w14:paraId="3CBD6944" w14:textId="77777777" w:rsidR="00BC6B42" w:rsidRPr="00BC6B42" w:rsidRDefault="00BC6B42" w:rsidP="00BC6B42">
      <w:pPr>
        <w:pStyle w:val="Heading2"/>
      </w:pPr>
      <w:bookmarkStart w:id="907" w:name="_Toc47427137"/>
      <w:r w:rsidRPr="00BC6B42">
        <w:t>Exit System</w:t>
      </w:r>
      <w:bookmarkEnd w:id="907"/>
    </w:p>
    <w:p w14:paraId="497C1B76" w14:textId="77777777" w:rsidR="00BC6B42" w:rsidRPr="005D47EF" w:rsidRDefault="00BC6B42" w:rsidP="00BC6B42">
      <w:pPr>
        <w:pStyle w:val="BodyText"/>
      </w:pPr>
      <w:r>
        <w:t>For the user to properly exit the system the user must use the Logout button in the system navigation menu (</w:t>
      </w:r>
      <w:r w:rsidRPr="0048019F">
        <w:rPr>
          <w:b/>
          <w:i/>
        </w:rPr>
        <w:t>see section 3.2</w:t>
      </w:r>
      <w:r>
        <w:t>). This button logs the user out of the FPPS application and navigates the user to the Login Disclaimer page.</w:t>
      </w:r>
    </w:p>
    <w:p w14:paraId="39365BD4" w14:textId="4A80DA93" w:rsidR="00BC6B42" w:rsidRPr="00BC6B42" w:rsidDel="003425EE" w:rsidRDefault="00BC6B42" w:rsidP="00BC6B42">
      <w:pPr>
        <w:pStyle w:val="Heading2"/>
        <w:rPr>
          <w:del w:id="908" w:author="Author"/>
        </w:rPr>
      </w:pPr>
      <w:commentRangeStart w:id="909"/>
      <w:del w:id="910" w:author="Author">
        <w:r w:rsidRPr="00BC6B42" w:rsidDel="003425EE">
          <w:lastRenderedPageBreak/>
          <w:delText>Caveats and Exceptions</w:delText>
        </w:r>
        <w:bookmarkStart w:id="911" w:name="_Toc47427138"/>
        <w:bookmarkEnd w:id="911"/>
      </w:del>
    </w:p>
    <w:p w14:paraId="756DA54F" w14:textId="6B4D774C" w:rsidR="00BC6B42" w:rsidRPr="0077149E" w:rsidDel="003425EE" w:rsidRDefault="00BC6B42" w:rsidP="00BC6B42">
      <w:pPr>
        <w:pStyle w:val="InstructionalText2"/>
        <w:ind w:left="1080"/>
        <w:rPr>
          <w:del w:id="912" w:author="Author"/>
          <w:i w:val="0"/>
          <w:color w:val="auto"/>
        </w:rPr>
      </w:pPr>
      <w:del w:id="913" w:author="Author">
        <w:r w:rsidRPr="0077149E" w:rsidDel="003425EE">
          <w:rPr>
            <w:i w:val="0"/>
            <w:color w:val="auto"/>
          </w:rPr>
          <w:delText>N/A</w:delText>
        </w:r>
        <w:bookmarkStart w:id="914" w:name="_Toc47427139"/>
        <w:bookmarkEnd w:id="914"/>
      </w:del>
    </w:p>
    <w:p w14:paraId="0A6BCAFA" w14:textId="1BA385EF" w:rsidR="00BC6B42" w:rsidRPr="00BC6B42" w:rsidRDefault="00BC6B42" w:rsidP="00BC6B42">
      <w:pPr>
        <w:pStyle w:val="Heading1"/>
      </w:pPr>
      <w:bookmarkStart w:id="915" w:name="_Toc47427140"/>
      <w:r w:rsidRPr="00BC6B42">
        <w:t xml:space="preserve">Using the </w:t>
      </w:r>
      <w:del w:id="916" w:author="Author">
        <w:r w:rsidRPr="00BC6B42" w:rsidDel="00982F39">
          <w:delText>Software</w:delText>
        </w:r>
        <w:commentRangeEnd w:id="909"/>
        <w:r w:rsidR="0077505A" w:rsidDel="00982F39">
          <w:rPr>
            <w:rStyle w:val="CommentReference"/>
            <w:rFonts w:ascii="Times New Roman" w:hAnsi="Times New Roman" w:cs="Times New Roman"/>
            <w:b w:val="0"/>
            <w:bCs w:val="0"/>
            <w:kern w:val="0"/>
          </w:rPr>
          <w:commentReference w:id="909"/>
        </w:r>
      </w:del>
      <w:ins w:id="917" w:author="Author">
        <w:r w:rsidR="00982F39">
          <w:t>Application</w:t>
        </w:r>
      </w:ins>
      <w:bookmarkEnd w:id="915"/>
    </w:p>
    <w:p w14:paraId="64569549" w14:textId="6277D652" w:rsidR="00BC6B42" w:rsidRDefault="00BC6B42" w:rsidP="007B24D4">
      <w:pPr>
        <w:pStyle w:val="Heading2"/>
        <w:ind w:left="432" w:hanging="432"/>
      </w:pPr>
      <w:bookmarkStart w:id="918" w:name="_Toc47427141"/>
      <w:r>
        <w:t>Home Page</w:t>
      </w:r>
      <w:bookmarkEnd w:id="918"/>
    </w:p>
    <w:p w14:paraId="4506D06C" w14:textId="35358AB8" w:rsidR="00CA70B4" w:rsidRDefault="00CA70B4" w:rsidP="00CA70B4">
      <w:pPr>
        <w:pStyle w:val="Caption"/>
      </w:pPr>
      <w:bookmarkStart w:id="919" w:name="_Toc47423392"/>
      <w:r>
        <w:t xml:space="preserve">Figure </w:t>
      </w:r>
      <w:fldSimple w:instr=" SEQ Figure \* ARABIC ">
        <w:r w:rsidR="00F816FB">
          <w:rPr>
            <w:noProof/>
          </w:rPr>
          <w:t>5</w:t>
        </w:r>
      </w:fldSimple>
      <w:r>
        <w:t xml:space="preserve">: </w:t>
      </w:r>
      <w:r w:rsidRPr="00097DEC">
        <w:t>Home Page</w:t>
      </w:r>
      <w:bookmarkEnd w:id="919"/>
    </w:p>
    <w:p w14:paraId="68AA01C3" w14:textId="1060B413" w:rsidR="00BC6B42" w:rsidRDefault="00817E5E" w:rsidP="00792844">
      <w:pPr>
        <w:pStyle w:val="BodyText"/>
        <w:jc w:val="center"/>
      </w:pPr>
      <w:ins w:id="920" w:author="Author">
        <w:r>
          <w:rPr>
            <w:noProof/>
          </w:rPr>
          <w:drawing>
            <wp:inline distT="0" distB="0" distL="0" distR="0" wp14:anchorId="68E8FA44" wp14:editId="69420471">
              <wp:extent cx="5486400" cy="3770727"/>
              <wp:effectExtent l="19050" t="19050" r="19050" b="20320"/>
              <wp:docPr id="240" name="Picture 240" descr="This figure depicts the home Page of the FPPS application allows the user to select a station listing to use as the basis for the claims they will be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2.PNG"/>
                      <pic:cNvPicPr/>
                    </pic:nvPicPr>
                    <pic:blipFill>
                      <a:blip r:embed="rId28"/>
                      <a:stretch>
                        <a:fillRect/>
                      </a:stretch>
                    </pic:blipFill>
                    <pic:spPr>
                      <a:xfrm>
                        <a:off x="0" y="0"/>
                        <a:ext cx="5486400" cy="3770727"/>
                      </a:xfrm>
                      <a:prstGeom prst="rect">
                        <a:avLst/>
                      </a:prstGeom>
                      <a:ln>
                        <a:solidFill>
                          <a:schemeClr val="tx1"/>
                        </a:solidFill>
                      </a:ln>
                    </pic:spPr>
                  </pic:pic>
                </a:graphicData>
              </a:graphic>
            </wp:inline>
          </w:drawing>
        </w:r>
        <w:del w:id="921" w:author="Author">
          <w:r w:rsidR="003C2650" w:rsidDel="00817E5E">
            <w:rPr>
              <w:noProof/>
            </w:rPr>
            <w:drawing>
              <wp:inline distT="0" distB="0" distL="0" distR="0" wp14:anchorId="25FDB309" wp14:editId="11103630">
                <wp:extent cx="5943600" cy="44856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85640"/>
                        </a:xfrm>
                        <a:prstGeom prst="rect">
                          <a:avLst/>
                        </a:prstGeom>
                      </pic:spPr>
                    </pic:pic>
                  </a:graphicData>
                </a:graphic>
              </wp:inline>
            </w:drawing>
          </w:r>
        </w:del>
      </w:ins>
      <w:del w:id="922" w:author="Author">
        <w:r w:rsidR="00676A90" w:rsidDel="003425EE">
          <w:rPr>
            <w:noProof/>
          </w:rPr>
          <w:drawing>
            <wp:inline distT="0" distB="0" distL="0" distR="0" wp14:anchorId="6512AD62" wp14:editId="4642DE8A">
              <wp:extent cx="5943600" cy="4466590"/>
              <wp:effectExtent l="0" t="0" r="0" b="0"/>
              <wp:docPr id="229" name="Picture 2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Capture2.PNG"/>
                      <pic:cNvPicPr/>
                    </pic:nvPicPr>
                    <pic:blipFill>
                      <a:blip r:embed="rId30"/>
                      <a:stretch>
                        <a:fillRect/>
                      </a:stretch>
                    </pic:blipFill>
                    <pic:spPr>
                      <a:xfrm>
                        <a:off x="0" y="0"/>
                        <a:ext cx="5943600" cy="4466590"/>
                      </a:xfrm>
                      <a:prstGeom prst="rect">
                        <a:avLst/>
                      </a:prstGeom>
                    </pic:spPr>
                  </pic:pic>
                </a:graphicData>
              </a:graphic>
            </wp:inline>
          </w:drawing>
        </w:r>
      </w:del>
      <w:commentRangeStart w:id="923"/>
      <w:ins w:id="924" w:author="Author">
        <w:del w:id="925" w:author="Author">
          <w:r w:rsidR="003425EE" w:rsidDel="003C2650">
            <w:rPr>
              <w:noProof/>
            </w:rPr>
            <w:drawing>
              <wp:inline distT="0" distB="0" distL="0" distR="0" wp14:anchorId="350CA7B7" wp14:editId="0404A5F6">
                <wp:extent cx="5943600" cy="4415790"/>
                <wp:effectExtent l="0" t="0" r="0" b="3810"/>
                <wp:docPr id="239" name="Picture 2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apture.PNG"/>
                        <pic:cNvPicPr/>
                      </pic:nvPicPr>
                      <pic:blipFill>
                        <a:blip r:embed="rId31"/>
                        <a:stretch>
                          <a:fillRect/>
                        </a:stretch>
                      </pic:blipFill>
                      <pic:spPr>
                        <a:xfrm>
                          <a:off x="0" y="0"/>
                          <a:ext cx="5943600" cy="4415790"/>
                        </a:xfrm>
                        <a:prstGeom prst="rect">
                          <a:avLst/>
                        </a:prstGeom>
                      </pic:spPr>
                    </pic:pic>
                  </a:graphicData>
                </a:graphic>
              </wp:inline>
            </w:drawing>
          </w:r>
        </w:del>
      </w:ins>
      <w:commentRangeEnd w:id="923"/>
      <w:r w:rsidR="00982F39">
        <w:rPr>
          <w:rStyle w:val="CommentReference"/>
        </w:rPr>
        <w:commentReference w:id="923"/>
      </w:r>
    </w:p>
    <w:p w14:paraId="48546106" w14:textId="77777777" w:rsidR="00BC6B42" w:rsidRDefault="00BC6B42" w:rsidP="0045212A">
      <w:pPr>
        <w:pStyle w:val="BodyText"/>
      </w:pPr>
      <w:r>
        <w:t xml:space="preserve">The </w:t>
      </w:r>
      <w:commentRangeStart w:id="926"/>
      <w:r>
        <w:t xml:space="preserve">Home Page </w:t>
      </w:r>
      <w:commentRangeEnd w:id="926"/>
      <w:r w:rsidR="003425EE">
        <w:rPr>
          <w:rStyle w:val="CommentReference"/>
        </w:rPr>
        <w:commentReference w:id="926"/>
      </w:r>
      <w:r>
        <w:t>of the FPPS application allows the user to select a station listing to use as the basis for the claims they will be processing. The user may select none, one, or multiple stations to work with at a time by checking the appropriate checkboxes in a displayed table and clicking the Set Active button. The user may also review their current selections and details about their account through a box at the top of the page.</w:t>
      </w:r>
    </w:p>
    <w:p w14:paraId="5DD941DF" w14:textId="5B60809C" w:rsidR="00CA70B4" w:rsidRDefault="00BC6B42" w:rsidP="0045212A">
      <w:pPr>
        <w:pStyle w:val="BodyText"/>
      </w:pPr>
      <w:r>
        <w:t>The Home Page can be navigated to through the click of the Home option in the navigation menu</w:t>
      </w:r>
      <w:ins w:id="927" w:author="Author">
        <w:r w:rsidR="00CD0A31">
          <w:t xml:space="preserve"> </w:t>
        </w:r>
        <w:r w:rsidR="00CD0A31" w:rsidRPr="004F39A2">
          <w:t>(</w:t>
        </w:r>
        <w:r w:rsidR="00CD0A31" w:rsidRPr="004F39A2">
          <w:rPr>
            <w:b/>
            <w:i/>
          </w:rPr>
          <w:t xml:space="preserve">see section </w:t>
        </w:r>
        <w:del w:id="928" w:author="Author">
          <w:r w:rsidR="00CD0A31" w:rsidDel="00F8684E">
            <w:rPr>
              <w:b/>
              <w:i/>
            </w:rPr>
            <w:delText>8</w:delText>
          </w:r>
          <w:r w:rsidR="00CD0A31" w:rsidRPr="004F39A2" w:rsidDel="00F8684E">
            <w:rPr>
              <w:b/>
              <w:i/>
            </w:rPr>
            <w:delText>.2</w:delText>
          </w:r>
        </w:del>
        <w:r w:rsidR="00F8684E">
          <w:rPr>
            <w:b/>
            <w:i/>
          </w:rPr>
          <w:t>3.2</w:t>
        </w:r>
        <w:r w:rsidR="00CD0A31" w:rsidRPr="004F39A2">
          <w:t>)</w:t>
        </w:r>
      </w:ins>
      <w:del w:id="929" w:author="Author">
        <w:r w:rsidDel="00BD3ABC">
          <w:delText xml:space="preserve"> (</w:delText>
        </w:r>
        <w:r w:rsidRPr="006F05B3" w:rsidDel="00BD3ABC">
          <w:rPr>
            <w:b/>
            <w:i/>
          </w:rPr>
          <w:delText>see section 3.2</w:delText>
        </w:r>
        <w:r w:rsidDel="00BD3ABC">
          <w:delText xml:space="preserve">). </w:delText>
        </w:r>
      </w:del>
      <w:ins w:id="930" w:author="Author">
        <w:r w:rsidR="00BD3ABC">
          <w:t xml:space="preserve">. </w:t>
        </w:r>
      </w:ins>
      <w:r>
        <w:t>On the FPPS Home Page, all data points will fill in with data and all stations currently selected by the user will have their associated checkbox selected in the station selection table. All checkboxes are selectable and de-selectable. A selected checkbox is represented by the appearance of a checkmark within the box, while a non-selected checkbox is represented as a black box.</w:t>
      </w:r>
    </w:p>
    <w:p w14:paraId="681B0423" w14:textId="65F0B193" w:rsidR="00BC6B42" w:rsidRDefault="00BC6B42" w:rsidP="0045212A">
      <w:pPr>
        <w:pStyle w:val="BodyText"/>
      </w:pPr>
      <w:r>
        <w:t>The account details box includes the following information:</w:t>
      </w:r>
    </w:p>
    <w:p w14:paraId="6F7A8E33" w14:textId="77777777" w:rsidR="00BC6B42" w:rsidRDefault="00BC6B42" w:rsidP="00E8623F">
      <w:pPr>
        <w:pStyle w:val="BodyText"/>
        <w:numPr>
          <w:ilvl w:val="0"/>
          <w:numId w:val="44"/>
        </w:numPr>
      </w:pPr>
      <w:r w:rsidRPr="008F40FC">
        <w:rPr>
          <w:b/>
        </w:rPr>
        <w:t>User:</w:t>
      </w:r>
      <w:r>
        <w:t xml:space="preserve"> The Windows NT user ID of the currently logged in user.</w:t>
      </w:r>
    </w:p>
    <w:p w14:paraId="4BAE326A" w14:textId="77777777" w:rsidR="00BC6B42" w:rsidRDefault="00BC6B42" w:rsidP="00E8623F">
      <w:pPr>
        <w:pStyle w:val="BodyText"/>
        <w:numPr>
          <w:ilvl w:val="0"/>
          <w:numId w:val="44"/>
        </w:numPr>
      </w:pPr>
      <w:r w:rsidRPr="008F40FC">
        <w:rPr>
          <w:b/>
        </w:rPr>
        <w:t xml:space="preserve">Active Stations: </w:t>
      </w:r>
      <w:r w:rsidRPr="008F40FC">
        <w:t>A</w:t>
      </w:r>
      <w:r>
        <w:t>n inline list of station identifiers currently selected as active by the user.</w:t>
      </w:r>
    </w:p>
    <w:p w14:paraId="74D0D7F5" w14:textId="77777777" w:rsidR="00BC6B42" w:rsidRDefault="00BC6B42" w:rsidP="00E8623F">
      <w:pPr>
        <w:pStyle w:val="BodyText"/>
        <w:numPr>
          <w:ilvl w:val="0"/>
          <w:numId w:val="44"/>
        </w:numPr>
      </w:pPr>
      <w:r w:rsidRPr="008F40FC">
        <w:rPr>
          <w:b/>
        </w:rPr>
        <w:t>Last Login:</w:t>
      </w:r>
      <w:r>
        <w:t xml:space="preserve"> The date and time stamp of the last successful login by the current user.</w:t>
      </w:r>
    </w:p>
    <w:p w14:paraId="0AF9CED7" w14:textId="77777777" w:rsidR="00BC6B42" w:rsidRPr="008F40FC" w:rsidRDefault="00BC6B42" w:rsidP="00E8623F">
      <w:pPr>
        <w:pStyle w:val="BodyText"/>
        <w:numPr>
          <w:ilvl w:val="0"/>
          <w:numId w:val="44"/>
        </w:numPr>
        <w:rPr>
          <w:b/>
        </w:rPr>
      </w:pPr>
      <w:r w:rsidRPr="008F40FC">
        <w:rPr>
          <w:b/>
        </w:rPr>
        <w:lastRenderedPageBreak/>
        <w:t>Roles:</w:t>
      </w:r>
      <w:r>
        <w:t xml:space="preserve"> A list of security roles currently assigned to the current user.</w:t>
      </w:r>
    </w:p>
    <w:p w14:paraId="2C80B2E6" w14:textId="77777777" w:rsidR="00BC6B42" w:rsidRDefault="00BC6B42" w:rsidP="00EB3EAE">
      <w:pPr>
        <w:pStyle w:val="BodyText"/>
      </w:pPr>
      <w:r>
        <w:t>The station selection table includes the following features:</w:t>
      </w:r>
    </w:p>
    <w:p w14:paraId="605BDC26" w14:textId="383439DC" w:rsidR="00BC6B42" w:rsidRDefault="00BC6B42" w:rsidP="00E8623F">
      <w:pPr>
        <w:pStyle w:val="BodyText"/>
        <w:numPr>
          <w:ilvl w:val="0"/>
          <w:numId w:val="44"/>
        </w:numPr>
        <w:rPr>
          <w:b/>
        </w:rPr>
      </w:pPr>
      <w:r w:rsidRPr="00546685">
        <w:rPr>
          <w:b/>
        </w:rPr>
        <w:t>Header:</w:t>
      </w:r>
    </w:p>
    <w:p w14:paraId="3F19794B" w14:textId="77777777" w:rsidR="00BC6B42" w:rsidRPr="008F40FC" w:rsidRDefault="00BC6B42" w:rsidP="00CA70B4">
      <w:pPr>
        <w:pStyle w:val="BodyText"/>
        <w:ind w:left="720"/>
      </w:pPr>
      <w:r w:rsidRPr="008F40FC">
        <w:t>The table</w:t>
      </w:r>
      <w:r>
        <w:t xml:space="preserve"> header provides a select all stations checkbox and organizational details of the table columns.</w:t>
      </w:r>
    </w:p>
    <w:p w14:paraId="4F4F03C4" w14:textId="62BFCEEA" w:rsidR="00BC6B42" w:rsidRDefault="00BC6B42" w:rsidP="00E8623F">
      <w:pPr>
        <w:pStyle w:val="BodyText"/>
        <w:numPr>
          <w:ilvl w:val="0"/>
          <w:numId w:val="42"/>
        </w:numPr>
        <w:ind w:left="1080"/>
      </w:pPr>
      <w:r w:rsidRPr="00EB3EAE">
        <w:rPr>
          <w:b/>
          <w:bCs/>
        </w:rPr>
        <w:t xml:space="preserve">Checkbox </w:t>
      </w:r>
      <w:r>
        <w:t>– Selects all visible stations in the table</w:t>
      </w:r>
      <w:r w:rsidR="00192159">
        <w:t>.</w:t>
      </w:r>
    </w:p>
    <w:p w14:paraId="25506805" w14:textId="7371C830" w:rsidR="00BC6B42" w:rsidRDefault="00BC6B42" w:rsidP="00E8623F">
      <w:pPr>
        <w:pStyle w:val="BodyText"/>
        <w:numPr>
          <w:ilvl w:val="0"/>
          <w:numId w:val="42"/>
        </w:numPr>
        <w:ind w:left="1080"/>
      </w:pPr>
      <w:r w:rsidRPr="00EB3EAE">
        <w:rPr>
          <w:b/>
          <w:bCs/>
        </w:rPr>
        <w:t>Station</w:t>
      </w:r>
      <w:r>
        <w:t xml:space="preserve"> – Column header for the identifier of the station represented by a line in the table</w:t>
      </w:r>
      <w:r w:rsidR="00192159">
        <w:t>.</w:t>
      </w:r>
    </w:p>
    <w:p w14:paraId="18B35E49" w14:textId="5A135582" w:rsidR="00BC6B42" w:rsidRPr="00EB3EAE" w:rsidDel="004F16D7" w:rsidRDefault="00BC6B42" w:rsidP="00E8623F">
      <w:pPr>
        <w:pStyle w:val="BodyText"/>
        <w:numPr>
          <w:ilvl w:val="0"/>
          <w:numId w:val="24"/>
        </w:numPr>
        <w:ind w:left="1080"/>
        <w:rPr>
          <w:del w:id="931" w:author="Author"/>
          <w:b/>
          <w:bCs/>
        </w:rPr>
      </w:pPr>
      <w:del w:id="932" w:author="Author">
        <w:r w:rsidRPr="00EB3EAE" w:rsidDel="004F16D7">
          <w:rPr>
            <w:b/>
            <w:bCs/>
          </w:rPr>
          <w:delText>Claims Assigned – Column header for the count of claims assigned to the station</w:delText>
        </w:r>
      </w:del>
    </w:p>
    <w:p w14:paraId="3434E186" w14:textId="6F19C9D4" w:rsidR="00BC6B42" w:rsidRDefault="00BC6B42" w:rsidP="00E8623F">
      <w:pPr>
        <w:pStyle w:val="BodyText"/>
        <w:numPr>
          <w:ilvl w:val="0"/>
          <w:numId w:val="42"/>
        </w:numPr>
        <w:ind w:left="1080"/>
      </w:pPr>
      <w:r w:rsidRPr="00EB3EAE">
        <w:rPr>
          <w:b/>
          <w:bCs/>
        </w:rPr>
        <w:t>Claims Awaiting</w:t>
      </w:r>
      <w:r>
        <w:t xml:space="preserve"> – Column header for the count of claims in the established status and assigned to the station</w:t>
      </w:r>
      <w:r w:rsidR="00192159">
        <w:t>.</w:t>
      </w:r>
    </w:p>
    <w:p w14:paraId="6BBCA4B3" w14:textId="1FA4228F" w:rsidR="00BC6B42" w:rsidRDefault="00BC6B42" w:rsidP="00E8623F">
      <w:pPr>
        <w:pStyle w:val="BodyText"/>
        <w:numPr>
          <w:ilvl w:val="0"/>
          <w:numId w:val="42"/>
        </w:numPr>
        <w:ind w:left="1080"/>
      </w:pPr>
      <w:r w:rsidRPr="00EB3EAE">
        <w:rPr>
          <w:b/>
          <w:bCs/>
        </w:rPr>
        <w:t xml:space="preserve">Claims </w:t>
      </w:r>
      <w:r w:rsidR="0080171B" w:rsidRPr="00EB3EAE">
        <w:rPr>
          <w:b/>
          <w:bCs/>
        </w:rPr>
        <w:t>in</w:t>
      </w:r>
      <w:r w:rsidRPr="00EB3EAE">
        <w:rPr>
          <w:b/>
          <w:bCs/>
        </w:rPr>
        <w:t xml:space="preserve"> Process</w:t>
      </w:r>
      <w:r>
        <w:t xml:space="preserve"> – Column header for the count of claims in the </w:t>
      </w:r>
      <w:r w:rsidR="0080171B">
        <w:t>in-process</w:t>
      </w:r>
      <w:r>
        <w:t xml:space="preserve"> status and assigned to the station</w:t>
      </w:r>
      <w:r w:rsidR="00192159">
        <w:t>.</w:t>
      </w:r>
    </w:p>
    <w:p w14:paraId="3F074AC2" w14:textId="58213BC9" w:rsidR="00BC6B42" w:rsidRDefault="00BC6B42" w:rsidP="00E8623F">
      <w:pPr>
        <w:pStyle w:val="BodyText"/>
        <w:numPr>
          <w:ilvl w:val="0"/>
          <w:numId w:val="42"/>
        </w:numPr>
        <w:ind w:left="1080"/>
      </w:pPr>
      <w:r w:rsidRPr="00EB3EAE">
        <w:rPr>
          <w:b/>
          <w:bCs/>
        </w:rPr>
        <w:t>Claims Rejected</w:t>
      </w:r>
      <w:r>
        <w:t xml:space="preserve"> – Column header for the count of claims in the rejected status and assigned to the station</w:t>
      </w:r>
      <w:r w:rsidR="00192159">
        <w:t>.</w:t>
      </w:r>
    </w:p>
    <w:p w14:paraId="15CBC554" w14:textId="26E30AA4" w:rsidR="00BC6B42" w:rsidRPr="00594CE6" w:rsidDel="00130A23" w:rsidRDefault="00BC6B42" w:rsidP="00E8623F">
      <w:pPr>
        <w:pStyle w:val="ListParagraph"/>
        <w:numPr>
          <w:ilvl w:val="0"/>
          <w:numId w:val="44"/>
        </w:numPr>
        <w:rPr>
          <w:del w:id="933" w:author="Author"/>
          <w:b/>
          <w:bCs/>
        </w:rPr>
      </w:pPr>
      <w:del w:id="934" w:author="Author">
        <w:r w:rsidRPr="00594CE6" w:rsidDel="00130A23">
          <w:rPr>
            <w:b/>
            <w:bCs/>
          </w:rPr>
          <w:delText>Claims Error – Column header for the count of claims in the Payment Error status and assigned to the station</w:delText>
        </w:r>
      </w:del>
    </w:p>
    <w:p w14:paraId="455DDA9E" w14:textId="77777777" w:rsidR="00BC6B42" w:rsidRPr="00594CE6" w:rsidRDefault="00BC6B42" w:rsidP="00E8623F">
      <w:pPr>
        <w:pStyle w:val="ListParagraph"/>
        <w:numPr>
          <w:ilvl w:val="0"/>
          <w:numId w:val="44"/>
        </w:numPr>
        <w:rPr>
          <w:b/>
          <w:bCs/>
        </w:rPr>
      </w:pPr>
      <w:r w:rsidRPr="00594CE6">
        <w:rPr>
          <w:b/>
          <w:bCs/>
        </w:rPr>
        <w:t>Table Lines:</w:t>
      </w:r>
    </w:p>
    <w:p w14:paraId="3C98B498" w14:textId="1934E0A0" w:rsidR="00BC6B42" w:rsidRDefault="00BC6B42" w:rsidP="00CA70B4">
      <w:pPr>
        <w:pStyle w:val="BodyText"/>
        <w:ind w:left="720"/>
      </w:pPr>
      <w:r>
        <w:t>The first line of the table displays information regarding VISN claims. VISN claims are claims that are not assigned to any station.</w:t>
      </w:r>
    </w:p>
    <w:p w14:paraId="4954F2DA" w14:textId="77777777" w:rsidR="00BC6B42" w:rsidRDefault="00BC6B42" w:rsidP="00CA70B4">
      <w:pPr>
        <w:pStyle w:val="BodyText"/>
        <w:ind w:firstLine="720"/>
      </w:pPr>
      <w:r>
        <w:t>The remaining lines of the table include the following:</w:t>
      </w:r>
    </w:p>
    <w:p w14:paraId="5AF5618C" w14:textId="0DFF60E5" w:rsidR="00BC6B42" w:rsidRDefault="00BC6B42" w:rsidP="00E8623F">
      <w:pPr>
        <w:pStyle w:val="BodyText"/>
        <w:numPr>
          <w:ilvl w:val="0"/>
          <w:numId w:val="43"/>
        </w:numPr>
        <w:ind w:left="1080"/>
      </w:pPr>
      <w:r w:rsidRPr="00EB3EAE">
        <w:rPr>
          <w:b/>
          <w:bCs/>
        </w:rPr>
        <w:t xml:space="preserve">Checkbox </w:t>
      </w:r>
      <w:r>
        <w:t>– Selects the specific station represented by the table line on which the checkbox resides</w:t>
      </w:r>
      <w:r w:rsidR="00192159">
        <w:t>.</w:t>
      </w:r>
    </w:p>
    <w:p w14:paraId="12AC1539" w14:textId="5497A4F2" w:rsidR="00BC6B42" w:rsidRDefault="00BC6B42" w:rsidP="00E8623F">
      <w:pPr>
        <w:pStyle w:val="BodyText"/>
        <w:numPr>
          <w:ilvl w:val="0"/>
          <w:numId w:val="43"/>
        </w:numPr>
        <w:ind w:left="1080"/>
      </w:pPr>
      <w:r w:rsidRPr="00EB3EAE">
        <w:rPr>
          <w:b/>
          <w:bCs/>
        </w:rPr>
        <w:t>Data</w:t>
      </w:r>
      <w:r>
        <w:t xml:space="preserve"> </w:t>
      </w:r>
      <w:r w:rsidR="00EB3EAE">
        <w:t xml:space="preserve">- </w:t>
      </w:r>
      <w:r>
        <w:t>specific to the column header above each data element</w:t>
      </w:r>
      <w:r w:rsidR="00192159">
        <w:t>.</w:t>
      </w:r>
    </w:p>
    <w:p w14:paraId="6EB6EB9E" w14:textId="5944C4BD" w:rsidR="00BC6B42" w:rsidRPr="006572CD" w:rsidRDefault="00BC6B42" w:rsidP="00E8623F">
      <w:pPr>
        <w:pStyle w:val="BodyText"/>
        <w:numPr>
          <w:ilvl w:val="0"/>
          <w:numId w:val="44"/>
        </w:numPr>
        <w:rPr>
          <w:b/>
        </w:rPr>
      </w:pPr>
      <w:r w:rsidRPr="006572CD">
        <w:rPr>
          <w:b/>
        </w:rPr>
        <w:t>Footer:</w:t>
      </w:r>
    </w:p>
    <w:p w14:paraId="7A7A0A46" w14:textId="5965D9B9" w:rsidR="00BC6B42" w:rsidRDefault="00BC6B42" w:rsidP="0038624D">
      <w:pPr>
        <w:pStyle w:val="BodyText"/>
        <w:ind w:left="720"/>
      </w:pPr>
      <w:r>
        <w:t xml:space="preserve">The footer displays the total for each of the columns represented by the table: </w:t>
      </w:r>
      <w:del w:id="935" w:author="Author">
        <w:r w:rsidDel="004F16D7">
          <w:delText xml:space="preserve">Claims Assigned, </w:delText>
        </w:r>
      </w:del>
      <w:r>
        <w:t xml:space="preserve">Claims Awaiting, Claims </w:t>
      </w:r>
      <w:proofErr w:type="gramStart"/>
      <w:r>
        <w:t>In</w:t>
      </w:r>
      <w:proofErr w:type="gramEnd"/>
      <w:r>
        <w:t xml:space="preserve"> Process, </w:t>
      </w:r>
      <w:ins w:id="936" w:author="Author">
        <w:r w:rsidR="004F16D7">
          <w:t xml:space="preserve">and </w:t>
        </w:r>
      </w:ins>
      <w:r>
        <w:t>Claims Rejected</w:t>
      </w:r>
      <w:ins w:id="937" w:author="Author">
        <w:r w:rsidR="004F16D7">
          <w:t>.</w:t>
        </w:r>
      </w:ins>
      <w:del w:id="938" w:author="Author">
        <w:r w:rsidDel="004F16D7">
          <w:delText>, and Claims Error.</w:delText>
        </w:r>
      </w:del>
    </w:p>
    <w:p w14:paraId="5111035C" w14:textId="77777777" w:rsidR="00594CE6" w:rsidRPr="00594CE6" w:rsidRDefault="00594CE6" w:rsidP="00E8623F">
      <w:pPr>
        <w:pStyle w:val="BodyText"/>
        <w:numPr>
          <w:ilvl w:val="0"/>
          <w:numId w:val="44"/>
        </w:numPr>
        <w:rPr>
          <w:b/>
          <w:bCs/>
        </w:rPr>
      </w:pPr>
      <w:r w:rsidRPr="00594CE6">
        <w:rPr>
          <w:b/>
          <w:bCs/>
        </w:rPr>
        <w:t>S</w:t>
      </w:r>
      <w:r w:rsidR="00BC6B42" w:rsidRPr="00594CE6">
        <w:rPr>
          <w:b/>
          <w:bCs/>
        </w:rPr>
        <w:t>croll-bar</w:t>
      </w:r>
      <w:r w:rsidRPr="00594CE6">
        <w:rPr>
          <w:b/>
          <w:bCs/>
        </w:rPr>
        <w:t>:</w:t>
      </w:r>
    </w:p>
    <w:p w14:paraId="36E925A1" w14:textId="589FCAA1" w:rsidR="00BC6B42" w:rsidRDefault="00594CE6" w:rsidP="00594CE6">
      <w:pPr>
        <w:pStyle w:val="BodyText"/>
        <w:ind w:left="720"/>
      </w:pPr>
      <w:r>
        <w:t xml:space="preserve">The </w:t>
      </w:r>
      <w:proofErr w:type="gramStart"/>
      <w:r>
        <w:t>Scroll-bar</w:t>
      </w:r>
      <w:proofErr w:type="gramEnd"/>
      <w:r w:rsidR="00BC6B42">
        <w:t xml:space="preserve"> is available to the right of the table. This </w:t>
      </w:r>
      <w:proofErr w:type="gramStart"/>
      <w:r w:rsidR="00BC6B42">
        <w:t>scroll-bar</w:t>
      </w:r>
      <w:proofErr w:type="gramEnd"/>
      <w:r w:rsidR="00BC6B42">
        <w:t xml:space="preserve"> allows the user to navigate to additional stations if additional space is necessary to display all station options.</w:t>
      </w:r>
    </w:p>
    <w:p w14:paraId="5FB3FA09" w14:textId="48E2E549" w:rsidR="00594CE6" w:rsidRDefault="00594CE6" w:rsidP="00E8623F">
      <w:pPr>
        <w:pStyle w:val="BodyText"/>
        <w:numPr>
          <w:ilvl w:val="0"/>
          <w:numId w:val="44"/>
        </w:numPr>
      </w:pPr>
      <w:r w:rsidRPr="00594CE6">
        <w:rPr>
          <w:b/>
          <w:bCs/>
        </w:rPr>
        <w:t>Set Active</w:t>
      </w:r>
      <w:r>
        <w:rPr>
          <w:b/>
          <w:bCs/>
        </w:rPr>
        <w:t>:</w:t>
      </w:r>
    </w:p>
    <w:p w14:paraId="29555141" w14:textId="226033E7" w:rsidR="00BC6B42" w:rsidRDefault="00BC6B42" w:rsidP="00594CE6">
      <w:pPr>
        <w:pStyle w:val="BodyText"/>
        <w:ind w:left="720"/>
      </w:pPr>
      <w:r>
        <w:t xml:space="preserve">The </w:t>
      </w:r>
      <w:r w:rsidRPr="00594CE6">
        <w:t>Set Active button</w:t>
      </w:r>
      <w:r>
        <w:t xml:space="preserve"> sets all stations currently set as selected active stations for the currently logged in user. When clicked, the account details box will update to show the selected stations and the stations selected in the station selection table will remain selected.</w:t>
      </w:r>
      <w:ins w:id="939" w:author="Author">
        <w:r w:rsidR="00A8025B">
          <w:t xml:space="preserve"> This shall not update the totals, as those are aggregate counts of the entire table, not the selected stations.</w:t>
        </w:r>
      </w:ins>
    </w:p>
    <w:p w14:paraId="11F7B559" w14:textId="5A00C2C1" w:rsidR="00594CE6" w:rsidRPr="00594CE6" w:rsidRDefault="00594CE6" w:rsidP="00E8623F">
      <w:pPr>
        <w:pStyle w:val="BodyText"/>
        <w:numPr>
          <w:ilvl w:val="0"/>
          <w:numId w:val="44"/>
        </w:numPr>
        <w:ind w:hanging="540"/>
        <w:rPr>
          <w:b/>
          <w:bCs/>
        </w:rPr>
      </w:pPr>
      <w:r w:rsidRPr="00594CE6">
        <w:rPr>
          <w:b/>
          <w:bCs/>
        </w:rPr>
        <w:t>Refresh Stats:</w:t>
      </w:r>
    </w:p>
    <w:p w14:paraId="491AF431" w14:textId="4382F4D7" w:rsidR="00BC6B42" w:rsidRDefault="00BC6B42" w:rsidP="00594CE6">
      <w:pPr>
        <w:pStyle w:val="BodyText"/>
        <w:ind w:left="720"/>
      </w:pPr>
      <w:r>
        <w:t>The Refresh Stats button refreshes the data displayed in the station selection table for all stations displayed</w:t>
      </w:r>
      <w:del w:id="940" w:author="Author">
        <w:r w:rsidDel="00A8025B">
          <w:delText>.</w:delText>
        </w:r>
      </w:del>
      <w:ins w:id="941" w:author="Author">
        <w:r w:rsidR="00A8025B">
          <w:t>.</w:t>
        </w:r>
      </w:ins>
    </w:p>
    <w:p w14:paraId="2A16E3E1" w14:textId="77777777" w:rsidR="00BC6B42" w:rsidRDefault="00BC6B42" w:rsidP="007B24D4">
      <w:pPr>
        <w:pStyle w:val="Heading2"/>
        <w:ind w:left="432" w:hanging="432"/>
      </w:pPr>
      <w:bookmarkStart w:id="942" w:name="_Toc47427142"/>
      <w:r>
        <w:lastRenderedPageBreak/>
        <w:t>Awaiting Processing Page</w:t>
      </w:r>
      <w:bookmarkEnd w:id="942"/>
    </w:p>
    <w:p w14:paraId="772A56B3" w14:textId="30CC7645" w:rsidR="0038624D" w:rsidRDefault="0038624D" w:rsidP="0038624D">
      <w:pPr>
        <w:pStyle w:val="Caption"/>
      </w:pPr>
      <w:bookmarkStart w:id="943" w:name="_Toc47423393"/>
      <w:r>
        <w:t xml:space="preserve">Figure </w:t>
      </w:r>
      <w:fldSimple w:instr=" SEQ Figure \* ARABIC ">
        <w:r w:rsidR="00F816FB">
          <w:rPr>
            <w:noProof/>
          </w:rPr>
          <w:t>6</w:t>
        </w:r>
      </w:fldSimple>
      <w:r>
        <w:t xml:space="preserve">: </w:t>
      </w:r>
      <w:r w:rsidRPr="00DB46AE">
        <w:t>Awaiting Processing Page</w:t>
      </w:r>
      <w:bookmarkEnd w:id="943"/>
    </w:p>
    <w:p w14:paraId="4B30EDAD" w14:textId="52EB4FEE" w:rsidR="00BC6B42" w:rsidRDefault="00830881" w:rsidP="0038624D">
      <w:pPr>
        <w:pStyle w:val="BodyText"/>
        <w:keepNext/>
        <w:jc w:val="center"/>
      </w:pPr>
      <w:ins w:id="944" w:author="Author">
        <w:r>
          <w:rPr>
            <w:noProof/>
          </w:rPr>
          <w:drawing>
            <wp:inline distT="0" distB="0" distL="0" distR="0" wp14:anchorId="0916C7BC" wp14:editId="04819759">
              <wp:extent cx="5486400" cy="3380936"/>
              <wp:effectExtent l="19050" t="19050" r="19050" b="10160"/>
              <wp:docPr id="241" name="Picture 241" descr="This figure depicts the FPPS Awaiting Processing Page. The Awaiting Processing page provides the user with a list of claims in FPPS that are in the ESTABLISHED status for the selected active stations and VISN clai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3.PNG"/>
                      <pic:cNvPicPr/>
                    </pic:nvPicPr>
                    <pic:blipFill>
                      <a:blip r:embed="rId32"/>
                      <a:stretch>
                        <a:fillRect/>
                      </a:stretch>
                    </pic:blipFill>
                    <pic:spPr>
                      <a:xfrm>
                        <a:off x="0" y="0"/>
                        <a:ext cx="5486400" cy="3380936"/>
                      </a:xfrm>
                      <a:prstGeom prst="rect">
                        <a:avLst/>
                      </a:prstGeom>
                      <a:ln>
                        <a:solidFill>
                          <a:schemeClr val="tx1"/>
                        </a:solidFill>
                      </a:ln>
                    </pic:spPr>
                  </pic:pic>
                </a:graphicData>
              </a:graphic>
            </wp:inline>
          </w:drawing>
        </w:r>
      </w:ins>
    </w:p>
    <w:p w14:paraId="2F1AF5DE" w14:textId="41D432C2" w:rsidR="00BC6B42" w:rsidRPr="00A8025B" w:rsidDel="00CD0A31" w:rsidRDefault="00BC6B42" w:rsidP="0038624D">
      <w:pPr>
        <w:pStyle w:val="Caption"/>
        <w:jc w:val="left"/>
        <w:rPr>
          <w:del w:id="945" w:author="Author"/>
        </w:rPr>
      </w:pPr>
    </w:p>
    <w:p w14:paraId="56AB3703" w14:textId="77777777" w:rsidR="00915F5D" w:rsidRDefault="00BC6B42" w:rsidP="0045212A">
      <w:r w:rsidRPr="004F39A2">
        <w:t>The Awaiting Processing page provides the user with a list of claims in FPPS that are in the ESTABLISHED status</w:t>
      </w:r>
      <w:ins w:id="946" w:author="Author">
        <w:r w:rsidR="00B84DB7">
          <w:t xml:space="preserve"> for the selected active stations and VISN claims</w:t>
        </w:r>
      </w:ins>
      <w:r w:rsidRPr="004F39A2">
        <w:t>.</w:t>
      </w:r>
      <w:ins w:id="947" w:author="Author">
        <w:r w:rsidR="008D2889">
          <w:t xml:space="preserve"> This is the default status for a claim.</w:t>
        </w:r>
      </w:ins>
      <w:r w:rsidRPr="004F39A2">
        <w:t xml:space="preserve"> The user may select one or more claims by checking the appropriate checkboxes in claim list. The user may process all selected claims through buttons located at the top and bottom of the screens.</w:t>
      </w:r>
    </w:p>
    <w:p w14:paraId="29357FB1" w14:textId="532BE98A" w:rsidR="00EB3EAE" w:rsidRDefault="00BC6B42" w:rsidP="0045212A">
      <w:r w:rsidRPr="004F39A2">
        <w:t>The claim operations include</w:t>
      </w:r>
      <w:r w:rsidR="00EB3EAE">
        <w:t>:</w:t>
      </w:r>
    </w:p>
    <w:p w14:paraId="4C92978C" w14:textId="5B6D0B8D" w:rsidR="00EB3EAE" w:rsidRDefault="00BC6B42" w:rsidP="008843E7">
      <w:pPr>
        <w:pStyle w:val="ListParagraph"/>
        <w:numPr>
          <w:ilvl w:val="0"/>
          <w:numId w:val="65"/>
        </w:numPr>
      </w:pPr>
      <w:r w:rsidRPr="004F39A2">
        <w:t>Process and Print</w:t>
      </w:r>
      <w:r w:rsidR="00EB3EAE">
        <w:t>.</w:t>
      </w:r>
    </w:p>
    <w:p w14:paraId="49DE48DB" w14:textId="016101DC" w:rsidR="00EB3EAE" w:rsidRDefault="00BC6B42" w:rsidP="008843E7">
      <w:pPr>
        <w:pStyle w:val="ListParagraph"/>
        <w:numPr>
          <w:ilvl w:val="0"/>
          <w:numId w:val="65"/>
        </w:numPr>
      </w:pPr>
      <w:r w:rsidRPr="004F39A2">
        <w:t>Print Without Processing</w:t>
      </w:r>
      <w:r w:rsidR="00EB3EAE">
        <w:t>.</w:t>
      </w:r>
    </w:p>
    <w:p w14:paraId="762EBC83" w14:textId="0190FC0A" w:rsidR="00EB3EAE" w:rsidRDefault="00BC6B42" w:rsidP="008843E7">
      <w:pPr>
        <w:pStyle w:val="ListParagraph"/>
        <w:numPr>
          <w:ilvl w:val="0"/>
          <w:numId w:val="65"/>
        </w:numPr>
      </w:pPr>
      <w:r w:rsidRPr="004F39A2">
        <w:t>Process Without Printing</w:t>
      </w:r>
      <w:r w:rsidR="00EB3EAE">
        <w:t>.</w:t>
      </w:r>
    </w:p>
    <w:p w14:paraId="59D987F7" w14:textId="3221B811" w:rsidR="00EB3EAE" w:rsidRDefault="00BC6B42" w:rsidP="008843E7">
      <w:pPr>
        <w:pStyle w:val="ListParagraph"/>
        <w:numPr>
          <w:ilvl w:val="0"/>
          <w:numId w:val="65"/>
        </w:numPr>
      </w:pPr>
      <w:r w:rsidRPr="004F39A2">
        <w:t>Reroute and Disapprove</w:t>
      </w:r>
      <w:r w:rsidR="00EB3EAE">
        <w:t>.</w:t>
      </w:r>
    </w:p>
    <w:p w14:paraId="7ECD8DB2" w14:textId="01E56ED5" w:rsidR="00BC6B42" w:rsidRPr="004F39A2" w:rsidDel="005015C9" w:rsidRDefault="00BC6B42" w:rsidP="00EB3EAE">
      <w:pPr>
        <w:rPr>
          <w:del w:id="948" w:author="Author"/>
        </w:rPr>
      </w:pPr>
      <w:r w:rsidRPr="004F39A2">
        <w:t>The page also offers navigational functions for the claims list, such as pagination, table sorting, and an Entries Per Page dropdown.</w:t>
      </w:r>
    </w:p>
    <w:p w14:paraId="2EC1D60F" w14:textId="77777777" w:rsidR="00BC6B42" w:rsidRPr="004F39A2" w:rsidRDefault="00BC6B42" w:rsidP="00EB3EAE"/>
    <w:p w14:paraId="5D3DC29B" w14:textId="78F79294" w:rsidR="00BC6B42" w:rsidRDefault="00BC6B42" w:rsidP="0045212A">
      <w:pPr>
        <w:pStyle w:val="BodyText"/>
      </w:pPr>
      <w:r w:rsidRPr="004F39A2">
        <w:t>The Awaiting Processing page can be navigated to through the click of the Awaiting Processing option under the Claims header in the navigation menu (</w:t>
      </w:r>
      <w:r w:rsidRPr="004F39A2">
        <w:rPr>
          <w:b/>
          <w:i/>
        </w:rPr>
        <w:t xml:space="preserve">see section </w:t>
      </w:r>
      <w:ins w:id="949" w:author="Author">
        <w:del w:id="950" w:author="Author">
          <w:r w:rsidR="00CD0A31" w:rsidDel="0087453F">
            <w:rPr>
              <w:b/>
              <w:i/>
            </w:rPr>
            <w:delText>8</w:delText>
          </w:r>
        </w:del>
        <w:r w:rsidR="0087453F">
          <w:rPr>
            <w:b/>
            <w:i/>
          </w:rPr>
          <w:t>3</w:t>
        </w:r>
      </w:ins>
      <w:del w:id="951" w:author="Author">
        <w:r w:rsidRPr="004F39A2" w:rsidDel="00CD0A31">
          <w:rPr>
            <w:b/>
            <w:i/>
          </w:rPr>
          <w:delText>3</w:delText>
        </w:r>
      </w:del>
      <w:r w:rsidRPr="004F39A2">
        <w:rPr>
          <w:b/>
          <w:i/>
        </w:rPr>
        <w:t>.2</w:t>
      </w:r>
      <w:r w:rsidRPr="004F39A2">
        <w:t>).</w:t>
      </w:r>
      <w:r>
        <w:t xml:space="preserve"> On the Awaiting Processing page, all claims considered awaiting processing and associated to the users currently selected stations (</w:t>
      </w:r>
      <w:r w:rsidRPr="00E00044">
        <w:rPr>
          <w:b/>
          <w:i/>
        </w:rPr>
        <w:t xml:space="preserve">see section </w:t>
      </w:r>
      <w:del w:id="952" w:author="Author">
        <w:r w:rsidRPr="00E00044" w:rsidDel="00CD0A31">
          <w:rPr>
            <w:b/>
            <w:i/>
          </w:rPr>
          <w:delText>4</w:delText>
        </w:r>
      </w:del>
      <w:ins w:id="953" w:author="Author">
        <w:del w:id="954" w:author="Author">
          <w:r w:rsidR="00CD0A31" w:rsidDel="003B505C">
            <w:rPr>
              <w:b/>
              <w:i/>
            </w:rPr>
            <w:delText>9</w:delText>
          </w:r>
        </w:del>
      </w:ins>
      <w:del w:id="955" w:author="Author">
        <w:r w:rsidRPr="00E00044" w:rsidDel="003B505C">
          <w:rPr>
            <w:b/>
            <w:i/>
          </w:rPr>
          <w:delText>.1.1</w:delText>
        </w:r>
      </w:del>
      <w:ins w:id="956" w:author="Author">
        <w:del w:id="957" w:author="Author">
          <w:r w:rsidR="003B505C" w:rsidDel="007B24D4">
            <w:rPr>
              <w:b/>
              <w:i/>
            </w:rPr>
            <w:delText>4.1</w:delText>
          </w:r>
        </w:del>
        <w:r w:rsidR="007B24D4">
          <w:rPr>
            <w:b/>
            <w:i/>
          </w:rPr>
          <w:t>4</w:t>
        </w:r>
        <w:r w:rsidR="003B505C">
          <w:rPr>
            <w:b/>
            <w:i/>
          </w:rPr>
          <w:t>.1</w:t>
        </w:r>
        <w:del w:id="958" w:author="Author">
          <w:r w:rsidR="003B505C" w:rsidDel="007B24D4">
            <w:rPr>
              <w:b/>
              <w:i/>
            </w:rPr>
            <w:delText>.</w:delText>
          </w:r>
        </w:del>
      </w:ins>
      <w:r>
        <w:t>) will display in the claim list with associated data for each column.</w:t>
      </w:r>
    </w:p>
    <w:p w14:paraId="255FA740" w14:textId="77777777" w:rsidR="00BC6B42" w:rsidRDefault="00BC6B42" w:rsidP="0045212A">
      <w:pPr>
        <w:pStyle w:val="BodyText"/>
      </w:pPr>
      <w:r>
        <w:t>All checkboxes are selectable and de-selectable. A selected checkbox is represented by the appearance of a checkmark within the box, while a non-selected checkbox is represented as a black box.</w:t>
      </w:r>
    </w:p>
    <w:p w14:paraId="61A00E27" w14:textId="77777777" w:rsidR="00BC6B42" w:rsidRDefault="00BC6B42" w:rsidP="0045212A">
      <w:pPr>
        <w:pStyle w:val="BodyText"/>
      </w:pPr>
      <w:r>
        <w:lastRenderedPageBreak/>
        <w:t>The Awaiting Processing claim list table includes the following information:</w:t>
      </w:r>
    </w:p>
    <w:p w14:paraId="544BC815" w14:textId="77777777" w:rsidR="00BC6B42" w:rsidRPr="006B2069" w:rsidRDefault="00BC6B42" w:rsidP="00E8623F">
      <w:pPr>
        <w:pStyle w:val="BodyText"/>
        <w:numPr>
          <w:ilvl w:val="0"/>
          <w:numId w:val="45"/>
        </w:numPr>
        <w:rPr>
          <w:b/>
        </w:rPr>
      </w:pPr>
      <w:r w:rsidRPr="006B2069">
        <w:rPr>
          <w:b/>
        </w:rPr>
        <w:t>Header:</w:t>
      </w:r>
    </w:p>
    <w:p w14:paraId="7A47A644" w14:textId="77777777" w:rsidR="00BC6B42" w:rsidRPr="008F40FC" w:rsidRDefault="00BC6B42" w:rsidP="00192F08">
      <w:pPr>
        <w:pStyle w:val="BodyText"/>
        <w:ind w:left="720"/>
      </w:pPr>
      <w:r w:rsidRPr="008F40FC">
        <w:t>The table</w:t>
      </w:r>
      <w:r>
        <w:t xml:space="preserve"> header provides a select all claims checkbox and organizational details of the table columns. The user may click on any header to alternate between sorting ascending and descending based on the data included in the column for all claims returned.</w:t>
      </w:r>
    </w:p>
    <w:p w14:paraId="29C27A56" w14:textId="65B0B93D" w:rsidR="00BC6B42" w:rsidRDefault="00BC6B42" w:rsidP="00E8623F">
      <w:pPr>
        <w:pStyle w:val="BodyText"/>
        <w:numPr>
          <w:ilvl w:val="0"/>
          <w:numId w:val="24"/>
        </w:numPr>
        <w:ind w:left="1080"/>
      </w:pPr>
      <w:r w:rsidRPr="00915F5D">
        <w:rPr>
          <w:b/>
          <w:bCs/>
        </w:rPr>
        <w:t>Checkbox</w:t>
      </w:r>
      <w:r>
        <w:t xml:space="preserve"> – Selects all visible claims in the table</w:t>
      </w:r>
      <w:r w:rsidR="00594CE6">
        <w:t>.</w:t>
      </w:r>
    </w:p>
    <w:p w14:paraId="24DC03FE" w14:textId="47BF3AA4" w:rsidR="00BC6B42" w:rsidRDefault="00BC6B42" w:rsidP="00E8623F">
      <w:pPr>
        <w:pStyle w:val="BodyText"/>
        <w:numPr>
          <w:ilvl w:val="0"/>
          <w:numId w:val="24"/>
        </w:numPr>
        <w:ind w:left="1080"/>
      </w:pPr>
      <w:r w:rsidRPr="00915F5D">
        <w:rPr>
          <w:b/>
          <w:bCs/>
        </w:rPr>
        <w:t>Claim ID</w:t>
      </w:r>
      <w:r>
        <w:t xml:space="preserve"> – Column header for the numerical identifier of the claim</w:t>
      </w:r>
      <w:r w:rsidR="00594CE6">
        <w:t>.</w:t>
      </w:r>
    </w:p>
    <w:p w14:paraId="2791FD71" w14:textId="4C8CE961" w:rsidR="00BC6B42" w:rsidRPr="00915F5D" w:rsidDel="005A0C3B" w:rsidRDefault="00BC6B42" w:rsidP="00E8623F">
      <w:pPr>
        <w:pStyle w:val="BodyText"/>
        <w:numPr>
          <w:ilvl w:val="0"/>
          <w:numId w:val="24"/>
        </w:numPr>
        <w:ind w:left="1080"/>
        <w:rPr>
          <w:del w:id="959" w:author="Author"/>
          <w:b/>
          <w:bCs/>
        </w:rPr>
      </w:pPr>
      <w:del w:id="960" w:author="Author">
        <w:r w:rsidRPr="00915F5D" w:rsidDel="005A0C3B">
          <w:rPr>
            <w:b/>
            <w:bCs/>
          </w:rPr>
          <w:delText>Claim Status – Column header for the status of the claim – ESTABLISHED, INPROCESS, AGED, PAYER ERROR, REJECTED, COMPLETE.</w:delText>
        </w:r>
      </w:del>
    </w:p>
    <w:p w14:paraId="26B4AD8C" w14:textId="0E398B7C" w:rsidR="00BC6B42" w:rsidRDefault="00BC6B42" w:rsidP="00E8623F">
      <w:pPr>
        <w:pStyle w:val="BodyText"/>
        <w:numPr>
          <w:ilvl w:val="0"/>
          <w:numId w:val="24"/>
        </w:numPr>
        <w:ind w:left="1080"/>
      </w:pPr>
      <w:r w:rsidRPr="00915F5D">
        <w:rPr>
          <w:b/>
          <w:bCs/>
        </w:rPr>
        <w:t>Claim Type</w:t>
      </w:r>
      <w:r>
        <w:t xml:space="preserve"> – Column header for the type of claim – Institutional, Professional, or Dental</w:t>
      </w:r>
      <w:r w:rsidR="00594CE6">
        <w:t>.</w:t>
      </w:r>
    </w:p>
    <w:p w14:paraId="7C7290FF" w14:textId="65E85728" w:rsidR="00BC6B42" w:rsidRDefault="00BC6B42" w:rsidP="00E8623F">
      <w:pPr>
        <w:pStyle w:val="BodyText"/>
        <w:numPr>
          <w:ilvl w:val="0"/>
          <w:numId w:val="24"/>
        </w:numPr>
        <w:ind w:left="1080"/>
      </w:pPr>
      <w:del w:id="961" w:author="Author">
        <w:r w:rsidRPr="00915F5D" w:rsidDel="007C2D5B">
          <w:rPr>
            <w:b/>
            <w:bCs/>
          </w:rPr>
          <w:delText xml:space="preserve">Hero </w:delText>
        </w:r>
      </w:del>
      <w:ins w:id="962" w:author="Author">
        <w:r w:rsidR="007C2D5B" w:rsidRPr="00915F5D">
          <w:rPr>
            <w:b/>
            <w:bCs/>
          </w:rPr>
          <w:t>Program Indicator</w:t>
        </w:r>
        <w:r w:rsidR="007C2D5B">
          <w:t xml:space="preserve"> </w:t>
        </w:r>
      </w:ins>
      <w:r>
        <w:t xml:space="preserve">– Column header for the </w:t>
      </w:r>
      <w:del w:id="963" w:author="Author">
        <w:r w:rsidDel="00175F18">
          <w:delText xml:space="preserve">HERO </w:delText>
        </w:r>
      </w:del>
      <w:r>
        <w:t xml:space="preserve">program indicator, which </w:t>
      </w:r>
      <w:del w:id="964" w:author="Author">
        <w:r w:rsidDel="00160A92">
          <w:delText>is Y if the claim is associated to the HERO program and N if the claim is not associated with the HERO program</w:delText>
        </w:r>
      </w:del>
      <w:ins w:id="965" w:author="Author">
        <w:r w:rsidR="00160A92">
          <w:t xml:space="preserve">indicates which program the claim is associated with, defaulting to </w:t>
        </w:r>
        <w:r w:rsidR="007C2D5B">
          <w:t>VA FEE if there is no program associated with the claim</w:t>
        </w:r>
      </w:ins>
      <w:r>
        <w:t>.</w:t>
      </w:r>
    </w:p>
    <w:p w14:paraId="52318F3B" w14:textId="22838E5D" w:rsidR="00BC6B42" w:rsidRDefault="00BC6B42" w:rsidP="00E8623F">
      <w:pPr>
        <w:pStyle w:val="BodyText"/>
        <w:numPr>
          <w:ilvl w:val="0"/>
          <w:numId w:val="24"/>
        </w:numPr>
        <w:ind w:left="1080"/>
      </w:pPr>
      <w:del w:id="966" w:author="Author">
        <w:r w:rsidRPr="00915F5D" w:rsidDel="005A0C3B">
          <w:rPr>
            <w:b/>
            <w:bCs/>
          </w:rPr>
          <w:delText xml:space="preserve">Veteran </w:delText>
        </w:r>
      </w:del>
      <w:r w:rsidRPr="00915F5D">
        <w:rPr>
          <w:b/>
          <w:bCs/>
        </w:rPr>
        <w:t xml:space="preserve">Name </w:t>
      </w:r>
      <w:r>
        <w:t>– Column header for the first and last name of the veteran associated with the claim.</w:t>
      </w:r>
    </w:p>
    <w:p w14:paraId="5250A95E" w14:textId="3843E71F" w:rsidR="00BC6B42" w:rsidRDefault="006F4F2E" w:rsidP="00E8623F">
      <w:pPr>
        <w:pStyle w:val="BodyText"/>
        <w:numPr>
          <w:ilvl w:val="0"/>
          <w:numId w:val="24"/>
        </w:numPr>
        <w:ind w:left="1080"/>
      </w:pPr>
      <w:r>
        <w:rPr>
          <w:b/>
          <w:bCs/>
        </w:rPr>
        <w:t>Social Security Number (</w:t>
      </w:r>
      <w:r w:rsidR="00BC6B42" w:rsidRPr="00915F5D">
        <w:rPr>
          <w:b/>
          <w:bCs/>
        </w:rPr>
        <w:t>SSN</w:t>
      </w:r>
      <w:r>
        <w:rPr>
          <w:b/>
          <w:bCs/>
        </w:rPr>
        <w:t>)</w:t>
      </w:r>
      <w:r w:rsidR="00BC6B42">
        <w:t xml:space="preserve"> – Column header for the SSN of the veteran associated with the claim.</w:t>
      </w:r>
    </w:p>
    <w:p w14:paraId="7B7E5A4E" w14:textId="77777777" w:rsidR="00BC6B42" w:rsidRDefault="00BC6B42" w:rsidP="00E8623F">
      <w:pPr>
        <w:pStyle w:val="BodyText"/>
        <w:numPr>
          <w:ilvl w:val="0"/>
          <w:numId w:val="24"/>
        </w:numPr>
        <w:ind w:left="1080"/>
      </w:pPr>
      <w:r w:rsidRPr="00915F5D">
        <w:rPr>
          <w:b/>
          <w:bCs/>
        </w:rPr>
        <w:t>Claim Date</w:t>
      </w:r>
      <w:r>
        <w:t xml:space="preserve"> – Column header for the date of service for the claim.</w:t>
      </w:r>
    </w:p>
    <w:p w14:paraId="395B5667" w14:textId="77777777" w:rsidR="00BC6B42" w:rsidRDefault="00BC6B42" w:rsidP="00E8623F">
      <w:pPr>
        <w:pStyle w:val="BodyText"/>
        <w:numPr>
          <w:ilvl w:val="0"/>
          <w:numId w:val="24"/>
        </w:numPr>
        <w:ind w:left="1080"/>
      </w:pPr>
      <w:r w:rsidRPr="00915F5D">
        <w:rPr>
          <w:b/>
          <w:bCs/>
        </w:rPr>
        <w:t>Claim Amount</w:t>
      </w:r>
      <w:r>
        <w:t xml:space="preserve"> – Column header for the billed amount for the claim.</w:t>
      </w:r>
    </w:p>
    <w:p w14:paraId="000E6ED6" w14:textId="5C43E16E" w:rsidR="00BC6B42" w:rsidRDefault="00BC6B42" w:rsidP="00E8623F">
      <w:pPr>
        <w:pStyle w:val="BodyText"/>
        <w:numPr>
          <w:ilvl w:val="0"/>
          <w:numId w:val="24"/>
        </w:numPr>
        <w:ind w:left="1080"/>
      </w:pPr>
      <w:r w:rsidRPr="00915F5D">
        <w:rPr>
          <w:b/>
          <w:bCs/>
        </w:rPr>
        <w:t>Provider</w:t>
      </w:r>
      <w:del w:id="967" w:author="Author">
        <w:r w:rsidDel="005A0C3B">
          <w:delText xml:space="preserve"> Name </w:delText>
        </w:r>
      </w:del>
      <w:r>
        <w:t>– Column header for name of the service provider for the claim.</w:t>
      </w:r>
    </w:p>
    <w:p w14:paraId="44BEAACF" w14:textId="7E4963CA" w:rsidR="00BC6B42" w:rsidRDefault="005A0C3B" w:rsidP="00E8623F">
      <w:pPr>
        <w:pStyle w:val="BodyText"/>
        <w:numPr>
          <w:ilvl w:val="0"/>
          <w:numId w:val="24"/>
        </w:numPr>
        <w:ind w:left="1080"/>
      </w:pPr>
      <w:ins w:id="968" w:author="Author">
        <w:r w:rsidRPr="00915F5D">
          <w:rPr>
            <w:b/>
            <w:bCs/>
          </w:rPr>
          <w:t xml:space="preserve">Total </w:t>
        </w:r>
      </w:ins>
      <w:r w:rsidR="00BC6B42" w:rsidRPr="00915F5D">
        <w:rPr>
          <w:b/>
          <w:bCs/>
        </w:rPr>
        <w:t>Lines</w:t>
      </w:r>
      <w:r w:rsidR="00BC6B42">
        <w:t xml:space="preserve"> – Column header for the count of line items on the claim.</w:t>
      </w:r>
    </w:p>
    <w:p w14:paraId="61ABA156" w14:textId="77777777" w:rsidR="00BC6B42" w:rsidRDefault="00BC6B42" w:rsidP="00E8623F">
      <w:pPr>
        <w:pStyle w:val="BodyText"/>
        <w:numPr>
          <w:ilvl w:val="0"/>
          <w:numId w:val="24"/>
        </w:numPr>
        <w:ind w:left="1080"/>
      </w:pPr>
      <w:r w:rsidRPr="00915F5D">
        <w:rPr>
          <w:b/>
          <w:bCs/>
        </w:rPr>
        <w:t>Facility</w:t>
      </w:r>
      <w:r>
        <w:t xml:space="preserve"> – Column header for the station number the claim is assigned to.</w:t>
      </w:r>
    </w:p>
    <w:p w14:paraId="10595B6D" w14:textId="53376A69" w:rsidR="00BC6B42" w:rsidDel="005A0C3B" w:rsidRDefault="00BC6B42" w:rsidP="00E8623F">
      <w:pPr>
        <w:pStyle w:val="BodyText"/>
        <w:numPr>
          <w:ilvl w:val="0"/>
          <w:numId w:val="45"/>
        </w:numPr>
        <w:rPr>
          <w:del w:id="969" w:author="Author"/>
        </w:rPr>
      </w:pPr>
      <w:del w:id="970" w:author="Author">
        <w:r w:rsidDel="005A0C3B">
          <w:delText>Assigned To – Column header for the person to which the claim is assigned.</w:delText>
        </w:r>
      </w:del>
    </w:p>
    <w:p w14:paraId="4F152FC0" w14:textId="77777777" w:rsidR="00BC6B42" w:rsidRPr="00245947" w:rsidRDefault="00BC6B42" w:rsidP="00E8623F">
      <w:pPr>
        <w:pStyle w:val="BodyText"/>
        <w:numPr>
          <w:ilvl w:val="0"/>
          <w:numId w:val="45"/>
        </w:numPr>
        <w:rPr>
          <w:b/>
        </w:rPr>
      </w:pPr>
      <w:r w:rsidRPr="00245947">
        <w:rPr>
          <w:b/>
        </w:rPr>
        <w:t>Table Lines:</w:t>
      </w:r>
    </w:p>
    <w:p w14:paraId="7AD5B9B4" w14:textId="77777777" w:rsidR="00BC6B42" w:rsidRDefault="00BC6B42" w:rsidP="00192F08">
      <w:pPr>
        <w:pStyle w:val="BodyText"/>
        <w:ind w:left="720"/>
      </w:pPr>
      <w:r>
        <w:t>Each line of the claim list table includes the functionality to select each claim via a checkbox on the left. The remaining data corresponds with the table header as stated above.</w:t>
      </w:r>
    </w:p>
    <w:p w14:paraId="7442303D" w14:textId="37B7DC7B" w:rsidR="00BC6B42" w:rsidRPr="00245947" w:rsidRDefault="00BC6B42" w:rsidP="00E8623F">
      <w:pPr>
        <w:pStyle w:val="BodyText"/>
        <w:numPr>
          <w:ilvl w:val="0"/>
          <w:numId w:val="45"/>
        </w:numPr>
        <w:rPr>
          <w:b/>
        </w:rPr>
      </w:pPr>
      <w:r w:rsidRPr="00245947">
        <w:rPr>
          <w:b/>
        </w:rPr>
        <w:t>Table Navigation Features:</w:t>
      </w:r>
    </w:p>
    <w:p w14:paraId="2A418C1F" w14:textId="77777777" w:rsidR="00BC6B42" w:rsidRDefault="00BC6B42" w:rsidP="00192F08">
      <w:pPr>
        <w:pStyle w:val="BodyText"/>
        <w:ind w:firstLine="720"/>
      </w:pPr>
      <w:r>
        <w:t>The following features are included above and below the table:</w:t>
      </w:r>
    </w:p>
    <w:p w14:paraId="2FA953C2" w14:textId="48B32AED" w:rsidR="00BC6B42" w:rsidRDefault="00BC6B42" w:rsidP="00E8623F">
      <w:pPr>
        <w:pStyle w:val="BodyText"/>
        <w:numPr>
          <w:ilvl w:val="0"/>
          <w:numId w:val="25"/>
        </w:numPr>
        <w:ind w:left="1080"/>
      </w:pPr>
      <w:r w:rsidRPr="009F7AAA">
        <w:rPr>
          <w:b/>
          <w:bCs/>
        </w:rPr>
        <w:t>Number of results</w:t>
      </w:r>
      <w:r>
        <w:t xml:space="preserve"> – A count of claims in the system with the status associated with Awaiting Process and assigned to the users currently selected stations (</w:t>
      </w:r>
      <w:r w:rsidRPr="00245947">
        <w:rPr>
          <w:b/>
          <w:i/>
        </w:rPr>
        <w:t xml:space="preserve">see section </w:t>
      </w:r>
      <w:del w:id="971" w:author="Author">
        <w:r w:rsidRPr="00245947" w:rsidDel="007B24D4">
          <w:rPr>
            <w:b/>
            <w:i/>
          </w:rPr>
          <w:delText>4.1</w:delText>
        </w:r>
      </w:del>
      <w:ins w:id="972" w:author="Author">
        <w:r w:rsidR="007B24D4">
          <w:rPr>
            <w:b/>
            <w:i/>
          </w:rPr>
          <w:t>4</w:t>
        </w:r>
      </w:ins>
      <w:r w:rsidRPr="00245947">
        <w:rPr>
          <w:b/>
          <w:i/>
        </w:rPr>
        <w:t>.1</w:t>
      </w:r>
      <w:r>
        <w:t>).</w:t>
      </w:r>
    </w:p>
    <w:p w14:paraId="0DFF12CB" w14:textId="14ABE056" w:rsidR="00BC6B42" w:rsidRDefault="00BC6B42" w:rsidP="00E8623F">
      <w:pPr>
        <w:pStyle w:val="BodyText"/>
        <w:numPr>
          <w:ilvl w:val="0"/>
          <w:numId w:val="25"/>
        </w:numPr>
        <w:ind w:left="1080"/>
      </w:pPr>
      <w:del w:id="973" w:author="Author">
        <w:r w:rsidRPr="009F7AAA" w:rsidDel="00480F8D">
          <w:rPr>
            <w:b/>
            <w:bCs/>
          </w:rPr>
          <w:delText xml:space="preserve">Double </w:delText>
        </w:r>
      </w:del>
      <w:r w:rsidRPr="009F7AAA">
        <w:rPr>
          <w:b/>
          <w:bCs/>
        </w:rPr>
        <w:t xml:space="preserve">Arrow </w:t>
      </w:r>
      <w:r>
        <w:t xml:space="preserve">– Navigates the user forward or backward </w:t>
      </w:r>
      <w:del w:id="974" w:author="Author">
        <w:r w:rsidDel="00277F22">
          <w:delText xml:space="preserve">10 </w:delText>
        </w:r>
      </w:del>
      <w:ins w:id="975" w:author="Author">
        <w:r w:rsidR="00277F22">
          <w:t xml:space="preserve">a </w:t>
        </w:r>
      </w:ins>
      <w:r>
        <w:t>page</w:t>
      </w:r>
      <w:del w:id="976" w:author="Author">
        <w:r w:rsidDel="00277F22">
          <w:delText>s</w:delText>
        </w:r>
      </w:del>
      <w:r>
        <w:t xml:space="preserve"> of claims.</w:t>
      </w:r>
    </w:p>
    <w:p w14:paraId="0D80BD02" w14:textId="31B777CC" w:rsidR="009F7AAA" w:rsidRDefault="00BC6B42" w:rsidP="00E8623F">
      <w:pPr>
        <w:pStyle w:val="BodyText"/>
        <w:numPr>
          <w:ilvl w:val="0"/>
          <w:numId w:val="25"/>
        </w:numPr>
        <w:ind w:left="1080"/>
      </w:pPr>
      <w:r w:rsidRPr="009F7AAA">
        <w:rPr>
          <w:b/>
          <w:bCs/>
        </w:rPr>
        <w:t>Entries/Page</w:t>
      </w:r>
      <w:r>
        <w:t xml:space="preserve"> – A dropdown used to set how many claims should display per page of the table.</w:t>
      </w:r>
    </w:p>
    <w:p w14:paraId="667BA6F2" w14:textId="77777777" w:rsidR="009F7AAA" w:rsidRDefault="009F7AAA">
      <w:pPr>
        <w:spacing w:before="0" w:after="0"/>
      </w:pPr>
      <w:r>
        <w:br w:type="page"/>
      </w:r>
    </w:p>
    <w:p w14:paraId="1EDF9F3D" w14:textId="6B395B8B" w:rsidR="00BC6B42" w:rsidRPr="00245947" w:rsidRDefault="00BC6B42" w:rsidP="00E8623F">
      <w:pPr>
        <w:pStyle w:val="BodyText"/>
        <w:numPr>
          <w:ilvl w:val="0"/>
          <w:numId w:val="45"/>
        </w:numPr>
        <w:rPr>
          <w:b/>
        </w:rPr>
      </w:pPr>
      <w:r w:rsidRPr="00245947">
        <w:rPr>
          <w:b/>
        </w:rPr>
        <w:lastRenderedPageBreak/>
        <w:t>Buttons:</w:t>
      </w:r>
    </w:p>
    <w:p w14:paraId="03ECB2C4" w14:textId="77777777" w:rsidR="00BC6B42" w:rsidRDefault="00BC6B42" w:rsidP="00192F08">
      <w:pPr>
        <w:pStyle w:val="BodyText"/>
        <w:ind w:firstLine="720"/>
      </w:pPr>
      <w:r>
        <w:t>The Awaiting Processing page offers the following buttons at the bottom of the page:</w:t>
      </w:r>
    </w:p>
    <w:p w14:paraId="2A92C73F" w14:textId="170B6B17" w:rsidR="00BC6B42" w:rsidRDefault="00BC6B42" w:rsidP="00E8623F">
      <w:pPr>
        <w:pStyle w:val="BodyText"/>
        <w:numPr>
          <w:ilvl w:val="0"/>
          <w:numId w:val="26"/>
        </w:numPr>
        <w:ind w:left="1080"/>
      </w:pPr>
      <w:r w:rsidRPr="009F7AAA">
        <w:rPr>
          <w:b/>
          <w:bCs/>
        </w:rPr>
        <w:t>Process and Print</w:t>
      </w:r>
      <w:r>
        <w:t xml:space="preserve"> – Sets all selected claims to the status of INPROCESS and </w:t>
      </w:r>
      <w:r w:rsidRPr="00BC4144">
        <w:t xml:space="preserve">produces a </w:t>
      </w:r>
      <w:r w:rsidR="00BC4144" w:rsidRPr="00BC4144">
        <w:t>Portable Document Format (</w:t>
      </w:r>
      <w:r w:rsidRPr="00BC4144">
        <w:t>PDF</w:t>
      </w:r>
      <w:r w:rsidR="00BC4144" w:rsidRPr="00BC4144">
        <w:t>)</w:t>
      </w:r>
      <w:r>
        <w:t xml:space="preserve"> version of the selected claim(s) for printing. </w:t>
      </w:r>
      <w:ins w:id="977" w:author="Author">
        <w:r w:rsidR="00C1213C" w:rsidRPr="00A07831">
          <w:t xml:space="preserve">Please see Section </w:t>
        </w:r>
        <w:del w:id="978" w:author="Author">
          <w:r w:rsidR="00C1213C" w:rsidDel="003B505C">
            <w:delText>9</w:delText>
          </w:r>
          <w:r w:rsidR="00C1213C" w:rsidRPr="00A07831" w:rsidDel="003B505C">
            <w:delText>.1.</w:delText>
          </w:r>
          <w:r w:rsidR="003B505C" w:rsidDel="007B24D4">
            <w:delText>4.1</w:delText>
          </w:r>
        </w:del>
        <w:r w:rsidR="007B24D4">
          <w:t>4</w:t>
        </w:r>
        <w:r w:rsidR="003B505C">
          <w:t>.</w:t>
        </w:r>
        <w:r w:rsidR="00C1213C" w:rsidRPr="00A07831">
          <w:t>4</w:t>
        </w:r>
        <w:r w:rsidR="00C1213C">
          <w:t>9</w:t>
        </w:r>
        <w:r w:rsidR="00C1213C" w:rsidRPr="00A07831">
          <w:t xml:space="preserve"> </w:t>
        </w:r>
        <w:r w:rsidR="00C1213C">
          <w:t xml:space="preserve">- </w:t>
        </w:r>
        <w:r w:rsidR="00C1213C" w:rsidRPr="00A07831">
          <w:t xml:space="preserve">Sample Print PDF File of Claims to view a sample </w:t>
        </w:r>
        <w:r w:rsidR="00C1213C">
          <w:t>c</w:t>
        </w:r>
        <w:r w:rsidR="00C1213C" w:rsidRPr="00F632DA">
          <w:t xml:space="preserve">laim </w:t>
        </w:r>
        <w:r w:rsidR="00C1213C">
          <w:t>.pdf</w:t>
        </w:r>
        <w:r w:rsidR="00C1213C" w:rsidRPr="00F632DA">
          <w:t xml:space="preserve"> file.</w:t>
        </w:r>
      </w:ins>
      <w:del w:id="979" w:author="Author">
        <w:r w:rsidRPr="00F632DA" w:rsidDel="005A0C3B">
          <w:delText>Please see Section 4.1.40</w:delText>
        </w:r>
        <w:r w:rsidDel="005A0C3B">
          <w:delText xml:space="preserve"> -</w:delText>
        </w:r>
        <w:r w:rsidRPr="00F632DA" w:rsidDel="005A0C3B">
          <w:delText xml:space="preserve"> Sample Print PDF File of Claims to view a sample </w:delText>
        </w:r>
        <w:r w:rsidDel="005A0C3B">
          <w:delText>c</w:delText>
        </w:r>
        <w:r w:rsidRPr="00F632DA" w:rsidDel="005A0C3B">
          <w:delText xml:space="preserve">laim </w:delText>
        </w:r>
        <w:r w:rsidDel="005A0C3B">
          <w:delText>.pdf</w:delText>
        </w:r>
        <w:r w:rsidRPr="00F632DA" w:rsidDel="005A0C3B">
          <w:delText xml:space="preserve"> file.</w:delText>
        </w:r>
      </w:del>
    </w:p>
    <w:p w14:paraId="5BF27EA5" w14:textId="3952753E" w:rsidR="00BC6B42" w:rsidRDefault="00BC6B42" w:rsidP="00E8623F">
      <w:pPr>
        <w:pStyle w:val="BodyText"/>
        <w:numPr>
          <w:ilvl w:val="0"/>
          <w:numId w:val="26"/>
        </w:numPr>
        <w:ind w:left="1080"/>
      </w:pPr>
      <w:r w:rsidRPr="009F7AAA">
        <w:rPr>
          <w:b/>
          <w:bCs/>
        </w:rPr>
        <w:t>Print Without Processing</w:t>
      </w:r>
      <w:r>
        <w:t xml:space="preserve"> – Produces a PDF version of all selected claims for printing. </w:t>
      </w:r>
      <w:ins w:id="980" w:author="Author">
        <w:r w:rsidR="00C1213C" w:rsidRPr="00A07831">
          <w:t xml:space="preserve">Please see Section </w:t>
        </w:r>
        <w:del w:id="981" w:author="Author">
          <w:r w:rsidR="00C1213C" w:rsidDel="003B505C">
            <w:delText>9</w:delText>
          </w:r>
          <w:r w:rsidR="00C1213C" w:rsidRPr="00A07831" w:rsidDel="003B505C">
            <w:delText>.1.</w:delText>
          </w:r>
          <w:r w:rsidR="003B505C" w:rsidDel="007B24D4">
            <w:delText>4.1</w:delText>
          </w:r>
        </w:del>
        <w:r w:rsidR="007B24D4">
          <w:t>4</w:t>
        </w:r>
        <w:r w:rsidR="003B505C">
          <w:t>.</w:t>
        </w:r>
        <w:r w:rsidR="00C1213C" w:rsidRPr="00A07831">
          <w:t>4</w:t>
        </w:r>
        <w:r w:rsidR="00C1213C">
          <w:t>9</w:t>
        </w:r>
        <w:r w:rsidR="00C1213C" w:rsidRPr="00A07831">
          <w:t xml:space="preserve"> </w:t>
        </w:r>
        <w:r w:rsidR="00C1213C">
          <w:t xml:space="preserve">- </w:t>
        </w:r>
        <w:r w:rsidR="00C1213C" w:rsidRPr="00A07831">
          <w:t xml:space="preserve">Sample Print PDF File of Claims to view a sample </w:t>
        </w:r>
        <w:r w:rsidR="00C1213C">
          <w:t>c</w:t>
        </w:r>
        <w:r w:rsidR="00C1213C" w:rsidRPr="00F632DA">
          <w:t xml:space="preserve">laim </w:t>
        </w:r>
        <w:r w:rsidR="00C1213C">
          <w:t>.pdf</w:t>
        </w:r>
        <w:r w:rsidR="00C1213C" w:rsidRPr="00F632DA">
          <w:t xml:space="preserve"> file.</w:t>
        </w:r>
      </w:ins>
      <w:del w:id="982" w:author="Author">
        <w:r w:rsidRPr="00A07831" w:rsidDel="005A0C3B">
          <w:delText xml:space="preserve">Please see Section 4.1.40 </w:delText>
        </w:r>
        <w:r w:rsidDel="005A0C3B">
          <w:delText xml:space="preserve">- </w:delText>
        </w:r>
        <w:r w:rsidRPr="00A07831" w:rsidDel="005A0C3B">
          <w:delText xml:space="preserve">Sample Print PDF File of Claims to view a sample </w:delText>
        </w:r>
        <w:r w:rsidDel="005A0C3B">
          <w:delText>c</w:delText>
        </w:r>
        <w:r w:rsidRPr="00F632DA" w:rsidDel="005A0C3B">
          <w:delText xml:space="preserve">laim </w:delText>
        </w:r>
        <w:r w:rsidDel="005A0C3B">
          <w:delText>.pdf</w:delText>
        </w:r>
        <w:r w:rsidRPr="00F632DA" w:rsidDel="005A0C3B">
          <w:delText xml:space="preserve"> file.</w:delText>
        </w:r>
      </w:del>
    </w:p>
    <w:p w14:paraId="62A0F7E6" w14:textId="77777777" w:rsidR="009F7AAA" w:rsidRDefault="00BC6B42" w:rsidP="009F7AAA">
      <w:pPr>
        <w:pStyle w:val="BodyText"/>
        <w:numPr>
          <w:ilvl w:val="0"/>
          <w:numId w:val="26"/>
        </w:numPr>
        <w:ind w:left="1080"/>
      </w:pPr>
      <w:r w:rsidRPr="009F7AAA">
        <w:rPr>
          <w:b/>
          <w:bCs/>
        </w:rPr>
        <w:t>Process Without Printing</w:t>
      </w:r>
      <w:r>
        <w:t xml:space="preserve"> – Sets all selected claims to the status of INPROCESS</w:t>
      </w:r>
    </w:p>
    <w:p w14:paraId="6CE7BF21" w14:textId="2F336B1D" w:rsidR="009F7AAA" w:rsidRPr="009F7AAA" w:rsidRDefault="00C1213C" w:rsidP="009F7AAA">
      <w:pPr>
        <w:pStyle w:val="BodyText"/>
        <w:numPr>
          <w:ilvl w:val="0"/>
          <w:numId w:val="26"/>
        </w:numPr>
        <w:ind w:left="1080"/>
      </w:pPr>
      <w:ins w:id="983" w:author="Author">
        <w:r w:rsidRPr="009F7AAA">
          <w:rPr>
            <w:b/>
            <w:bCs/>
          </w:rPr>
          <w:t xml:space="preserve">Reroute </w:t>
        </w:r>
        <w:r w:rsidRPr="009F7AAA">
          <w:t xml:space="preserve">– Reroutes claims to another VISN or station using the Reroute page (see section </w:t>
        </w:r>
        <w:del w:id="984" w:author="Author">
          <w:r w:rsidRPr="009F7AAA" w:rsidDel="003B505C">
            <w:delText>9.1.</w:delText>
          </w:r>
          <w:r w:rsidR="003B505C" w:rsidRPr="009F7AAA" w:rsidDel="007B24D4">
            <w:delText>4.1</w:delText>
          </w:r>
        </w:del>
        <w:r w:rsidR="007B24D4" w:rsidRPr="009F7AAA">
          <w:t>4</w:t>
        </w:r>
        <w:r w:rsidR="003B505C" w:rsidRPr="009F7AAA">
          <w:t>.</w:t>
        </w:r>
        <w:r w:rsidRPr="009F7AAA">
          <w:t>16)</w:t>
        </w:r>
      </w:ins>
      <w:r w:rsidR="009F7AAA" w:rsidRPr="009F7AAA">
        <w:t>.</w:t>
      </w:r>
    </w:p>
    <w:p w14:paraId="4AE50797" w14:textId="11F4AC50" w:rsidR="00BC6B42" w:rsidRPr="009F7AAA" w:rsidDel="00C1213C" w:rsidRDefault="00C1213C" w:rsidP="00C914B6">
      <w:pPr>
        <w:pStyle w:val="ListParagraph"/>
        <w:numPr>
          <w:ilvl w:val="0"/>
          <w:numId w:val="26"/>
        </w:numPr>
        <w:ind w:left="1080"/>
        <w:rPr>
          <w:del w:id="985" w:author="Author"/>
        </w:rPr>
      </w:pPr>
      <w:ins w:id="986" w:author="Author">
        <w:r w:rsidRPr="00C914B6">
          <w:rPr>
            <w:b/>
            <w:bCs/>
          </w:rPr>
          <w:t xml:space="preserve">Disapproves </w:t>
        </w:r>
      </w:ins>
      <w:r w:rsidR="00C914B6">
        <w:t xml:space="preserve">- </w:t>
      </w:r>
      <w:ins w:id="987" w:author="Author">
        <w:r w:rsidRPr="009F7AAA">
          <w:t xml:space="preserve">selected claims by setting its status to REJECTED. User will be forwarded to the Reject Claims page whereby the user will be given the opportunity to select which Claims selected previously will be placed into the REJECTED state. (see section </w:t>
        </w:r>
        <w:del w:id="988" w:author="Author">
          <w:r w:rsidRPr="009F7AAA" w:rsidDel="003B505C">
            <w:delText>9.1.</w:delText>
          </w:r>
          <w:r w:rsidR="003B505C" w:rsidRPr="009F7AAA" w:rsidDel="007B24D4">
            <w:delText>4.1</w:delText>
          </w:r>
        </w:del>
        <w:r w:rsidR="007B24D4" w:rsidRPr="009F7AAA">
          <w:t>4</w:t>
        </w:r>
        <w:r w:rsidR="003B505C" w:rsidRPr="009F7AAA">
          <w:t>.</w:t>
        </w:r>
        <w:r w:rsidRPr="009F7AAA">
          <w:t>1</w:t>
        </w:r>
        <w:del w:id="989" w:author="Author">
          <w:r w:rsidRPr="009F7AAA" w:rsidDel="004A3514">
            <w:delText>2</w:delText>
          </w:r>
        </w:del>
        <w:r w:rsidR="004A3514" w:rsidRPr="009F7AAA">
          <w:t>2</w:t>
        </w:r>
        <w:r w:rsidRPr="009F7AAA">
          <w:t>).</w:t>
        </w:r>
      </w:ins>
      <w:del w:id="990" w:author="Author">
        <w:r w:rsidR="00BC6B42" w:rsidRPr="009F7AAA" w:rsidDel="00C1213C">
          <w:delText xml:space="preserve">Reroute – Reroutes claims to another VISN or station using the Reroute page </w:delText>
        </w:r>
        <w:r w:rsidR="00BC6B42" w:rsidRPr="009F7AAA" w:rsidDel="005A0C3B">
          <w:delText>(see section 4.1.14)</w:delText>
        </w:r>
      </w:del>
    </w:p>
    <w:p w14:paraId="4F60F9C8" w14:textId="6DEAE500" w:rsidR="00BC6B42" w:rsidRPr="00192F08" w:rsidRDefault="00BC6B42" w:rsidP="00C914B6">
      <w:pPr>
        <w:pStyle w:val="ListParagraph"/>
        <w:ind w:left="1080"/>
      </w:pPr>
      <w:del w:id="991" w:author="Author">
        <w:r w:rsidRPr="00192F08" w:rsidDel="00C1213C">
          <w:delText xml:space="preserve">Disapprove – Disapproves selected claims by setting its status to REJECTED. User will be forwarded to the Reject Claims page whereby the user will be given the opportunity to select which Claims selected previously will be placed into the REJECTED state. </w:delText>
        </w:r>
        <w:r w:rsidRPr="00192F08" w:rsidDel="005A0C3B">
          <w:delText>(see section 4.1.10).</w:delText>
        </w:r>
        <w:r w:rsidRPr="00192F08" w:rsidDel="005A0C3B">
          <w:br/>
        </w:r>
      </w:del>
    </w:p>
    <w:p w14:paraId="565B4F5D" w14:textId="77777777" w:rsidR="00BC6B42" w:rsidRDefault="00BC6B42" w:rsidP="007B24D4">
      <w:pPr>
        <w:pStyle w:val="Heading2"/>
        <w:ind w:left="432" w:hanging="432"/>
      </w:pPr>
      <w:bookmarkStart w:id="992" w:name="_Toc47427143"/>
      <w:r>
        <w:t>In Process Page</w:t>
      </w:r>
      <w:bookmarkEnd w:id="992"/>
    </w:p>
    <w:p w14:paraId="4C42847A" w14:textId="180A2A08" w:rsidR="00792844" w:rsidRDefault="00792844" w:rsidP="00792844">
      <w:pPr>
        <w:pStyle w:val="Caption"/>
      </w:pPr>
      <w:bookmarkStart w:id="993" w:name="_Toc47423394"/>
      <w:r>
        <w:t xml:space="preserve">Figure </w:t>
      </w:r>
      <w:fldSimple w:instr=" SEQ Figure \* ARABIC ">
        <w:r w:rsidR="00F816FB">
          <w:rPr>
            <w:noProof/>
          </w:rPr>
          <w:t>7</w:t>
        </w:r>
      </w:fldSimple>
      <w:r>
        <w:t xml:space="preserve">: </w:t>
      </w:r>
      <w:r w:rsidRPr="005C67B5">
        <w:t>In Process Page</w:t>
      </w:r>
      <w:bookmarkEnd w:id="993"/>
    </w:p>
    <w:p w14:paraId="14EAE11C" w14:textId="144BF266" w:rsidR="00BC6B42" w:rsidRPr="00A8025B" w:rsidDel="004A3514" w:rsidRDefault="00830881" w:rsidP="00792844">
      <w:pPr>
        <w:pStyle w:val="BodyText"/>
        <w:keepNext/>
        <w:jc w:val="center"/>
        <w:rPr>
          <w:del w:id="994" w:author="Author"/>
        </w:rPr>
      </w:pPr>
      <w:ins w:id="995" w:author="Author">
        <w:r>
          <w:rPr>
            <w:noProof/>
          </w:rPr>
          <w:drawing>
            <wp:inline distT="0" distB="0" distL="0" distR="0" wp14:anchorId="759F08F8" wp14:editId="5D5D8A3E">
              <wp:extent cx="5743658" cy="3665264"/>
              <wp:effectExtent l="19050" t="19050" r="28575" b="11430"/>
              <wp:docPr id="242" name="Picture 242" descr="This figure depicts the FPPS In Process Page. The In Process page provides the user with a list of claims in FPPS that are in the INPROCESS status for the selected active stations and VISN clai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4.PNG"/>
                      <pic:cNvPicPr/>
                    </pic:nvPicPr>
                    <pic:blipFill>
                      <a:blip r:embed="rId33"/>
                      <a:stretch>
                        <a:fillRect/>
                      </a:stretch>
                    </pic:blipFill>
                    <pic:spPr>
                      <a:xfrm>
                        <a:off x="0" y="0"/>
                        <a:ext cx="5754683" cy="3672300"/>
                      </a:xfrm>
                      <a:prstGeom prst="rect">
                        <a:avLst/>
                      </a:prstGeom>
                      <a:ln>
                        <a:solidFill>
                          <a:schemeClr val="tx1"/>
                        </a:solidFill>
                      </a:ln>
                    </pic:spPr>
                  </pic:pic>
                </a:graphicData>
              </a:graphic>
            </wp:inline>
          </w:drawing>
        </w:r>
      </w:ins>
      <w:del w:id="996" w:author="Author">
        <w:r w:rsidR="00BC6B42" w:rsidDel="004A3514">
          <w:rPr>
            <w:noProof/>
          </w:rPr>
          <w:drawing>
            <wp:inline distT="0" distB="0" distL="0" distR="0" wp14:anchorId="7E5539C7" wp14:editId="52696256">
              <wp:extent cx="5943600" cy="3218688"/>
              <wp:effectExtent l="19050" t="19050" r="19050"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020" t="18461" r="13782" b="7990"/>
                      <a:stretch/>
                    </pic:blipFill>
                    <pic:spPr bwMode="auto">
                      <a:xfrm>
                        <a:off x="0" y="0"/>
                        <a:ext cx="5943600" cy="32186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commentRangeStart w:id="997"/>
        <w:r w:rsidR="00566E65" w:rsidDel="00830881">
          <w:rPr>
            <w:noProof/>
          </w:rPr>
          <w:drawing>
            <wp:inline distT="0" distB="0" distL="0" distR="0" wp14:anchorId="5865BE03" wp14:editId="505FB932">
              <wp:extent cx="5943600" cy="332740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27400"/>
                      </a:xfrm>
                      <a:prstGeom prst="rect">
                        <a:avLst/>
                      </a:prstGeom>
                    </pic:spPr>
                  </pic:pic>
                </a:graphicData>
              </a:graphic>
            </wp:inline>
          </w:drawing>
        </w:r>
      </w:del>
      <w:commentRangeEnd w:id="997"/>
      <w:r w:rsidR="000B6980">
        <w:rPr>
          <w:rStyle w:val="CommentReference"/>
        </w:rPr>
        <w:commentReference w:id="997"/>
      </w:r>
    </w:p>
    <w:p w14:paraId="11CABE60" w14:textId="77777777" w:rsidR="00BC6B42" w:rsidRPr="00A8025B" w:rsidRDefault="00BC6B42" w:rsidP="00792844">
      <w:pPr>
        <w:pStyle w:val="BodyText"/>
      </w:pPr>
    </w:p>
    <w:p w14:paraId="29F61C21" w14:textId="3CA7558E" w:rsidR="00BC6B42" w:rsidRPr="004F39A2" w:rsidDel="005A0C3B" w:rsidRDefault="00BC6B42" w:rsidP="0045212A">
      <w:pPr>
        <w:rPr>
          <w:del w:id="998" w:author="Author"/>
        </w:rPr>
      </w:pPr>
      <w:r w:rsidRPr="004F39A2">
        <w:t xml:space="preserve">The </w:t>
      </w:r>
      <w:proofErr w:type="gramStart"/>
      <w:r w:rsidRPr="004F39A2">
        <w:t>In</w:t>
      </w:r>
      <w:proofErr w:type="gramEnd"/>
      <w:r w:rsidRPr="004F39A2">
        <w:t xml:space="preserve"> Process page provides the user with a list of claims in FPPS that are in the INPROCESS status</w:t>
      </w:r>
      <w:ins w:id="999" w:author="Author">
        <w:r w:rsidR="00B84DB7" w:rsidRPr="00B84DB7">
          <w:t xml:space="preserve"> </w:t>
        </w:r>
        <w:r w:rsidR="00B84DB7">
          <w:t>for the selected active stations and VISN claims</w:t>
        </w:r>
      </w:ins>
      <w:r w:rsidRPr="004F39A2">
        <w:t xml:space="preserve">. The user may select one or more claims by checking the appropriate checkboxes in claim list. The user may process all selected claims </w:t>
      </w:r>
      <w:r w:rsidRPr="004F39A2">
        <w:lastRenderedPageBreak/>
        <w:t>through buttons located at the top and bottom of the screens. The claim operations include Print, Reroute, and Disapprove. The page also offers navigational functions for the claims list, such as pagination, table sorting, and an Entries Per Page dropdown.</w:t>
      </w:r>
    </w:p>
    <w:p w14:paraId="61A1DAC1" w14:textId="77777777" w:rsidR="00BC6B42" w:rsidRPr="004F39A2" w:rsidRDefault="00BC6B42" w:rsidP="0045212A"/>
    <w:p w14:paraId="195203DE" w14:textId="535658A4" w:rsidR="00BC6B42" w:rsidRDefault="00BC6B42" w:rsidP="0045212A">
      <w:r w:rsidRPr="004F39A2">
        <w:t xml:space="preserve">The </w:t>
      </w:r>
      <w:proofErr w:type="gramStart"/>
      <w:r w:rsidRPr="004F39A2">
        <w:t>In</w:t>
      </w:r>
      <w:proofErr w:type="gramEnd"/>
      <w:r w:rsidRPr="004F39A2">
        <w:t xml:space="preserve"> Process page can be navigated to through the click of the In Process option under the Claims header in the navigation menu (</w:t>
      </w:r>
      <w:r w:rsidRPr="004F39A2">
        <w:rPr>
          <w:b/>
          <w:i/>
        </w:rPr>
        <w:t xml:space="preserve">see section </w:t>
      </w:r>
      <w:del w:id="1000" w:author="Author">
        <w:r w:rsidRPr="004F39A2" w:rsidDel="005A0C3B">
          <w:rPr>
            <w:b/>
            <w:i/>
          </w:rPr>
          <w:delText>3</w:delText>
        </w:r>
      </w:del>
      <w:ins w:id="1001" w:author="Author">
        <w:del w:id="1002" w:author="Author">
          <w:r w:rsidR="005A0C3B" w:rsidDel="00F8684E">
            <w:rPr>
              <w:b/>
              <w:i/>
            </w:rPr>
            <w:delText>8</w:delText>
          </w:r>
        </w:del>
      </w:ins>
      <w:del w:id="1003" w:author="Author">
        <w:r w:rsidRPr="004F39A2" w:rsidDel="00F8684E">
          <w:rPr>
            <w:b/>
            <w:i/>
          </w:rPr>
          <w:delText>.2</w:delText>
        </w:r>
      </w:del>
      <w:ins w:id="1004" w:author="Author">
        <w:r w:rsidR="00F8684E">
          <w:rPr>
            <w:b/>
            <w:i/>
          </w:rPr>
          <w:t>3.2</w:t>
        </w:r>
      </w:ins>
      <w:r w:rsidRPr="004F39A2">
        <w:t>).</w:t>
      </w:r>
      <w:r>
        <w:t xml:space="preserve"> On the </w:t>
      </w:r>
      <w:proofErr w:type="gramStart"/>
      <w:r>
        <w:t>In Process</w:t>
      </w:r>
      <w:proofErr w:type="gramEnd"/>
      <w:r>
        <w:t xml:space="preserve"> page, all claims considered in process and associated to the users currently selected stations (</w:t>
      </w:r>
      <w:r w:rsidRPr="00E00044">
        <w:rPr>
          <w:b/>
          <w:i/>
        </w:rPr>
        <w:t xml:space="preserve">see section </w:t>
      </w:r>
      <w:ins w:id="1005" w:author="Author">
        <w:r w:rsidR="003B505C">
          <w:rPr>
            <w:b/>
            <w:i/>
          </w:rPr>
          <w:t>4</w:t>
        </w:r>
        <w:del w:id="1006" w:author="Author">
          <w:r w:rsidR="005A0C3B" w:rsidDel="003B505C">
            <w:rPr>
              <w:b/>
              <w:i/>
            </w:rPr>
            <w:delText>9</w:delText>
          </w:r>
        </w:del>
      </w:ins>
      <w:del w:id="1007" w:author="Author">
        <w:r w:rsidRPr="00E00044" w:rsidDel="005A0C3B">
          <w:rPr>
            <w:b/>
            <w:i/>
          </w:rPr>
          <w:delText>4</w:delText>
        </w:r>
      </w:del>
      <w:r w:rsidRPr="00E00044">
        <w:rPr>
          <w:b/>
          <w:i/>
        </w:rPr>
        <w:t>.1</w:t>
      </w:r>
      <w:del w:id="1008" w:author="Author">
        <w:r w:rsidRPr="00E00044" w:rsidDel="004A3514">
          <w:rPr>
            <w:b/>
            <w:i/>
          </w:rPr>
          <w:delText>.1</w:delText>
        </w:r>
      </w:del>
      <w:r>
        <w:t>) will display in the claim list with associated data for each column.</w:t>
      </w:r>
    </w:p>
    <w:p w14:paraId="7A6B28BF" w14:textId="6C0E2788" w:rsidR="00531F07" w:rsidRDefault="00BC6B42" w:rsidP="0045212A">
      <w:pPr>
        <w:pStyle w:val="BodyText"/>
      </w:pPr>
      <w:r>
        <w:t>All checkboxes are selectable and de-selectable. A selected checkbox is represented by the appearance of a checkmark within the box, while a non-selected checkbox is represented as a black box.</w:t>
      </w:r>
    </w:p>
    <w:p w14:paraId="7C072410" w14:textId="77777777" w:rsidR="00BC6B42" w:rsidDel="004A3514" w:rsidRDefault="00BC6B42" w:rsidP="0045212A">
      <w:pPr>
        <w:pStyle w:val="BodyText"/>
        <w:rPr>
          <w:del w:id="1009" w:author="Author"/>
        </w:rPr>
      </w:pPr>
      <w:r>
        <w:t xml:space="preserve">The </w:t>
      </w:r>
      <w:proofErr w:type="gramStart"/>
      <w:r>
        <w:t>In</w:t>
      </w:r>
      <w:proofErr w:type="gramEnd"/>
      <w:r>
        <w:t xml:space="preserve"> Process claim list table includes the following information:</w:t>
      </w:r>
    </w:p>
    <w:p w14:paraId="38FF839B" w14:textId="77777777" w:rsidR="00BC6B42" w:rsidRDefault="00BC6B42" w:rsidP="0045212A">
      <w:pPr>
        <w:pStyle w:val="BodyText"/>
        <w:rPr>
          <w:b/>
        </w:rPr>
      </w:pPr>
    </w:p>
    <w:p w14:paraId="3D68ACA6" w14:textId="77777777" w:rsidR="00BC6B42" w:rsidRPr="006B2069" w:rsidRDefault="00BC6B42" w:rsidP="008843E7">
      <w:pPr>
        <w:pStyle w:val="BodyText"/>
        <w:numPr>
          <w:ilvl w:val="0"/>
          <w:numId w:val="46"/>
        </w:numPr>
        <w:rPr>
          <w:b/>
        </w:rPr>
      </w:pPr>
      <w:r w:rsidRPr="006B2069">
        <w:rPr>
          <w:b/>
        </w:rPr>
        <w:t>Header:</w:t>
      </w:r>
    </w:p>
    <w:p w14:paraId="73B41FE3" w14:textId="77777777" w:rsidR="00BC6B42" w:rsidRPr="008F40FC" w:rsidRDefault="00BC6B42" w:rsidP="00792844">
      <w:pPr>
        <w:pStyle w:val="BodyText"/>
        <w:ind w:left="720"/>
      </w:pPr>
      <w:r w:rsidRPr="008F40FC">
        <w:t>The table</w:t>
      </w:r>
      <w:r>
        <w:t xml:space="preserve"> header provides a select all claims checkbox and organizational details of the table columns. The user may click on any header to alternate between sorting ascending and descending based on the data included in the column for all claims returned.</w:t>
      </w:r>
    </w:p>
    <w:p w14:paraId="60384185" w14:textId="217B4694" w:rsidR="00BC6B42" w:rsidRDefault="00BC6B42" w:rsidP="00E8623F">
      <w:pPr>
        <w:pStyle w:val="BodyText"/>
        <w:numPr>
          <w:ilvl w:val="0"/>
          <w:numId w:val="24"/>
        </w:numPr>
        <w:ind w:left="1080"/>
      </w:pPr>
      <w:r w:rsidRPr="00D93890">
        <w:rPr>
          <w:b/>
          <w:bCs/>
        </w:rPr>
        <w:t xml:space="preserve">Checkbox </w:t>
      </w:r>
      <w:r>
        <w:t>– Selects all visible claims in the table</w:t>
      </w:r>
      <w:r w:rsidR="008D7F99">
        <w:t>.</w:t>
      </w:r>
    </w:p>
    <w:p w14:paraId="69368778" w14:textId="114F6D24" w:rsidR="00BC6B42" w:rsidRDefault="00BC6B42" w:rsidP="00E8623F">
      <w:pPr>
        <w:pStyle w:val="BodyText"/>
        <w:numPr>
          <w:ilvl w:val="0"/>
          <w:numId w:val="24"/>
        </w:numPr>
        <w:ind w:left="1080"/>
      </w:pPr>
      <w:r w:rsidRPr="00D93890">
        <w:rPr>
          <w:b/>
          <w:bCs/>
        </w:rPr>
        <w:t>Claim ID</w:t>
      </w:r>
      <w:r>
        <w:t xml:space="preserve"> – Column header for the numerical identifier of the claim</w:t>
      </w:r>
      <w:r w:rsidR="008D7F99">
        <w:t>.</w:t>
      </w:r>
    </w:p>
    <w:p w14:paraId="6BF805F8" w14:textId="41782D44" w:rsidR="00BC6B42" w:rsidRPr="00D93890" w:rsidDel="005A0C3B" w:rsidRDefault="00BC6B42" w:rsidP="00E8623F">
      <w:pPr>
        <w:pStyle w:val="BodyText"/>
        <w:numPr>
          <w:ilvl w:val="0"/>
          <w:numId w:val="24"/>
        </w:numPr>
        <w:ind w:left="1080"/>
        <w:rPr>
          <w:del w:id="1010" w:author="Author"/>
          <w:b/>
          <w:bCs/>
        </w:rPr>
      </w:pPr>
      <w:del w:id="1011" w:author="Author">
        <w:r w:rsidRPr="00D93890" w:rsidDel="005A0C3B">
          <w:rPr>
            <w:b/>
            <w:bCs/>
          </w:rPr>
          <w:delText>Claim Status – Column header for the status of the claim – ESTABLISHED, INPROCESS, AGED, PAYER ERROR, REJECTED, COMPLETE.</w:delText>
        </w:r>
      </w:del>
    </w:p>
    <w:p w14:paraId="2509F335" w14:textId="358762AC" w:rsidR="00BC6B42" w:rsidRDefault="00BC6B42" w:rsidP="00E8623F">
      <w:pPr>
        <w:pStyle w:val="BodyText"/>
        <w:numPr>
          <w:ilvl w:val="0"/>
          <w:numId w:val="24"/>
        </w:numPr>
        <w:ind w:left="1080"/>
      </w:pPr>
      <w:r w:rsidRPr="00D93890">
        <w:rPr>
          <w:b/>
          <w:bCs/>
        </w:rPr>
        <w:t>Claim Type</w:t>
      </w:r>
      <w:r>
        <w:t xml:space="preserve"> – Column header for the type of claim – Institutional, Professional, or Dental</w:t>
      </w:r>
      <w:r w:rsidR="008D7F99">
        <w:t>.</w:t>
      </w:r>
    </w:p>
    <w:p w14:paraId="0D8E7DA2" w14:textId="77777777" w:rsidR="007C2D5B" w:rsidRDefault="007C2D5B" w:rsidP="00E8623F">
      <w:pPr>
        <w:pStyle w:val="BodyText"/>
        <w:numPr>
          <w:ilvl w:val="0"/>
          <w:numId w:val="24"/>
        </w:numPr>
        <w:ind w:left="1080"/>
        <w:rPr>
          <w:ins w:id="1012" w:author="Author"/>
        </w:rPr>
      </w:pPr>
      <w:ins w:id="1013" w:author="Author">
        <w:r w:rsidRPr="00D93890">
          <w:rPr>
            <w:b/>
            <w:bCs/>
          </w:rPr>
          <w:t>Program Indicator</w:t>
        </w:r>
        <w:r>
          <w:t xml:space="preserve"> – Column header for the program indicator, which indicates which program the claim is associated with, defaulting to VA FEE if there is no program associated with the claim.</w:t>
        </w:r>
      </w:ins>
    </w:p>
    <w:p w14:paraId="09C3F254" w14:textId="118DF220" w:rsidR="00BC6B42" w:rsidRPr="00D93890" w:rsidDel="007C2D5B" w:rsidRDefault="00BC6B42" w:rsidP="00E8623F">
      <w:pPr>
        <w:pStyle w:val="BodyText"/>
        <w:numPr>
          <w:ilvl w:val="0"/>
          <w:numId w:val="24"/>
        </w:numPr>
        <w:ind w:left="1080"/>
        <w:rPr>
          <w:del w:id="1014" w:author="Author"/>
          <w:b/>
          <w:bCs/>
        </w:rPr>
      </w:pPr>
      <w:del w:id="1015" w:author="Author">
        <w:r w:rsidRPr="00D93890" w:rsidDel="007C2D5B">
          <w:rPr>
            <w:b/>
            <w:bCs/>
          </w:rPr>
          <w:delText>Hero – Column header for the HERO program indicator, which is Y if the claim is associated to the HERO program and N if the claim is not associated with the HERO program.</w:delText>
        </w:r>
      </w:del>
    </w:p>
    <w:p w14:paraId="3D342B3A" w14:textId="1B8387B6" w:rsidR="00BC6B42" w:rsidRDefault="00BC6B42" w:rsidP="00E8623F">
      <w:pPr>
        <w:pStyle w:val="BodyText"/>
        <w:numPr>
          <w:ilvl w:val="0"/>
          <w:numId w:val="24"/>
        </w:numPr>
        <w:ind w:left="1080"/>
      </w:pPr>
      <w:del w:id="1016" w:author="Author">
        <w:r w:rsidRPr="00D93890" w:rsidDel="005A0C3B">
          <w:rPr>
            <w:b/>
            <w:bCs/>
          </w:rPr>
          <w:delText xml:space="preserve">Veteran </w:delText>
        </w:r>
      </w:del>
      <w:r w:rsidRPr="00D93890">
        <w:rPr>
          <w:b/>
          <w:bCs/>
        </w:rPr>
        <w:t>Name</w:t>
      </w:r>
      <w:r>
        <w:t xml:space="preserve"> – Column header for the first and last name of the veteran associated with the claim.</w:t>
      </w:r>
    </w:p>
    <w:p w14:paraId="156B1814" w14:textId="77777777" w:rsidR="00BC6B42" w:rsidRDefault="00BC6B42" w:rsidP="00E8623F">
      <w:pPr>
        <w:pStyle w:val="BodyText"/>
        <w:numPr>
          <w:ilvl w:val="0"/>
          <w:numId w:val="24"/>
        </w:numPr>
        <w:ind w:left="1080"/>
      </w:pPr>
      <w:r w:rsidRPr="00D93890">
        <w:rPr>
          <w:b/>
          <w:bCs/>
        </w:rPr>
        <w:t>Claim Date</w:t>
      </w:r>
      <w:r>
        <w:t xml:space="preserve"> – Column header for the date of service for the claim.</w:t>
      </w:r>
    </w:p>
    <w:p w14:paraId="48878019" w14:textId="30175B9B" w:rsidR="00BC6B42" w:rsidRPr="00D93890" w:rsidDel="00C1213C" w:rsidRDefault="00BC6B42" w:rsidP="00E8623F">
      <w:pPr>
        <w:pStyle w:val="BodyText"/>
        <w:numPr>
          <w:ilvl w:val="0"/>
          <w:numId w:val="24"/>
        </w:numPr>
        <w:ind w:left="1080"/>
        <w:rPr>
          <w:del w:id="1017" w:author="Author"/>
          <w:b/>
          <w:bCs/>
        </w:rPr>
      </w:pPr>
      <w:del w:id="1018" w:author="Author">
        <w:r w:rsidRPr="00D93890" w:rsidDel="00C1213C">
          <w:rPr>
            <w:b/>
            <w:bCs/>
          </w:rPr>
          <w:delText>Date In Process – Column header for the date when the claim entered the INPROCESS status.</w:delText>
        </w:r>
      </w:del>
    </w:p>
    <w:p w14:paraId="114A07D7" w14:textId="708E5D55" w:rsidR="00BC6B42" w:rsidRDefault="00BC6B42" w:rsidP="00E8623F">
      <w:pPr>
        <w:pStyle w:val="BodyText"/>
        <w:numPr>
          <w:ilvl w:val="0"/>
          <w:numId w:val="24"/>
        </w:numPr>
        <w:ind w:left="1080"/>
      </w:pPr>
      <w:r w:rsidRPr="00D93890">
        <w:rPr>
          <w:b/>
          <w:bCs/>
        </w:rPr>
        <w:t>Provider</w:t>
      </w:r>
      <w:r w:rsidR="00D93890">
        <w:t xml:space="preserve"> </w:t>
      </w:r>
      <w:del w:id="1019" w:author="Author">
        <w:r w:rsidDel="00C1213C">
          <w:delText xml:space="preserve"> Name </w:delText>
        </w:r>
      </w:del>
      <w:r>
        <w:t>– Column header for name of the service provider for the claim.</w:t>
      </w:r>
    </w:p>
    <w:p w14:paraId="601B84E4" w14:textId="72AB6EBF" w:rsidR="00BC6B42" w:rsidRDefault="00C1213C" w:rsidP="00E8623F">
      <w:pPr>
        <w:pStyle w:val="BodyText"/>
        <w:numPr>
          <w:ilvl w:val="0"/>
          <w:numId w:val="24"/>
        </w:numPr>
        <w:ind w:left="1080"/>
      </w:pPr>
      <w:ins w:id="1020" w:author="Author">
        <w:r w:rsidRPr="00D93890">
          <w:rPr>
            <w:b/>
            <w:bCs/>
          </w:rPr>
          <w:t xml:space="preserve">Total </w:t>
        </w:r>
      </w:ins>
      <w:r w:rsidR="00BC6B42" w:rsidRPr="00D93890">
        <w:rPr>
          <w:b/>
          <w:bCs/>
        </w:rPr>
        <w:t>Lines</w:t>
      </w:r>
      <w:r w:rsidR="00BC6B42">
        <w:t xml:space="preserve"> – Column header for the count of line items on the claim.</w:t>
      </w:r>
    </w:p>
    <w:p w14:paraId="1AC60B1A" w14:textId="77777777" w:rsidR="00BC6B42" w:rsidRDefault="00BC6B42" w:rsidP="00E8623F">
      <w:pPr>
        <w:pStyle w:val="BodyText"/>
        <w:numPr>
          <w:ilvl w:val="0"/>
          <w:numId w:val="24"/>
        </w:numPr>
        <w:ind w:left="1080"/>
      </w:pPr>
      <w:r w:rsidRPr="00D93890">
        <w:rPr>
          <w:b/>
          <w:bCs/>
        </w:rPr>
        <w:t>Lines Closed</w:t>
      </w:r>
      <w:r>
        <w:t xml:space="preserve"> – Column header for the count of the claims line items that are in a closed status.</w:t>
      </w:r>
    </w:p>
    <w:p w14:paraId="3AA4A9FB" w14:textId="77777777" w:rsidR="00BC6B42" w:rsidRDefault="00BC6B42" w:rsidP="00E8623F">
      <w:pPr>
        <w:pStyle w:val="BodyText"/>
        <w:numPr>
          <w:ilvl w:val="0"/>
          <w:numId w:val="24"/>
        </w:numPr>
        <w:ind w:left="1080"/>
      </w:pPr>
      <w:r w:rsidRPr="00D93890">
        <w:rPr>
          <w:b/>
          <w:bCs/>
        </w:rPr>
        <w:t>Facility</w:t>
      </w:r>
      <w:r>
        <w:t xml:space="preserve"> – Column header for the station number the claim is assigned to.</w:t>
      </w:r>
    </w:p>
    <w:p w14:paraId="5A19CB3D" w14:textId="0FFBBEDD" w:rsidR="00BC6B42" w:rsidDel="00C1213C" w:rsidRDefault="00BC6B42" w:rsidP="008843E7">
      <w:pPr>
        <w:pStyle w:val="BodyText"/>
        <w:numPr>
          <w:ilvl w:val="0"/>
          <w:numId w:val="46"/>
        </w:numPr>
        <w:rPr>
          <w:del w:id="1021" w:author="Author"/>
        </w:rPr>
      </w:pPr>
      <w:del w:id="1022" w:author="Author">
        <w:r w:rsidDel="00C1213C">
          <w:delText>Assigned To – Column header for the person to which the claim is assigned.</w:delText>
        </w:r>
      </w:del>
    </w:p>
    <w:p w14:paraId="2A96C0D2" w14:textId="77777777" w:rsidR="00BC6B42" w:rsidRPr="00245947" w:rsidRDefault="00BC6B42" w:rsidP="008843E7">
      <w:pPr>
        <w:pStyle w:val="BodyText"/>
        <w:numPr>
          <w:ilvl w:val="0"/>
          <w:numId w:val="46"/>
        </w:numPr>
        <w:rPr>
          <w:b/>
        </w:rPr>
      </w:pPr>
      <w:r w:rsidRPr="00245947">
        <w:rPr>
          <w:b/>
        </w:rPr>
        <w:t>Table Lines:</w:t>
      </w:r>
    </w:p>
    <w:p w14:paraId="74701413" w14:textId="4A8B60ED" w:rsidR="00D93890" w:rsidRDefault="00BC6B42" w:rsidP="00792844">
      <w:pPr>
        <w:pStyle w:val="BodyText"/>
        <w:ind w:left="720"/>
      </w:pPr>
      <w:r>
        <w:t>Each line of the claim list table includes the functionality to select each claim via a checkbox on the left. The remaining data corresponds with the table header as stated above.</w:t>
      </w:r>
    </w:p>
    <w:p w14:paraId="60123FA9" w14:textId="77777777" w:rsidR="00D93890" w:rsidRDefault="00D93890">
      <w:pPr>
        <w:spacing w:before="0" w:after="0"/>
      </w:pPr>
      <w:r>
        <w:br w:type="page"/>
      </w:r>
    </w:p>
    <w:p w14:paraId="0ABF0A4D" w14:textId="71B86C8C" w:rsidR="00BC6B42" w:rsidRPr="00245947" w:rsidRDefault="00BC6B42" w:rsidP="008843E7">
      <w:pPr>
        <w:pStyle w:val="BodyText"/>
        <w:numPr>
          <w:ilvl w:val="0"/>
          <w:numId w:val="46"/>
        </w:numPr>
        <w:rPr>
          <w:b/>
        </w:rPr>
      </w:pPr>
      <w:r w:rsidRPr="00245947">
        <w:rPr>
          <w:b/>
        </w:rPr>
        <w:lastRenderedPageBreak/>
        <w:t>Table Navigation Features:</w:t>
      </w:r>
    </w:p>
    <w:p w14:paraId="5DFAE6F1" w14:textId="77777777" w:rsidR="00BC6B42" w:rsidRDefault="00BC6B42" w:rsidP="00792844">
      <w:pPr>
        <w:pStyle w:val="BodyText"/>
        <w:ind w:firstLine="720"/>
      </w:pPr>
      <w:r>
        <w:t>The following features are included above and below the table:</w:t>
      </w:r>
    </w:p>
    <w:p w14:paraId="7D7A8383" w14:textId="380A3474" w:rsidR="00BC6B42" w:rsidRDefault="00BC6B42" w:rsidP="00E8623F">
      <w:pPr>
        <w:pStyle w:val="BodyText"/>
        <w:numPr>
          <w:ilvl w:val="0"/>
          <w:numId w:val="25"/>
        </w:numPr>
        <w:ind w:left="1080"/>
      </w:pPr>
      <w:r w:rsidRPr="00D93890">
        <w:rPr>
          <w:b/>
          <w:bCs/>
        </w:rPr>
        <w:t>Number of results</w:t>
      </w:r>
      <w:r>
        <w:t xml:space="preserve"> – A count of claims in the system with the status associated with Awaiting Process and assigned to the users currently selected stations (</w:t>
      </w:r>
      <w:r w:rsidRPr="00245947">
        <w:rPr>
          <w:b/>
          <w:i/>
        </w:rPr>
        <w:t xml:space="preserve">see section </w:t>
      </w:r>
      <w:del w:id="1023" w:author="Author">
        <w:r w:rsidRPr="00245947" w:rsidDel="007B24D4">
          <w:rPr>
            <w:b/>
            <w:i/>
          </w:rPr>
          <w:delText>4.1</w:delText>
        </w:r>
      </w:del>
      <w:ins w:id="1024" w:author="Author">
        <w:r w:rsidR="007B24D4">
          <w:rPr>
            <w:b/>
            <w:i/>
          </w:rPr>
          <w:t>4</w:t>
        </w:r>
      </w:ins>
      <w:r w:rsidRPr="00245947">
        <w:rPr>
          <w:b/>
          <w:i/>
        </w:rPr>
        <w:t>.1</w:t>
      </w:r>
      <w:r>
        <w:t>).</w:t>
      </w:r>
    </w:p>
    <w:p w14:paraId="6014423B" w14:textId="5326D902" w:rsidR="00BC6B42" w:rsidRDefault="00BC6B42" w:rsidP="00E8623F">
      <w:pPr>
        <w:pStyle w:val="BodyText"/>
        <w:numPr>
          <w:ilvl w:val="0"/>
          <w:numId w:val="25"/>
        </w:numPr>
        <w:ind w:left="1080"/>
      </w:pPr>
      <w:del w:id="1025" w:author="Author">
        <w:r w:rsidRPr="00D93890" w:rsidDel="004A3514">
          <w:rPr>
            <w:b/>
            <w:bCs/>
          </w:rPr>
          <w:delText xml:space="preserve">Double </w:delText>
        </w:r>
      </w:del>
      <w:r w:rsidRPr="00D93890">
        <w:rPr>
          <w:b/>
          <w:bCs/>
        </w:rPr>
        <w:t xml:space="preserve">Arrow </w:t>
      </w:r>
      <w:r>
        <w:t>– Navigates the user forward or backward 10 pages of claims.</w:t>
      </w:r>
    </w:p>
    <w:p w14:paraId="043DC534" w14:textId="77777777" w:rsidR="00BC6B42" w:rsidRDefault="00BC6B42" w:rsidP="00E8623F">
      <w:pPr>
        <w:pStyle w:val="BodyText"/>
        <w:numPr>
          <w:ilvl w:val="0"/>
          <w:numId w:val="25"/>
        </w:numPr>
        <w:ind w:left="1080"/>
      </w:pPr>
      <w:r w:rsidRPr="00D93890">
        <w:rPr>
          <w:b/>
          <w:bCs/>
        </w:rPr>
        <w:t>Entries/Page</w:t>
      </w:r>
      <w:r>
        <w:t xml:space="preserve"> – A dropdown used to set how many claims should display per page of the table.</w:t>
      </w:r>
    </w:p>
    <w:p w14:paraId="50C3015B" w14:textId="24476E82" w:rsidR="00BC6B42" w:rsidRPr="00245947" w:rsidRDefault="00BC6B42" w:rsidP="008843E7">
      <w:pPr>
        <w:pStyle w:val="BodyText"/>
        <w:numPr>
          <w:ilvl w:val="0"/>
          <w:numId w:val="46"/>
        </w:numPr>
        <w:rPr>
          <w:b/>
        </w:rPr>
      </w:pPr>
      <w:r w:rsidRPr="00245947">
        <w:rPr>
          <w:b/>
        </w:rPr>
        <w:t>Buttons:</w:t>
      </w:r>
    </w:p>
    <w:p w14:paraId="6417D301" w14:textId="77777777" w:rsidR="00BC6B42" w:rsidRDefault="00BC6B42" w:rsidP="00792844">
      <w:pPr>
        <w:pStyle w:val="BodyText"/>
        <w:ind w:firstLine="720"/>
      </w:pPr>
      <w:r>
        <w:t xml:space="preserve">The </w:t>
      </w:r>
      <w:proofErr w:type="gramStart"/>
      <w:r>
        <w:t>In</w:t>
      </w:r>
      <w:proofErr w:type="gramEnd"/>
      <w:r>
        <w:t xml:space="preserve"> Process page offers the following buttons at the bottom of the page:</w:t>
      </w:r>
    </w:p>
    <w:p w14:paraId="0106AA21" w14:textId="4A755911" w:rsidR="00BC6B42" w:rsidRDefault="00BC6B42" w:rsidP="00E8623F">
      <w:pPr>
        <w:pStyle w:val="BodyText"/>
        <w:numPr>
          <w:ilvl w:val="0"/>
          <w:numId w:val="26"/>
        </w:numPr>
        <w:ind w:left="1080"/>
      </w:pPr>
      <w:r w:rsidRPr="00D93890">
        <w:rPr>
          <w:b/>
          <w:bCs/>
        </w:rPr>
        <w:t xml:space="preserve">Print </w:t>
      </w:r>
      <w:r>
        <w:t xml:space="preserve">– Produces a PDF version of all selected claims for printing. </w:t>
      </w:r>
      <w:r w:rsidRPr="00A07831">
        <w:t xml:space="preserve">Please see Section </w:t>
      </w:r>
      <w:del w:id="1026" w:author="Author">
        <w:r w:rsidRPr="00A07831" w:rsidDel="00C1213C">
          <w:delText>4</w:delText>
        </w:r>
      </w:del>
      <w:ins w:id="1027" w:author="Author">
        <w:r w:rsidR="004A3514">
          <w:t>4.</w:t>
        </w:r>
        <w:del w:id="1028" w:author="Author">
          <w:r w:rsidR="00C1213C" w:rsidDel="004A3514">
            <w:delText>9</w:delText>
          </w:r>
        </w:del>
      </w:ins>
      <w:del w:id="1029" w:author="Author">
        <w:r w:rsidRPr="00A07831" w:rsidDel="004A3514">
          <w:delText>.1.</w:delText>
        </w:r>
      </w:del>
      <w:r w:rsidRPr="00A07831">
        <w:t>4</w:t>
      </w:r>
      <w:ins w:id="1030" w:author="Author">
        <w:r w:rsidR="00C1213C">
          <w:t>9</w:t>
        </w:r>
      </w:ins>
      <w:del w:id="1031" w:author="Author">
        <w:r w:rsidRPr="00A07831" w:rsidDel="00C1213C">
          <w:delText>0</w:delText>
        </w:r>
      </w:del>
      <w:r w:rsidRPr="00A07831">
        <w:t xml:space="preserve"> </w:t>
      </w:r>
      <w:r>
        <w:t xml:space="preserve">- </w:t>
      </w:r>
      <w:r w:rsidRPr="00A07831">
        <w:t xml:space="preserve">Sample Print PDF File of Claims to view a sample </w:t>
      </w:r>
      <w:r>
        <w:t>c</w:t>
      </w:r>
      <w:r w:rsidRPr="00F632DA">
        <w:t xml:space="preserve">laim </w:t>
      </w:r>
      <w:r>
        <w:t>.pdf</w:t>
      </w:r>
      <w:r w:rsidRPr="00F632DA">
        <w:t xml:space="preserve"> file.</w:t>
      </w:r>
    </w:p>
    <w:p w14:paraId="77B96284" w14:textId="62395AE2" w:rsidR="00BC6B42" w:rsidRDefault="00BC6B42" w:rsidP="00E8623F">
      <w:pPr>
        <w:pStyle w:val="BodyText"/>
        <w:numPr>
          <w:ilvl w:val="0"/>
          <w:numId w:val="26"/>
        </w:numPr>
        <w:ind w:left="1080"/>
      </w:pPr>
      <w:r w:rsidRPr="00D93890">
        <w:rPr>
          <w:b/>
          <w:bCs/>
        </w:rPr>
        <w:t>Reroute</w:t>
      </w:r>
      <w:r>
        <w:t xml:space="preserve"> – Reroutes claims to another VISN or station using the Reroute page (</w:t>
      </w:r>
      <w:r w:rsidRPr="00754CF0">
        <w:rPr>
          <w:b/>
          <w:i/>
        </w:rPr>
        <w:t xml:space="preserve">see section </w:t>
      </w:r>
      <w:ins w:id="1032" w:author="Author">
        <w:r w:rsidR="004A3514">
          <w:rPr>
            <w:b/>
            <w:i/>
          </w:rPr>
          <w:t>4.</w:t>
        </w:r>
        <w:del w:id="1033" w:author="Author">
          <w:r w:rsidR="00C1213C" w:rsidDel="004A3514">
            <w:rPr>
              <w:b/>
              <w:i/>
            </w:rPr>
            <w:delText>9</w:delText>
          </w:r>
        </w:del>
      </w:ins>
      <w:del w:id="1034" w:author="Author">
        <w:r w:rsidRPr="00754CF0" w:rsidDel="00C1213C">
          <w:rPr>
            <w:b/>
            <w:i/>
          </w:rPr>
          <w:delText>4</w:delText>
        </w:r>
        <w:r w:rsidRPr="00754CF0" w:rsidDel="004A3514">
          <w:rPr>
            <w:b/>
            <w:i/>
          </w:rPr>
          <w:delText>.1.</w:delText>
        </w:r>
      </w:del>
      <w:r w:rsidRPr="00754CF0">
        <w:rPr>
          <w:b/>
          <w:i/>
        </w:rPr>
        <w:t>1</w:t>
      </w:r>
      <w:del w:id="1035" w:author="Author">
        <w:r w:rsidRPr="00754CF0" w:rsidDel="00C1213C">
          <w:rPr>
            <w:b/>
            <w:i/>
          </w:rPr>
          <w:delText>4</w:delText>
        </w:r>
      </w:del>
      <w:ins w:id="1036" w:author="Author">
        <w:r w:rsidR="00C1213C">
          <w:rPr>
            <w:b/>
            <w:i/>
          </w:rPr>
          <w:t>6</w:t>
        </w:r>
      </w:ins>
      <w:r>
        <w:t>)</w:t>
      </w:r>
    </w:p>
    <w:p w14:paraId="15D661BE" w14:textId="2D33D40C" w:rsidR="00D91C45" w:rsidRDefault="00BC6B42" w:rsidP="00E8623F">
      <w:pPr>
        <w:pStyle w:val="BodyText"/>
        <w:numPr>
          <w:ilvl w:val="0"/>
          <w:numId w:val="26"/>
        </w:numPr>
        <w:ind w:left="1080"/>
        <w:rPr>
          <w:ins w:id="1037" w:author="Author"/>
        </w:rPr>
      </w:pPr>
      <w:r w:rsidRPr="00D93890">
        <w:rPr>
          <w:b/>
          <w:bCs/>
        </w:rPr>
        <w:t xml:space="preserve">Disapprove </w:t>
      </w:r>
      <w:r>
        <w:t>– Disapproves selected claims by setting its status to REJECTED. User will be forwarded to the Reject Claims page whereby the user will be given the opportunity to select which Claims selected previously will be placed into the REJECTED state. (</w:t>
      </w:r>
      <w:r w:rsidRPr="00754CF0">
        <w:rPr>
          <w:b/>
          <w:i/>
        </w:rPr>
        <w:t xml:space="preserve">see section </w:t>
      </w:r>
      <w:ins w:id="1038" w:author="Author">
        <w:r w:rsidR="004A3514">
          <w:rPr>
            <w:b/>
            <w:i/>
          </w:rPr>
          <w:t>4</w:t>
        </w:r>
        <w:del w:id="1039" w:author="Author">
          <w:r w:rsidR="00C1213C" w:rsidDel="004A3514">
            <w:rPr>
              <w:b/>
              <w:i/>
            </w:rPr>
            <w:delText>9</w:delText>
          </w:r>
        </w:del>
      </w:ins>
      <w:del w:id="1040" w:author="Author">
        <w:r w:rsidRPr="00754CF0" w:rsidDel="00C1213C">
          <w:rPr>
            <w:b/>
            <w:i/>
          </w:rPr>
          <w:delText>4</w:delText>
        </w:r>
      </w:del>
      <w:r w:rsidRPr="00754CF0">
        <w:rPr>
          <w:b/>
          <w:i/>
        </w:rPr>
        <w:t>.</w:t>
      </w:r>
      <w:del w:id="1041" w:author="Author">
        <w:r w:rsidRPr="00754CF0" w:rsidDel="004A3514">
          <w:rPr>
            <w:b/>
            <w:i/>
          </w:rPr>
          <w:delText>1.</w:delText>
        </w:r>
      </w:del>
      <w:r w:rsidRPr="00754CF0">
        <w:rPr>
          <w:b/>
          <w:i/>
        </w:rPr>
        <w:t>1</w:t>
      </w:r>
      <w:ins w:id="1042" w:author="Author">
        <w:r w:rsidR="004A3514">
          <w:rPr>
            <w:b/>
            <w:i/>
          </w:rPr>
          <w:t>2</w:t>
        </w:r>
      </w:ins>
      <w:del w:id="1043" w:author="Author">
        <w:r w:rsidRPr="00754CF0" w:rsidDel="00C1213C">
          <w:rPr>
            <w:b/>
            <w:i/>
          </w:rPr>
          <w:delText>0</w:delText>
        </w:r>
      </w:del>
      <w:ins w:id="1044" w:author="Author">
        <w:del w:id="1045" w:author="Author">
          <w:r w:rsidR="00C1213C" w:rsidDel="004A3514">
            <w:rPr>
              <w:b/>
              <w:i/>
            </w:rPr>
            <w:delText>2</w:delText>
          </w:r>
        </w:del>
      </w:ins>
      <w:r>
        <w:t>).</w:t>
      </w:r>
    </w:p>
    <w:p w14:paraId="4E6B6310" w14:textId="428C7AD4" w:rsidR="00BC6B42" w:rsidDel="00D91C45" w:rsidRDefault="00BC6B42" w:rsidP="007B24D4">
      <w:pPr>
        <w:pStyle w:val="Heading2"/>
        <w:ind w:left="432" w:hanging="432"/>
        <w:rPr>
          <w:del w:id="1046" w:author="Author"/>
        </w:rPr>
      </w:pPr>
      <w:del w:id="1047" w:author="Author">
        <w:r w:rsidDel="00D91C45">
          <w:delText>Aged Claim Page</w:delText>
        </w:r>
        <w:bookmarkStart w:id="1048" w:name="_Toc37695222"/>
        <w:bookmarkStart w:id="1049" w:name="_Toc47427144"/>
        <w:bookmarkEnd w:id="1048"/>
        <w:bookmarkEnd w:id="1049"/>
      </w:del>
    </w:p>
    <w:p w14:paraId="08C437A1" w14:textId="37B45777" w:rsidR="00BC6B42" w:rsidDel="00D91C45" w:rsidRDefault="00BC6B42" w:rsidP="0045212A">
      <w:pPr>
        <w:pStyle w:val="BodyText"/>
        <w:keepNext/>
        <w:rPr>
          <w:del w:id="1050" w:author="Author"/>
        </w:rPr>
      </w:pPr>
      <w:del w:id="1051" w:author="Author">
        <w:r w:rsidDel="00D91C45">
          <w:rPr>
            <w:noProof/>
          </w:rPr>
          <w:drawing>
            <wp:inline distT="0" distB="0" distL="0" distR="0" wp14:anchorId="78012312" wp14:editId="70326F34">
              <wp:extent cx="5943600" cy="3172968"/>
              <wp:effectExtent l="19050" t="19050" r="19050"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539" t="18753" r="14103" b="8576"/>
                      <a:stretch/>
                    </pic:blipFill>
                    <pic:spPr bwMode="auto">
                      <a:xfrm>
                        <a:off x="0" y="0"/>
                        <a:ext cx="5943600" cy="31729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ins w:id="1052" w:author="Author">
        <w:del w:id="1053" w:author="Author">
          <w:r w:rsidR="004A3514" w:rsidDel="00D91C45">
            <w:rPr>
              <w:noProof/>
            </w:rPr>
            <w:drawing>
              <wp:inline distT="0" distB="0" distL="0" distR="0" wp14:anchorId="5B16B59B" wp14:editId="58DAE864">
                <wp:extent cx="5937250" cy="3143250"/>
                <wp:effectExtent l="0" t="0" r="6350" b="0"/>
                <wp:docPr id="69" name="Picture 69" descr="C:\Users\NMartinez\AppData\Local\Microsoft\Windows\INetCache\Content.Word\Figure 11 - Aged Claim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Martinez\AppData\Local\Microsoft\Windows\INetCache\Content.Word\Figure 11 - Aged Claim Pa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250" cy="3143250"/>
                        </a:xfrm>
                        <a:prstGeom prst="rect">
                          <a:avLst/>
                        </a:prstGeom>
                        <a:noFill/>
                        <a:ln>
                          <a:noFill/>
                        </a:ln>
                      </pic:spPr>
                    </pic:pic>
                  </a:graphicData>
                </a:graphic>
              </wp:inline>
            </w:drawing>
          </w:r>
        </w:del>
      </w:ins>
      <w:bookmarkStart w:id="1054" w:name="_Toc37695223"/>
      <w:bookmarkStart w:id="1055" w:name="_Toc47427145"/>
      <w:bookmarkEnd w:id="1054"/>
      <w:bookmarkEnd w:id="1055"/>
    </w:p>
    <w:p w14:paraId="6A96D4A8" w14:textId="58A888DB" w:rsidR="00BC6B42" w:rsidRPr="00A8025B" w:rsidDel="00D91C45" w:rsidRDefault="00BC6B42" w:rsidP="0045212A">
      <w:pPr>
        <w:pStyle w:val="Caption"/>
        <w:rPr>
          <w:del w:id="1056" w:author="Author"/>
        </w:rPr>
      </w:pPr>
      <w:del w:id="1057" w:author="Author">
        <w:r w:rsidRPr="00A8025B" w:rsidDel="00D91C45">
          <w:delText xml:space="preserve">Figure </w:delText>
        </w:r>
        <w:r w:rsidR="00E60350" w:rsidRPr="00A8025B" w:rsidDel="00D91C45">
          <w:rPr>
            <w:b w:val="0"/>
            <w:noProof/>
          </w:rPr>
          <w:fldChar w:fldCharType="begin"/>
        </w:r>
        <w:r w:rsidR="00E60350" w:rsidRPr="00A8025B" w:rsidDel="00D91C45">
          <w:rPr>
            <w:rFonts w:ascii="Times New Roman" w:hAnsi="Times New Roman" w:cs="Times New Roman"/>
            <w:bCs w:val="0"/>
            <w:noProof/>
            <w:sz w:val="24"/>
          </w:rPr>
          <w:delInstrText xml:space="preserve"> SEQ Figure \* ARABIC </w:delInstrText>
        </w:r>
        <w:r w:rsidR="00E60350" w:rsidRPr="00A8025B" w:rsidDel="00D91C45">
          <w:rPr>
            <w:b w:val="0"/>
            <w:noProof/>
          </w:rPr>
          <w:fldChar w:fldCharType="separate"/>
        </w:r>
      </w:del>
      <w:ins w:id="1058" w:author="Author">
        <w:del w:id="1059" w:author="Author">
          <w:r w:rsidR="00CC07E5" w:rsidDel="00D91C45">
            <w:rPr>
              <w:rFonts w:ascii="Times New Roman" w:hAnsi="Times New Roman" w:cs="Times New Roman"/>
              <w:bCs w:val="0"/>
              <w:noProof/>
              <w:sz w:val="24"/>
            </w:rPr>
            <w:delText>9</w:delText>
          </w:r>
          <w:r w:rsidR="00191EA4" w:rsidDel="00D91C45">
            <w:rPr>
              <w:rFonts w:ascii="Times New Roman" w:hAnsi="Times New Roman" w:cs="Times New Roman"/>
              <w:bCs w:val="0"/>
              <w:noProof/>
              <w:sz w:val="24"/>
            </w:rPr>
            <w:delText>9</w:delText>
          </w:r>
          <w:r w:rsidR="00CD48AC" w:rsidRPr="00A8025B" w:rsidDel="00D91C45">
            <w:rPr>
              <w:rFonts w:ascii="Times New Roman" w:hAnsi="Times New Roman" w:cs="Times New Roman"/>
              <w:bCs w:val="0"/>
              <w:noProof/>
              <w:sz w:val="24"/>
            </w:rPr>
            <w:delText>11</w:delText>
          </w:r>
        </w:del>
      </w:ins>
      <w:del w:id="1060" w:author="Author">
        <w:r w:rsidR="007E6482" w:rsidRPr="00A8025B" w:rsidDel="00D91C45">
          <w:rPr>
            <w:noProof/>
          </w:rPr>
          <w:delText>11</w:delText>
        </w:r>
        <w:r w:rsidR="00E60350" w:rsidRPr="00A8025B" w:rsidDel="00D91C45">
          <w:rPr>
            <w:b w:val="0"/>
            <w:noProof/>
          </w:rPr>
          <w:fldChar w:fldCharType="end"/>
        </w:r>
        <w:r w:rsidRPr="00A8025B" w:rsidDel="00D91C45">
          <w:delText xml:space="preserve"> - Aged Claim Page</w:delText>
        </w:r>
        <w:bookmarkStart w:id="1061" w:name="_Toc37695224"/>
        <w:bookmarkStart w:id="1062" w:name="_Toc47427146"/>
        <w:bookmarkEnd w:id="1061"/>
        <w:bookmarkEnd w:id="1062"/>
      </w:del>
    </w:p>
    <w:p w14:paraId="37692193" w14:textId="54972D19" w:rsidR="00BC6B42" w:rsidRPr="00A8025B" w:rsidDel="00D91C45" w:rsidRDefault="00BC6B42" w:rsidP="004A3514">
      <w:pPr>
        <w:pStyle w:val="Caption"/>
        <w:rPr>
          <w:del w:id="1063" w:author="Author"/>
        </w:rPr>
      </w:pPr>
      <w:bookmarkStart w:id="1064" w:name="_Toc37695225"/>
      <w:bookmarkStart w:id="1065" w:name="_Toc47427147"/>
      <w:bookmarkEnd w:id="1064"/>
      <w:bookmarkEnd w:id="1065"/>
    </w:p>
    <w:p w14:paraId="5739D77F" w14:textId="151642BF" w:rsidR="00BC6B42" w:rsidRPr="004F39A2" w:rsidDel="00D91C45" w:rsidRDefault="00BC6B42" w:rsidP="0045212A">
      <w:pPr>
        <w:rPr>
          <w:del w:id="1066" w:author="Author"/>
        </w:rPr>
      </w:pPr>
      <w:del w:id="1067" w:author="Author">
        <w:r w:rsidRPr="004F39A2" w:rsidDel="00D91C45">
          <w:delText xml:space="preserve">The Aged Claim page provides the user with a list of claims in FPPS that are in the AGED </w:delText>
        </w:r>
      </w:del>
      <w:ins w:id="1068" w:author="Author">
        <w:del w:id="1069" w:author="Author">
          <w:r w:rsidR="00B84DB7" w:rsidDel="00D91C45">
            <w:delText>for the selected active stations and VISN claims</w:delText>
          </w:r>
          <w:r w:rsidR="00B84DB7" w:rsidRPr="004F39A2" w:rsidDel="00D91C45">
            <w:delText xml:space="preserve"> </w:delText>
          </w:r>
        </w:del>
      </w:ins>
      <w:del w:id="1070" w:author="Author">
        <w:r w:rsidRPr="004F39A2" w:rsidDel="00D91C45">
          <w:delText>status. The user may select one or more claims by checking the appropriate checkboxes in claim list. The user may process all selected claims through buttons located at the top and bottom of the screens. The claim operations include Print, Reroute, and Disapprove. The page also offers navigational functions for the claims list, such as pagination, table sorting, and an Entries Per Page dropdown.</w:delText>
        </w:r>
        <w:bookmarkStart w:id="1071" w:name="_Toc37695226"/>
        <w:bookmarkStart w:id="1072" w:name="_Toc47427148"/>
        <w:bookmarkEnd w:id="1071"/>
        <w:bookmarkEnd w:id="1072"/>
      </w:del>
    </w:p>
    <w:p w14:paraId="610D0DD5" w14:textId="2C91B688" w:rsidR="00BC6B42" w:rsidDel="00D91C45" w:rsidRDefault="00BC6B42" w:rsidP="0045212A">
      <w:pPr>
        <w:pStyle w:val="BodyText"/>
        <w:rPr>
          <w:del w:id="1073" w:author="Author"/>
        </w:rPr>
      </w:pPr>
      <w:del w:id="1074" w:author="Author">
        <w:r w:rsidRPr="004F39A2" w:rsidDel="00D91C45">
          <w:delText>The Aged Claim page can be navigated to through the click of the Aged option under the Claims header in the navigation menu (</w:delText>
        </w:r>
        <w:r w:rsidRPr="004F39A2" w:rsidDel="00D91C45">
          <w:rPr>
            <w:b/>
            <w:i/>
          </w:rPr>
          <w:delText>see section 3.2</w:delText>
        </w:r>
        <w:r w:rsidRPr="004F39A2" w:rsidDel="00D91C45">
          <w:delText>).</w:delText>
        </w:r>
        <w:r w:rsidDel="00D91C45">
          <w:delText xml:space="preserve"> On the Aged Claim page, all claims considered aged and associated to the users currently selected stations (</w:delText>
        </w:r>
        <w:r w:rsidRPr="00E00044" w:rsidDel="00D91C45">
          <w:rPr>
            <w:b/>
            <w:i/>
          </w:rPr>
          <w:delText>see section 4.1</w:delText>
        </w:r>
      </w:del>
      <w:ins w:id="1075" w:author="Author">
        <w:del w:id="1076" w:author="Author">
          <w:r w:rsidR="007B24D4" w:rsidDel="00D91C45">
            <w:rPr>
              <w:b/>
              <w:i/>
            </w:rPr>
            <w:delText>4</w:delText>
          </w:r>
        </w:del>
      </w:ins>
      <w:del w:id="1077" w:author="Author">
        <w:r w:rsidRPr="00E00044" w:rsidDel="00D91C45">
          <w:rPr>
            <w:b/>
            <w:i/>
          </w:rPr>
          <w:delText>.1</w:delText>
        </w:r>
        <w:r w:rsidDel="00D91C45">
          <w:delText>) will display in the claim list with associated data for each column.</w:delText>
        </w:r>
        <w:bookmarkStart w:id="1078" w:name="_Toc37695227"/>
        <w:bookmarkStart w:id="1079" w:name="_Toc47427149"/>
        <w:bookmarkEnd w:id="1078"/>
        <w:bookmarkEnd w:id="1079"/>
      </w:del>
    </w:p>
    <w:p w14:paraId="4CD89765" w14:textId="6132BAEF" w:rsidR="00BC6B42" w:rsidDel="00D91C45" w:rsidRDefault="00BC6B42" w:rsidP="0045212A">
      <w:pPr>
        <w:pStyle w:val="BodyText"/>
        <w:rPr>
          <w:del w:id="1080" w:author="Author"/>
        </w:rPr>
      </w:pPr>
      <w:del w:id="1081" w:author="Author">
        <w:r w:rsidDel="00D91C45">
          <w:delText>All checkboxes are selectable and de-selectable. A selected checkbox is represented by the appearance of a checkmark within the box, while a non-selected checkbox is represented as a black box.</w:delText>
        </w:r>
        <w:bookmarkStart w:id="1082" w:name="_Toc37695228"/>
        <w:bookmarkStart w:id="1083" w:name="_Toc47427150"/>
        <w:bookmarkEnd w:id="1082"/>
        <w:bookmarkEnd w:id="1083"/>
      </w:del>
    </w:p>
    <w:p w14:paraId="2C34D090" w14:textId="4271F22F" w:rsidR="00BC6B42" w:rsidDel="00D91C45" w:rsidRDefault="00BC6B42" w:rsidP="0045212A">
      <w:pPr>
        <w:pStyle w:val="BodyText"/>
        <w:rPr>
          <w:del w:id="1084" w:author="Author"/>
        </w:rPr>
      </w:pPr>
      <w:del w:id="1085" w:author="Author">
        <w:r w:rsidDel="00D91C45">
          <w:delText>The Aged Claim list table includes the following information:</w:delText>
        </w:r>
        <w:bookmarkStart w:id="1086" w:name="_Toc37695229"/>
        <w:bookmarkStart w:id="1087" w:name="_Toc47427151"/>
        <w:bookmarkEnd w:id="1086"/>
        <w:bookmarkEnd w:id="1087"/>
      </w:del>
    </w:p>
    <w:p w14:paraId="0131FA1C" w14:textId="3EB3350F" w:rsidR="00BC6B42" w:rsidRPr="006B2069" w:rsidDel="00D91C45" w:rsidRDefault="00BC6B42" w:rsidP="0045212A">
      <w:pPr>
        <w:pStyle w:val="BodyText"/>
        <w:rPr>
          <w:del w:id="1088" w:author="Author"/>
          <w:b/>
        </w:rPr>
      </w:pPr>
      <w:del w:id="1089" w:author="Author">
        <w:r w:rsidRPr="006B2069" w:rsidDel="00D91C45">
          <w:rPr>
            <w:b/>
          </w:rPr>
          <w:delText>Header:</w:delText>
        </w:r>
        <w:bookmarkStart w:id="1090" w:name="_Toc37695230"/>
        <w:bookmarkStart w:id="1091" w:name="_Toc47427152"/>
        <w:bookmarkEnd w:id="1090"/>
        <w:bookmarkEnd w:id="1091"/>
      </w:del>
    </w:p>
    <w:p w14:paraId="7554B6D2" w14:textId="42DEAD05" w:rsidR="00BC6B42" w:rsidRPr="008F40FC" w:rsidDel="00D91C45" w:rsidRDefault="00BC6B42" w:rsidP="0045212A">
      <w:pPr>
        <w:pStyle w:val="BodyText"/>
        <w:rPr>
          <w:del w:id="1092" w:author="Author"/>
        </w:rPr>
      </w:pPr>
      <w:del w:id="1093" w:author="Author">
        <w:r w:rsidRPr="008F40FC" w:rsidDel="00D91C45">
          <w:delText>The table</w:delText>
        </w:r>
        <w:r w:rsidDel="00D91C45">
          <w:delText xml:space="preserve"> header provides a select all claims checkbox and organizational details of the table columns. The user may click on any header to alternate between sorting ascending and descending based on the data included in the column for all claims returned.</w:delText>
        </w:r>
        <w:bookmarkStart w:id="1094" w:name="_Toc37695231"/>
        <w:bookmarkStart w:id="1095" w:name="_Toc47427153"/>
        <w:bookmarkEnd w:id="1094"/>
        <w:bookmarkEnd w:id="1095"/>
      </w:del>
    </w:p>
    <w:p w14:paraId="4DF68E66" w14:textId="538977ED" w:rsidR="00BC6B42" w:rsidDel="00D91C45" w:rsidRDefault="00BC6B42" w:rsidP="00E8623F">
      <w:pPr>
        <w:pStyle w:val="BodyText"/>
        <w:numPr>
          <w:ilvl w:val="0"/>
          <w:numId w:val="24"/>
        </w:numPr>
        <w:rPr>
          <w:del w:id="1096" w:author="Author"/>
        </w:rPr>
      </w:pPr>
      <w:del w:id="1097" w:author="Author">
        <w:r w:rsidDel="00D91C45">
          <w:delText>Checkbox – Selects all visible claims in the table</w:delText>
        </w:r>
        <w:bookmarkStart w:id="1098" w:name="_Toc37695232"/>
        <w:bookmarkStart w:id="1099" w:name="_Toc47427154"/>
        <w:bookmarkEnd w:id="1098"/>
        <w:bookmarkEnd w:id="1099"/>
      </w:del>
    </w:p>
    <w:p w14:paraId="06C1CB08" w14:textId="35AFC7F2" w:rsidR="00BC6B42" w:rsidDel="00D91C45" w:rsidRDefault="00BC6B42" w:rsidP="00E8623F">
      <w:pPr>
        <w:pStyle w:val="BodyText"/>
        <w:numPr>
          <w:ilvl w:val="0"/>
          <w:numId w:val="24"/>
        </w:numPr>
        <w:rPr>
          <w:del w:id="1100" w:author="Author"/>
        </w:rPr>
      </w:pPr>
      <w:del w:id="1101" w:author="Author">
        <w:r w:rsidDel="00D91C45">
          <w:delText>Claim ID – Column header for the numerical identifier of the claim</w:delText>
        </w:r>
        <w:bookmarkStart w:id="1102" w:name="_Toc37695233"/>
        <w:bookmarkStart w:id="1103" w:name="_Toc47427155"/>
        <w:bookmarkEnd w:id="1102"/>
        <w:bookmarkEnd w:id="1103"/>
      </w:del>
    </w:p>
    <w:p w14:paraId="53DAE337" w14:textId="2C06E83E" w:rsidR="00BC6B42" w:rsidDel="00D91C45" w:rsidRDefault="00BC6B42" w:rsidP="00E8623F">
      <w:pPr>
        <w:pStyle w:val="BodyText"/>
        <w:numPr>
          <w:ilvl w:val="0"/>
          <w:numId w:val="24"/>
        </w:numPr>
        <w:rPr>
          <w:del w:id="1104" w:author="Author"/>
        </w:rPr>
      </w:pPr>
      <w:del w:id="1105" w:author="Author">
        <w:r w:rsidDel="00D91C45">
          <w:delText>Claim Type – Column header for the type of claim – Institutional, Professional, or Dental</w:delText>
        </w:r>
        <w:bookmarkStart w:id="1106" w:name="_Toc37695234"/>
        <w:bookmarkStart w:id="1107" w:name="_Toc47427156"/>
        <w:bookmarkEnd w:id="1106"/>
        <w:bookmarkEnd w:id="1107"/>
      </w:del>
    </w:p>
    <w:p w14:paraId="0F4B9125" w14:textId="005AD02A" w:rsidR="00BC6B42" w:rsidDel="00D91C45" w:rsidRDefault="000A64B0" w:rsidP="00E8623F">
      <w:pPr>
        <w:pStyle w:val="BodyText"/>
        <w:numPr>
          <w:ilvl w:val="0"/>
          <w:numId w:val="24"/>
        </w:numPr>
        <w:rPr>
          <w:del w:id="1108" w:author="Author"/>
        </w:rPr>
      </w:pPr>
      <w:del w:id="1109" w:author="Author">
        <w:r w:rsidDel="00D91C45">
          <w:delText>Program Indicator</w:delText>
        </w:r>
        <w:r w:rsidR="00BC6B42" w:rsidDel="00D91C45">
          <w:delText xml:space="preserve"> – Column header for the program indicator, which </w:delText>
        </w:r>
        <w:r w:rsidDel="00D91C45">
          <w:delText>lists associated Program Indicator codes.</w:delText>
        </w:r>
        <w:bookmarkStart w:id="1110" w:name="_Toc37695235"/>
        <w:bookmarkStart w:id="1111" w:name="_Toc47427157"/>
        <w:bookmarkEnd w:id="1110"/>
        <w:bookmarkEnd w:id="1111"/>
      </w:del>
    </w:p>
    <w:p w14:paraId="610BFBF3" w14:textId="0D7CF445" w:rsidR="00BC6B42" w:rsidDel="00D91C45" w:rsidRDefault="00BC6B42" w:rsidP="00E8623F">
      <w:pPr>
        <w:pStyle w:val="BodyText"/>
        <w:numPr>
          <w:ilvl w:val="0"/>
          <w:numId w:val="24"/>
        </w:numPr>
        <w:rPr>
          <w:del w:id="1112" w:author="Author"/>
        </w:rPr>
      </w:pPr>
      <w:del w:id="1113" w:author="Author">
        <w:r w:rsidDel="00D91C45">
          <w:delText>Name – Column header for the first and last name of the veteran associated with the claim.</w:delText>
        </w:r>
        <w:bookmarkStart w:id="1114" w:name="_Toc37695236"/>
        <w:bookmarkStart w:id="1115" w:name="_Toc47427158"/>
        <w:bookmarkEnd w:id="1114"/>
        <w:bookmarkEnd w:id="1115"/>
      </w:del>
    </w:p>
    <w:p w14:paraId="3460A276" w14:textId="4401DC39" w:rsidR="000A64B0" w:rsidDel="00D91C45" w:rsidRDefault="000A64B0" w:rsidP="00E8623F">
      <w:pPr>
        <w:pStyle w:val="BodyText"/>
        <w:numPr>
          <w:ilvl w:val="0"/>
          <w:numId w:val="24"/>
        </w:numPr>
        <w:rPr>
          <w:del w:id="1116" w:author="Author"/>
        </w:rPr>
      </w:pPr>
      <w:del w:id="1117" w:author="Author">
        <w:r w:rsidDel="00D91C45">
          <w:delText>SSN – Column header for the SSN of the veteran associated with the claim.</w:delText>
        </w:r>
        <w:bookmarkStart w:id="1118" w:name="_Toc37695237"/>
        <w:bookmarkStart w:id="1119" w:name="_Toc47427159"/>
        <w:bookmarkEnd w:id="1118"/>
        <w:bookmarkEnd w:id="1119"/>
      </w:del>
    </w:p>
    <w:p w14:paraId="23CD8C5F" w14:textId="1F4F8753" w:rsidR="00BC6B42" w:rsidDel="00D91C45" w:rsidRDefault="00BC6B42" w:rsidP="00E8623F">
      <w:pPr>
        <w:pStyle w:val="BodyText"/>
        <w:numPr>
          <w:ilvl w:val="0"/>
          <w:numId w:val="24"/>
        </w:numPr>
        <w:rPr>
          <w:del w:id="1120" w:author="Author"/>
        </w:rPr>
      </w:pPr>
      <w:del w:id="1121" w:author="Author">
        <w:r w:rsidDel="00D91C45">
          <w:delText>Claim Date – Column header for the date of service for the claim.</w:delText>
        </w:r>
        <w:bookmarkStart w:id="1122" w:name="_Toc37695238"/>
        <w:bookmarkStart w:id="1123" w:name="_Toc47427160"/>
        <w:bookmarkEnd w:id="1122"/>
        <w:bookmarkEnd w:id="1123"/>
      </w:del>
    </w:p>
    <w:p w14:paraId="1F8ECBFD" w14:textId="612A3BD0" w:rsidR="00BC6B42" w:rsidDel="00D91C45" w:rsidRDefault="000A64B0" w:rsidP="00E8623F">
      <w:pPr>
        <w:pStyle w:val="BodyText"/>
        <w:numPr>
          <w:ilvl w:val="0"/>
          <w:numId w:val="24"/>
        </w:numPr>
        <w:rPr>
          <w:del w:id="1124" w:author="Author"/>
        </w:rPr>
      </w:pPr>
      <w:del w:id="1125" w:author="Author">
        <w:r w:rsidDel="00D91C45">
          <w:delText>Claim Amount - Column header for the amount billed by the provider for the claim.</w:delText>
        </w:r>
        <w:bookmarkStart w:id="1126" w:name="_Toc37695239"/>
        <w:bookmarkStart w:id="1127" w:name="_Toc47427161"/>
        <w:bookmarkEnd w:id="1126"/>
        <w:bookmarkEnd w:id="1127"/>
      </w:del>
    </w:p>
    <w:p w14:paraId="44347A95" w14:textId="02C85FFA" w:rsidR="00BC6B42" w:rsidDel="00D91C45" w:rsidRDefault="00BC6B42" w:rsidP="00E8623F">
      <w:pPr>
        <w:pStyle w:val="BodyText"/>
        <w:numPr>
          <w:ilvl w:val="0"/>
          <w:numId w:val="24"/>
        </w:numPr>
        <w:rPr>
          <w:del w:id="1128" w:author="Author"/>
        </w:rPr>
      </w:pPr>
      <w:del w:id="1129" w:author="Author">
        <w:r w:rsidDel="00D91C45">
          <w:delText>Provider – Column header for name of the service provider for the claim.</w:delText>
        </w:r>
        <w:bookmarkStart w:id="1130" w:name="_Toc37695240"/>
        <w:bookmarkStart w:id="1131" w:name="_Toc47427162"/>
        <w:bookmarkEnd w:id="1130"/>
        <w:bookmarkEnd w:id="1131"/>
      </w:del>
    </w:p>
    <w:p w14:paraId="2C4F7F85" w14:textId="0D8F51B2" w:rsidR="00BC6B42" w:rsidDel="00D91C45" w:rsidRDefault="000A64B0" w:rsidP="00E8623F">
      <w:pPr>
        <w:pStyle w:val="BodyText"/>
        <w:numPr>
          <w:ilvl w:val="0"/>
          <w:numId w:val="24"/>
        </w:numPr>
        <w:rPr>
          <w:del w:id="1132" w:author="Author"/>
        </w:rPr>
      </w:pPr>
      <w:del w:id="1133" w:author="Author">
        <w:r w:rsidDel="00D91C45">
          <w:delText xml:space="preserve">Total </w:delText>
        </w:r>
        <w:r w:rsidR="00BC6B42" w:rsidDel="00D91C45">
          <w:delText>Lines – Column header for the count of line items on the claim.</w:delText>
        </w:r>
        <w:bookmarkStart w:id="1134" w:name="_Toc37695241"/>
        <w:bookmarkStart w:id="1135" w:name="_Toc47427163"/>
        <w:bookmarkEnd w:id="1134"/>
        <w:bookmarkEnd w:id="1135"/>
      </w:del>
    </w:p>
    <w:p w14:paraId="0E1BA341" w14:textId="266BF7ED" w:rsidR="00BC6B42" w:rsidDel="00D91C45" w:rsidRDefault="00BC6B42" w:rsidP="00E8623F">
      <w:pPr>
        <w:pStyle w:val="BodyText"/>
        <w:numPr>
          <w:ilvl w:val="0"/>
          <w:numId w:val="24"/>
        </w:numPr>
        <w:rPr>
          <w:del w:id="1136" w:author="Author"/>
        </w:rPr>
      </w:pPr>
      <w:del w:id="1137" w:author="Author">
        <w:r w:rsidDel="00D91C45">
          <w:delText>Facility – Column header for the station number the claim is assigned to.</w:delText>
        </w:r>
        <w:bookmarkStart w:id="1138" w:name="_Toc37695242"/>
        <w:bookmarkStart w:id="1139" w:name="_Toc47427164"/>
        <w:bookmarkEnd w:id="1138"/>
        <w:bookmarkEnd w:id="1139"/>
      </w:del>
    </w:p>
    <w:p w14:paraId="5CF38F74" w14:textId="527FA30F" w:rsidR="00BC6B42" w:rsidRPr="00245947" w:rsidDel="00D91C45" w:rsidRDefault="00BC6B42" w:rsidP="0045212A">
      <w:pPr>
        <w:pStyle w:val="BodyText"/>
        <w:rPr>
          <w:del w:id="1140" w:author="Author"/>
          <w:b/>
        </w:rPr>
      </w:pPr>
      <w:del w:id="1141" w:author="Author">
        <w:r w:rsidRPr="00245947" w:rsidDel="00D91C45">
          <w:rPr>
            <w:b/>
          </w:rPr>
          <w:delText>Table Lines:</w:delText>
        </w:r>
        <w:bookmarkStart w:id="1142" w:name="_Toc37695243"/>
        <w:bookmarkStart w:id="1143" w:name="_Toc47427165"/>
        <w:bookmarkEnd w:id="1142"/>
        <w:bookmarkEnd w:id="1143"/>
      </w:del>
    </w:p>
    <w:p w14:paraId="06D33859" w14:textId="5DFDE7D9" w:rsidR="00BC6B42" w:rsidDel="00D91C45" w:rsidRDefault="00BC6B42" w:rsidP="0045212A">
      <w:pPr>
        <w:pStyle w:val="BodyText"/>
        <w:rPr>
          <w:del w:id="1144" w:author="Author"/>
        </w:rPr>
      </w:pPr>
      <w:del w:id="1145" w:author="Author">
        <w:r w:rsidDel="00D91C45">
          <w:delText>Each line of the claim list table includes the functionality to select each claim via a checkbox on the left. The remaining data corresponds with the table header as stated above. Each line also includes a Reconcile button, which will navigate the user to the Unmatched Claim Reconciliation page (</w:delText>
        </w:r>
        <w:r w:rsidRPr="00E24D64" w:rsidDel="00D91C45">
          <w:rPr>
            <w:b/>
            <w:i/>
          </w:rPr>
          <w:delText>see section 4.1</w:delText>
        </w:r>
      </w:del>
      <w:ins w:id="1146" w:author="Author">
        <w:del w:id="1147" w:author="Author">
          <w:r w:rsidR="007B24D4" w:rsidDel="00D91C45">
            <w:rPr>
              <w:b/>
              <w:i/>
            </w:rPr>
            <w:delText>4</w:delText>
          </w:r>
        </w:del>
      </w:ins>
      <w:del w:id="1148" w:author="Author">
        <w:r w:rsidRPr="00E24D64" w:rsidDel="00D91C45">
          <w:rPr>
            <w:b/>
            <w:i/>
          </w:rPr>
          <w:delText>.12</w:delText>
        </w:r>
        <w:r w:rsidDel="00D91C45">
          <w:delText>) for the associated claim.</w:delText>
        </w:r>
        <w:bookmarkStart w:id="1149" w:name="_Toc37695244"/>
        <w:bookmarkStart w:id="1150" w:name="_Toc47427166"/>
        <w:bookmarkEnd w:id="1149"/>
        <w:bookmarkEnd w:id="1150"/>
      </w:del>
    </w:p>
    <w:p w14:paraId="702574B0" w14:textId="4F13A1D0" w:rsidR="00BC6B42" w:rsidRPr="00245947" w:rsidDel="00D91C45" w:rsidRDefault="00BC6B42" w:rsidP="0045212A">
      <w:pPr>
        <w:pStyle w:val="BodyText"/>
        <w:rPr>
          <w:del w:id="1151" w:author="Author"/>
          <w:b/>
        </w:rPr>
      </w:pPr>
      <w:del w:id="1152" w:author="Author">
        <w:r w:rsidRPr="00245947" w:rsidDel="00D91C45">
          <w:rPr>
            <w:b/>
          </w:rPr>
          <w:delText>Table Navigation Features:</w:delText>
        </w:r>
        <w:bookmarkStart w:id="1153" w:name="_Toc37695245"/>
        <w:bookmarkStart w:id="1154" w:name="_Toc47427167"/>
        <w:bookmarkEnd w:id="1153"/>
        <w:bookmarkEnd w:id="1154"/>
      </w:del>
    </w:p>
    <w:p w14:paraId="67FA7347" w14:textId="4697329E" w:rsidR="00BC6B42" w:rsidDel="00D91C45" w:rsidRDefault="00BC6B42" w:rsidP="0045212A">
      <w:pPr>
        <w:pStyle w:val="BodyText"/>
        <w:rPr>
          <w:del w:id="1155" w:author="Author"/>
        </w:rPr>
      </w:pPr>
      <w:del w:id="1156" w:author="Author">
        <w:r w:rsidDel="00D91C45">
          <w:delText>The following features are included above and below the table:</w:delText>
        </w:r>
        <w:bookmarkStart w:id="1157" w:name="_Toc37695246"/>
        <w:bookmarkStart w:id="1158" w:name="_Toc47427168"/>
        <w:bookmarkEnd w:id="1157"/>
        <w:bookmarkEnd w:id="1158"/>
      </w:del>
    </w:p>
    <w:p w14:paraId="0E256800" w14:textId="354283A4" w:rsidR="00BC6B42" w:rsidDel="00D91C45" w:rsidRDefault="00BC6B42" w:rsidP="00E8623F">
      <w:pPr>
        <w:pStyle w:val="BodyText"/>
        <w:numPr>
          <w:ilvl w:val="0"/>
          <w:numId w:val="25"/>
        </w:numPr>
        <w:rPr>
          <w:del w:id="1159" w:author="Author"/>
        </w:rPr>
      </w:pPr>
      <w:del w:id="1160" w:author="Author">
        <w:r w:rsidDel="00D91C45">
          <w:delText>Number of results – A count of claims in the system with the status associated with Awaiting Process and assigned to the users currently selected stations (</w:delText>
        </w:r>
        <w:r w:rsidRPr="00245947" w:rsidDel="00D91C45">
          <w:rPr>
            <w:b/>
            <w:i/>
          </w:rPr>
          <w:delText>see section 4.1</w:delText>
        </w:r>
      </w:del>
      <w:ins w:id="1161" w:author="Author">
        <w:del w:id="1162" w:author="Author">
          <w:r w:rsidR="007B24D4" w:rsidDel="00D91C45">
            <w:rPr>
              <w:b/>
              <w:i/>
            </w:rPr>
            <w:delText>4</w:delText>
          </w:r>
        </w:del>
      </w:ins>
      <w:del w:id="1163" w:author="Author">
        <w:r w:rsidRPr="00245947" w:rsidDel="00D91C45">
          <w:rPr>
            <w:b/>
            <w:i/>
          </w:rPr>
          <w:delText>.1</w:delText>
        </w:r>
        <w:r w:rsidDel="00D91C45">
          <w:delText>).</w:delText>
        </w:r>
        <w:bookmarkStart w:id="1164" w:name="_Toc37695247"/>
        <w:bookmarkStart w:id="1165" w:name="_Toc47427169"/>
        <w:bookmarkEnd w:id="1164"/>
        <w:bookmarkEnd w:id="1165"/>
      </w:del>
    </w:p>
    <w:p w14:paraId="4C138F7B" w14:textId="5A0BD8D6" w:rsidR="00BC6B42" w:rsidDel="00D91C45" w:rsidRDefault="00BC6B42" w:rsidP="00E8623F">
      <w:pPr>
        <w:pStyle w:val="BodyText"/>
        <w:numPr>
          <w:ilvl w:val="0"/>
          <w:numId w:val="25"/>
        </w:numPr>
        <w:rPr>
          <w:del w:id="1166" w:author="Author"/>
        </w:rPr>
      </w:pPr>
      <w:del w:id="1167" w:author="Author">
        <w:r w:rsidDel="00D91C45">
          <w:delText>Double Arrow – Navigates the user forward or backward 10 pages of claims.</w:delText>
        </w:r>
        <w:bookmarkStart w:id="1168" w:name="_Toc37695248"/>
        <w:bookmarkStart w:id="1169" w:name="_Toc47427170"/>
        <w:bookmarkEnd w:id="1168"/>
        <w:bookmarkEnd w:id="1169"/>
      </w:del>
    </w:p>
    <w:p w14:paraId="25744677" w14:textId="41994017" w:rsidR="00BC6B42" w:rsidDel="00D91C45" w:rsidRDefault="00BC6B42" w:rsidP="00E8623F">
      <w:pPr>
        <w:pStyle w:val="BodyText"/>
        <w:numPr>
          <w:ilvl w:val="0"/>
          <w:numId w:val="25"/>
        </w:numPr>
        <w:rPr>
          <w:del w:id="1170" w:author="Author"/>
        </w:rPr>
      </w:pPr>
      <w:del w:id="1171" w:author="Author">
        <w:r w:rsidDel="00D91C45">
          <w:delText>Entries/Page – A dropdown used to set how many claims should display per page of the table.</w:delText>
        </w:r>
        <w:bookmarkStart w:id="1172" w:name="_Toc37695249"/>
        <w:bookmarkStart w:id="1173" w:name="_Toc47427171"/>
        <w:bookmarkEnd w:id="1172"/>
        <w:bookmarkEnd w:id="1173"/>
      </w:del>
    </w:p>
    <w:p w14:paraId="78C00278" w14:textId="36FB5243" w:rsidR="00BC6B42" w:rsidRPr="00245947" w:rsidDel="00D91C45" w:rsidRDefault="00BC6B42" w:rsidP="0045212A">
      <w:pPr>
        <w:pStyle w:val="BodyText"/>
        <w:rPr>
          <w:del w:id="1174" w:author="Author"/>
          <w:b/>
        </w:rPr>
      </w:pPr>
      <w:del w:id="1175" w:author="Author">
        <w:r w:rsidRPr="00245947" w:rsidDel="00D91C45">
          <w:rPr>
            <w:b/>
          </w:rPr>
          <w:delText>Buttons:</w:delText>
        </w:r>
        <w:bookmarkStart w:id="1176" w:name="_Toc37695250"/>
        <w:bookmarkStart w:id="1177" w:name="_Toc47427172"/>
        <w:bookmarkEnd w:id="1176"/>
        <w:bookmarkEnd w:id="1177"/>
      </w:del>
    </w:p>
    <w:p w14:paraId="792B9B1E" w14:textId="39A77416" w:rsidR="00BC6B42" w:rsidDel="00D91C45" w:rsidRDefault="00BC6B42" w:rsidP="0045212A">
      <w:pPr>
        <w:pStyle w:val="BodyText"/>
        <w:rPr>
          <w:del w:id="1178" w:author="Author"/>
        </w:rPr>
      </w:pPr>
      <w:del w:id="1179" w:author="Author">
        <w:r w:rsidDel="00D91C45">
          <w:delText>The Aged Claim page offers the following buttons at the bottom of the page:</w:delText>
        </w:r>
        <w:bookmarkStart w:id="1180" w:name="_Toc37695251"/>
        <w:bookmarkStart w:id="1181" w:name="_Toc47427173"/>
        <w:bookmarkEnd w:id="1180"/>
        <w:bookmarkEnd w:id="1181"/>
      </w:del>
    </w:p>
    <w:p w14:paraId="18EAD2E6" w14:textId="38E3B293" w:rsidR="00BC6B42" w:rsidDel="00D91C45" w:rsidRDefault="00BC6B42" w:rsidP="00E8623F">
      <w:pPr>
        <w:pStyle w:val="BodyText"/>
        <w:numPr>
          <w:ilvl w:val="0"/>
          <w:numId w:val="26"/>
        </w:numPr>
        <w:rPr>
          <w:del w:id="1182" w:author="Author"/>
        </w:rPr>
      </w:pPr>
      <w:del w:id="1183" w:author="Author">
        <w:r w:rsidDel="00D91C45">
          <w:delText>Print – Produces a PDF version of all selected claims for printing</w:delText>
        </w:r>
        <w:r w:rsidR="000415A7" w:rsidDel="00D91C45">
          <w:delText xml:space="preserve"> </w:delText>
        </w:r>
        <w:r w:rsidR="000415A7" w:rsidRPr="000415A7" w:rsidDel="00D91C45">
          <w:rPr>
            <w:b/>
            <w:i/>
          </w:rPr>
          <w:delText>(</w:delText>
        </w:r>
        <w:r w:rsidRPr="000415A7" w:rsidDel="00D91C45">
          <w:rPr>
            <w:b/>
            <w:i/>
          </w:rPr>
          <w:delText xml:space="preserve">see Section </w:delText>
        </w:r>
        <w:r w:rsidR="000415A7" w:rsidRPr="000415A7" w:rsidDel="00D91C45">
          <w:rPr>
            <w:b/>
            <w:i/>
          </w:rPr>
          <w:delText>9.1.49</w:delText>
        </w:r>
      </w:del>
      <w:ins w:id="1184" w:author="Author">
        <w:del w:id="1185" w:author="Author">
          <w:r w:rsidR="004A3514" w:rsidDel="00D91C45">
            <w:rPr>
              <w:b/>
              <w:i/>
            </w:rPr>
            <w:delText>4.49</w:delText>
          </w:r>
        </w:del>
      </w:ins>
      <w:del w:id="1186" w:author="Author">
        <w:r w:rsidR="000415A7" w:rsidRPr="000415A7" w:rsidDel="00D91C45">
          <w:rPr>
            <w:b/>
            <w:i/>
          </w:rPr>
          <w:delText>)</w:delText>
        </w:r>
        <w:r w:rsidRPr="000415A7" w:rsidDel="00D91C45">
          <w:rPr>
            <w:b/>
            <w:i/>
          </w:rPr>
          <w:delText xml:space="preserve"> </w:delText>
        </w:r>
        <w:r w:rsidDel="00D91C45">
          <w:delText xml:space="preserve">- </w:delText>
        </w:r>
        <w:r w:rsidRPr="00A07831" w:rsidDel="00D91C45">
          <w:delText xml:space="preserve">Sample Print PDF File of Claims to view a sample </w:delText>
        </w:r>
        <w:r w:rsidDel="00D91C45">
          <w:delText>c</w:delText>
        </w:r>
        <w:r w:rsidRPr="00F632DA" w:rsidDel="00D91C45">
          <w:delText xml:space="preserve">laim </w:delText>
        </w:r>
        <w:r w:rsidDel="00D91C45">
          <w:delText>.pdf</w:delText>
        </w:r>
        <w:r w:rsidRPr="00F632DA" w:rsidDel="00D91C45">
          <w:delText xml:space="preserve"> file.</w:delText>
        </w:r>
        <w:bookmarkStart w:id="1187" w:name="_Toc37695252"/>
        <w:bookmarkStart w:id="1188" w:name="_Toc47427174"/>
        <w:bookmarkEnd w:id="1187"/>
        <w:bookmarkEnd w:id="1188"/>
      </w:del>
    </w:p>
    <w:p w14:paraId="03A984EB" w14:textId="546816EC" w:rsidR="00BC6B42" w:rsidDel="00D91C45" w:rsidRDefault="00BC6B42" w:rsidP="00E8623F">
      <w:pPr>
        <w:pStyle w:val="BodyText"/>
        <w:numPr>
          <w:ilvl w:val="0"/>
          <w:numId w:val="26"/>
        </w:numPr>
        <w:rPr>
          <w:del w:id="1189" w:author="Author"/>
        </w:rPr>
      </w:pPr>
      <w:del w:id="1190" w:author="Author">
        <w:r w:rsidDel="00D91C45">
          <w:delText>Reroute – Reroutes claims to another VISN or station using the Reroute page (</w:delText>
        </w:r>
        <w:r w:rsidRPr="00754CF0" w:rsidDel="00D91C45">
          <w:rPr>
            <w:b/>
            <w:i/>
          </w:rPr>
          <w:delText xml:space="preserve">see section </w:delText>
        </w:r>
        <w:r w:rsidR="000415A7" w:rsidDel="00D91C45">
          <w:rPr>
            <w:b/>
            <w:i/>
          </w:rPr>
          <w:delText>9.1.15</w:delText>
        </w:r>
      </w:del>
      <w:ins w:id="1191" w:author="Author">
        <w:del w:id="1192" w:author="Author">
          <w:r w:rsidR="004A3514" w:rsidDel="00D91C45">
            <w:rPr>
              <w:b/>
              <w:i/>
            </w:rPr>
            <w:delText>4.16</w:delText>
          </w:r>
        </w:del>
      </w:ins>
      <w:del w:id="1193" w:author="Author">
        <w:r w:rsidDel="00D91C45">
          <w:delText>)</w:delText>
        </w:r>
        <w:bookmarkStart w:id="1194" w:name="_Toc37695253"/>
        <w:bookmarkStart w:id="1195" w:name="_Toc47427175"/>
        <w:bookmarkEnd w:id="1194"/>
        <w:bookmarkEnd w:id="1195"/>
      </w:del>
    </w:p>
    <w:p w14:paraId="195CEA2A" w14:textId="05CFF505" w:rsidR="00BC6B42" w:rsidDel="00D91C45" w:rsidRDefault="00BC6B42" w:rsidP="00E8623F">
      <w:pPr>
        <w:pStyle w:val="BodyText"/>
        <w:numPr>
          <w:ilvl w:val="0"/>
          <w:numId w:val="26"/>
        </w:numPr>
        <w:rPr>
          <w:del w:id="1196" w:author="Author"/>
        </w:rPr>
      </w:pPr>
      <w:del w:id="1197" w:author="Author">
        <w:r w:rsidDel="00D91C45">
          <w:delText xml:space="preserve">Disapprove – Disapproves selected claims by setting its status to REJECTED. User will be forwarded to the </w:delText>
        </w:r>
        <w:r w:rsidR="002B68B6" w:rsidDel="00D91C45">
          <w:delText xml:space="preserve">Disapprove </w:delText>
        </w:r>
        <w:r w:rsidDel="00D91C45">
          <w:delText>Claims page whereby the user will be given the opportunity to select which Claims selected previously will be</w:delText>
        </w:r>
        <w:r w:rsidR="002D1384" w:rsidDel="00D91C45">
          <w:delText xml:space="preserve"> placed into the REJECTED state</w:delText>
        </w:r>
        <w:r w:rsidDel="00D91C45">
          <w:delText xml:space="preserve"> (</w:delText>
        </w:r>
        <w:r w:rsidRPr="00754CF0" w:rsidDel="00D91C45">
          <w:rPr>
            <w:b/>
            <w:i/>
          </w:rPr>
          <w:delText xml:space="preserve">see section </w:delText>
        </w:r>
        <w:r w:rsidR="000415A7" w:rsidDel="00D91C45">
          <w:rPr>
            <w:b/>
            <w:i/>
          </w:rPr>
          <w:delText>9.1.</w:delText>
        </w:r>
      </w:del>
      <w:ins w:id="1198" w:author="Author">
        <w:del w:id="1199" w:author="Author">
          <w:r w:rsidR="003B505C" w:rsidDel="00D91C45">
            <w:rPr>
              <w:b/>
              <w:i/>
            </w:rPr>
            <w:delText>4.1</w:delText>
          </w:r>
          <w:r w:rsidR="007B24D4" w:rsidDel="00D91C45">
            <w:rPr>
              <w:b/>
              <w:i/>
            </w:rPr>
            <w:delText>4</w:delText>
          </w:r>
          <w:r w:rsidR="003B505C" w:rsidDel="00D91C45">
            <w:rPr>
              <w:b/>
              <w:i/>
            </w:rPr>
            <w:delText>.</w:delText>
          </w:r>
        </w:del>
      </w:ins>
      <w:del w:id="1200" w:author="Author">
        <w:r w:rsidR="000415A7" w:rsidDel="00D91C45">
          <w:rPr>
            <w:b/>
            <w:i/>
          </w:rPr>
          <w:delText>1</w:delText>
        </w:r>
        <w:r w:rsidR="002D1384" w:rsidDel="00D91C45">
          <w:rPr>
            <w:b/>
            <w:i/>
          </w:rPr>
          <w:delText>2</w:delText>
        </w:r>
        <w:r w:rsidDel="00D91C45">
          <w:delText>).</w:delText>
        </w:r>
        <w:bookmarkStart w:id="1201" w:name="_Toc37695254"/>
        <w:bookmarkStart w:id="1202" w:name="_Toc47427176"/>
        <w:bookmarkEnd w:id="1201"/>
        <w:bookmarkEnd w:id="1202"/>
      </w:del>
    </w:p>
    <w:p w14:paraId="1C9008FA" w14:textId="63DAA638" w:rsidR="00BC6B42" w:rsidDel="00C207D7" w:rsidRDefault="00BC6B42" w:rsidP="007B24D4">
      <w:pPr>
        <w:pStyle w:val="Heading2"/>
        <w:ind w:left="432" w:hanging="432"/>
        <w:rPr>
          <w:del w:id="1203" w:author="Author"/>
        </w:rPr>
      </w:pPr>
      <w:del w:id="1204" w:author="Author">
        <w:r w:rsidDel="00C207D7">
          <w:delText>Search Claim Page</w:delText>
        </w:r>
        <w:bookmarkStart w:id="1205" w:name="_Toc517681326"/>
        <w:bookmarkStart w:id="1206" w:name="_Toc517781776"/>
        <w:bookmarkStart w:id="1207" w:name="_Toc517783043"/>
        <w:bookmarkStart w:id="1208" w:name="_Toc37695255"/>
        <w:bookmarkStart w:id="1209" w:name="_Toc47427177"/>
        <w:bookmarkEnd w:id="1205"/>
        <w:bookmarkEnd w:id="1206"/>
        <w:bookmarkEnd w:id="1207"/>
        <w:bookmarkEnd w:id="1208"/>
        <w:bookmarkEnd w:id="1209"/>
      </w:del>
    </w:p>
    <w:p w14:paraId="5CB52FBE" w14:textId="5547FDCA" w:rsidR="00BC6B42" w:rsidDel="00C207D7" w:rsidRDefault="00BC6B42" w:rsidP="0045212A">
      <w:pPr>
        <w:pStyle w:val="BodyText"/>
        <w:keepNext/>
        <w:rPr>
          <w:del w:id="1210" w:author="Author"/>
        </w:rPr>
      </w:pPr>
      <w:del w:id="1211" w:author="Author">
        <w:r w:rsidDel="00C207D7">
          <w:rPr>
            <w:noProof/>
          </w:rPr>
          <w:drawing>
            <wp:inline distT="0" distB="0" distL="0" distR="0" wp14:anchorId="6F18E5CF" wp14:editId="6DD818BD">
              <wp:extent cx="5943600" cy="3410712"/>
              <wp:effectExtent l="19050" t="19050" r="19050"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859" t="18461" r="13622" b="3302"/>
                      <a:stretch/>
                    </pic:blipFill>
                    <pic:spPr bwMode="auto">
                      <a:xfrm>
                        <a:off x="0" y="0"/>
                        <a:ext cx="5943600" cy="34107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ins w:id="1212" w:author="Author">
        <w:del w:id="1213" w:author="Author">
          <w:r w:rsidR="004A3514" w:rsidDel="00C207D7">
            <w:rPr>
              <w:noProof/>
            </w:rPr>
            <w:drawing>
              <wp:inline distT="0" distB="0" distL="0" distR="0" wp14:anchorId="73EFD81F" wp14:editId="7A72A33D">
                <wp:extent cx="5943600" cy="5289550"/>
                <wp:effectExtent l="0" t="0" r="0" b="6350"/>
                <wp:docPr id="70" name="Picture 70" descr="C:\Users\NMartinez\AppData\Local\Microsoft\Windows\INetCache\Content.Word\Figure 12 - Search Claim Page 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Martinez\AppData\Local\Microsoft\Windows\INetCache\Content.Word\Figure 12 - Search Claim Page EDIT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289550"/>
                        </a:xfrm>
                        <a:prstGeom prst="rect">
                          <a:avLst/>
                        </a:prstGeom>
                        <a:noFill/>
                        <a:ln>
                          <a:noFill/>
                        </a:ln>
                      </pic:spPr>
                    </pic:pic>
                  </a:graphicData>
                </a:graphic>
              </wp:inline>
            </w:drawing>
          </w:r>
        </w:del>
      </w:ins>
      <w:bookmarkStart w:id="1214" w:name="_Toc517681327"/>
      <w:bookmarkStart w:id="1215" w:name="_Toc517781777"/>
      <w:bookmarkStart w:id="1216" w:name="_Toc517783044"/>
      <w:bookmarkStart w:id="1217" w:name="_Toc37695256"/>
      <w:bookmarkStart w:id="1218" w:name="_Toc47427178"/>
      <w:bookmarkEnd w:id="1214"/>
      <w:bookmarkEnd w:id="1215"/>
      <w:bookmarkEnd w:id="1216"/>
      <w:bookmarkEnd w:id="1217"/>
      <w:bookmarkEnd w:id="1218"/>
    </w:p>
    <w:p w14:paraId="2DF56C75" w14:textId="035DB133" w:rsidR="00BC6B42" w:rsidRPr="00A8025B" w:rsidDel="00C207D7" w:rsidRDefault="00BC6B42" w:rsidP="0045212A">
      <w:pPr>
        <w:pStyle w:val="Caption"/>
        <w:rPr>
          <w:del w:id="1219" w:author="Author"/>
        </w:rPr>
      </w:pPr>
      <w:del w:id="1220" w:author="Author">
        <w:r w:rsidRPr="00A8025B" w:rsidDel="00C207D7">
          <w:delText xml:space="preserve">Figure </w:delText>
        </w:r>
        <w:r w:rsidR="004C46CF" w:rsidRPr="00A8025B" w:rsidDel="00C207D7">
          <w:rPr>
            <w:b w:val="0"/>
          </w:rPr>
          <w:fldChar w:fldCharType="begin"/>
        </w:r>
        <w:r w:rsidR="004C46CF" w:rsidRPr="00A8025B" w:rsidDel="00C207D7">
          <w:delInstrText xml:space="preserve"> SEQ Figure \* ARABIC </w:delInstrText>
        </w:r>
        <w:r w:rsidR="004C46CF" w:rsidRPr="00A8025B" w:rsidDel="00C207D7">
          <w:rPr>
            <w:b w:val="0"/>
          </w:rPr>
          <w:fldChar w:fldCharType="separate"/>
        </w:r>
        <w:r w:rsidR="00FD21C3" w:rsidRPr="00A8025B" w:rsidDel="00C207D7">
          <w:rPr>
            <w:noProof/>
          </w:rPr>
          <w:delText>12</w:delText>
        </w:r>
        <w:r w:rsidR="004C46CF" w:rsidRPr="00A8025B" w:rsidDel="00C207D7">
          <w:rPr>
            <w:b w:val="0"/>
            <w:noProof/>
          </w:rPr>
          <w:fldChar w:fldCharType="end"/>
        </w:r>
        <w:r w:rsidRPr="00A8025B" w:rsidDel="00C207D7">
          <w:delText xml:space="preserve"> - Search Claim Page</w:delText>
        </w:r>
        <w:bookmarkStart w:id="1221" w:name="_Toc517681328"/>
        <w:bookmarkStart w:id="1222" w:name="_Toc517781778"/>
        <w:bookmarkStart w:id="1223" w:name="_Toc517783045"/>
        <w:bookmarkStart w:id="1224" w:name="_Toc37695257"/>
        <w:bookmarkStart w:id="1225" w:name="_Toc47427179"/>
        <w:bookmarkEnd w:id="1221"/>
        <w:bookmarkEnd w:id="1222"/>
        <w:bookmarkEnd w:id="1223"/>
        <w:bookmarkEnd w:id="1224"/>
        <w:bookmarkEnd w:id="1225"/>
      </w:del>
    </w:p>
    <w:p w14:paraId="3B4E9594" w14:textId="3C6398B7" w:rsidR="00BC6B42" w:rsidDel="00C207D7" w:rsidRDefault="00BC6B42" w:rsidP="0045212A">
      <w:pPr>
        <w:pStyle w:val="BodyText"/>
        <w:rPr>
          <w:del w:id="1226" w:author="Author"/>
        </w:rPr>
      </w:pPr>
      <w:bookmarkStart w:id="1227" w:name="_Toc517681329"/>
      <w:bookmarkStart w:id="1228" w:name="_Toc517781779"/>
      <w:bookmarkStart w:id="1229" w:name="_Toc517783046"/>
      <w:bookmarkStart w:id="1230" w:name="_Toc37695258"/>
      <w:bookmarkStart w:id="1231" w:name="_Toc47427180"/>
      <w:bookmarkEnd w:id="1227"/>
      <w:bookmarkEnd w:id="1228"/>
      <w:bookmarkEnd w:id="1229"/>
      <w:bookmarkEnd w:id="1230"/>
      <w:bookmarkEnd w:id="1231"/>
    </w:p>
    <w:p w14:paraId="50CD16C5" w14:textId="214B0C2E" w:rsidR="00BC6B42" w:rsidDel="00C207D7" w:rsidRDefault="00BC6B42" w:rsidP="0045212A">
      <w:pPr>
        <w:pStyle w:val="BodyText"/>
        <w:rPr>
          <w:del w:id="1232" w:author="Author"/>
        </w:rPr>
      </w:pPr>
      <w:del w:id="1233" w:author="Author">
        <w:r w:rsidRPr="004F39A2" w:rsidDel="00C207D7">
          <w:delText xml:space="preserve">The Search Claim page allows </w:delText>
        </w:r>
        <w:r w:rsidR="008F4E33" w:rsidDel="00C207D7">
          <w:delText>a FPPS</w:delText>
        </w:r>
        <w:r w:rsidRPr="004F39A2" w:rsidDel="00C207D7">
          <w:delText xml:space="preserve"> user to find claims stored in the system using search criteria. Using a search parameter form, the user can produce a list of claims from which one or more can be selected to be printed, rerouted, or disapproved. The user can also access the Claim Details page (</w:delText>
        </w:r>
        <w:r w:rsidRPr="004F39A2" w:rsidDel="00C207D7">
          <w:rPr>
            <w:b/>
            <w:i/>
          </w:rPr>
          <w:delText>see section 4.1</w:delText>
        </w:r>
      </w:del>
      <w:ins w:id="1234" w:author="Author">
        <w:del w:id="1235" w:author="Author">
          <w:r w:rsidR="007B24D4" w:rsidDel="00C207D7">
            <w:rPr>
              <w:b/>
              <w:i/>
            </w:rPr>
            <w:delText>4</w:delText>
          </w:r>
        </w:del>
      </w:ins>
      <w:del w:id="1236" w:author="Author">
        <w:r w:rsidRPr="004F39A2" w:rsidDel="00C207D7">
          <w:rPr>
            <w:b/>
            <w:i/>
          </w:rPr>
          <w:delText>.6</w:delText>
        </w:r>
        <w:r w:rsidRPr="004F39A2" w:rsidDel="00C207D7">
          <w:delText>) by clicking the claim ID listed in the claim list table.</w:delText>
        </w:r>
        <w:r w:rsidDel="00C207D7">
          <w:delText xml:space="preserve"> </w:delText>
        </w:r>
        <w:r w:rsidRPr="004F39A2" w:rsidDel="00C207D7">
          <w:delText>The Search Claim page can be navigated through by clicking on the Search Claim option under the Claims header in the navigation menu (</w:delText>
        </w:r>
        <w:r w:rsidRPr="004F39A2" w:rsidDel="00C207D7">
          <w:rPr>
            <w:b/>
            <w:i/>
          </w:rPr>
          <w:delText>see section 3.2</w:delText>
        </w:r>
        <w:r w:rsidRPr="004F39A2" w:rsidDel="00C207D7">
          <w:delText>).</w:delText>
        </w:r>
        <w:r w:rsidDel="00C207D7">
          <w:delText xml:space="preserve"> All claim search criteria and the claims list will be blank on the Search Claim page.</w:delText>
        </w:r>
        <w:bookmarkStart w:id="1237" w:name="_Toc517681330"/>
        <w:bookmarkStart w:id="1238" w:name="_Toc517781780"/>
        <w:bookmarkStart w:id="1239" w:name="_Toc517783047"/>
        <w:bookmarkStart w:id="1240" w:name="_Toc37695259"/>
        <w:bookmarkStart w:id="1241" w:name="_Toc47427181"/>
        <w:bookmarkEnd w:id="1237"/>
        <w:bookmarkEnd w:id="1238"/>
        <w:bookmarkEnd w:id="1239"/>
        <w:bookmarkEnd w:id="1240"/>
        <w:bookmarkEnd w:id="1241"/>
      </w:del>
    </w:p>
    <w:p w14:paraId="66EF72C2" w14:textId="571F0784" w:rsidR="00BC6B42" w:rsidDel="00C207D7" w:rsidRDefault="00BC6B42" w:rsidP="0045212A">
      <w:pPr>
        <w:pStyle w:val="BodyText"/>
        <w:rPr>
          <w:del w:id="1242" w:author="Author"/>
        </w:rPr>
      </w:pPr>
      <w:del w:id="1243" w:author="Author">
        <w:r w:rsidDel="00C207D7">
          <w:delText>All checkboxes are selectable and de-selectable. A selected checkbox is represented by the appearance of a checkmark within the box, while a non-selected checkbox is represented as a black box.</w:delText>
        </w:r>
        <w:bookmarkStart w:id="1244" w:name="_Toc517681331"/>
        <w:bookmarkStart w:id="1245" w:name="_Toc517781781"/>
        <w:bookmarkStart w:id="1246" w:name="_Toc517783048"/>
        <w:bookmarkStart w:id="1247" w:name="_Toc37695260"/>
        <w:bookmarkStart w:id="1248" w:name="_Toc47427182"/>
        <w:bookmarkEnd w:id="1244"/>
        <w:bookmarkEnd w:id="1245"/>
        <w:bookmarkEnd w:id="1246"/>
        <w:bookmarkEnd w:id="1247"/>
        <w:bookmarkEnd w:id="1248"/>
      </w:del>
    </w:p>
    <w:p w14:paraId="0B126B99" w14:textId="5A306E5A" w:rsidR="00BC6B42" w:rsidDel="00C207D7" w:rsidRDefault="00BC6B42" w:rsidP="0045212A">
      <w:pPr>
        <w:pStyle w:val="BodyText"/>
        <w:rPr>
          <w:del w:id="1249" w:author="Author"/>
        </w:rPr>
      </w:pPr>
      <w:bookmarkStart w:id="1250" w:name="_Hlk490827318"/>
      <w:del w:id="1251" w:author="Author">
        <w:r w:rsidDel="00C207D7">
          <w:delText>The Search Claim search parameters form will return claims based on the following criteria:</w:delText>
        </w:r>
        <w:bookmarkStart w:id="1252" w:name="_Toc517681332"/>
        <w:bookmarkStart w:id="1253" w:name="_Toc517781782"/>
        <w:bookmarkStart w:id="1254" w:name="_Toc517783049"/>
        <w:bookmarkStart w:id="1255" w:name="_Toc37695261"/>
        <w:bookmarkStart w:id="1256" w:name="_Toc47427183"/>
        <w:bookmarkEnd w:id="1252"/>
        <w:bookmarkEnd w:id="1253"/>
        <w:bookmarkEnd w:id="1254"/>
        <w:bookmarkEnd w:id="1255"/>
        <w:bookmarkEnd w:id="1256"/>
      </w:del>
    </w:p>
    <w:p w14:paraId="5CB68E5E" w14:textId="0F0654DB" w:rsidR="00BC6B42" w:rsidDel="00C207D7" w:rsidRDefault="00BC6B42" w:rsidP="00E8623F">
      <w:pPr>
        <w:pStyle w:val="BodyText"/>
        <w:numPr>
          <w:ilvl w:val="0"/>
          <w:numId w:val="27"/>
        </w:numPr>
        <w:rPr>
          <w:del w:id="1257" w:author="Author"/>
        </w:rPr>
      </w:pPr>
      <w:del w:id="1258" w:author="Author">
        <w:r w:rsidDel="00C207D7">
          <w:delText>Claim Type – Claims which are considered Institutional, Professional, Dental, or any type (All).</w:delText>
        </w:r>
        <w:bookmarkStart w:id="1259" w:name="_Toc517681333"/>
        <w:bookmarkStart w:id="1260" w:name="_Toc517781783"/>
        <w:bookmarkStart w:id="1261" w:name="_Toc517783050"/>
        <w:bookmarkStart w:id="1262" w:name="_Toc37695262"/>
        <w:bookmarkStart w:id="1263" w:name="_Toc47427184"/>
        <w:bookmarkEnd w:id="1259"/>
        <w:bookmarkEnd w:id="1260"/>
        <w:bookmarkEnd w:id="1261"/>
        <w:bookmarkEnd w:id="1262"/>
        <w:bookmarkEnd w:id="1263"/>
      </w:del>
    </w:p>
    <w:p w14:paraId="6280986B" w14:textId="00F20717" w:rsidR="00BC6B42" w:rsidDel="00C207D7" w:rsidRDefault="00BC6B42" w:rsidP="00E8623F">
      <w:pPr>
        <w:pStyle w:val="BodyText"/>
        <w:numPr>
          <w:ilvl w:val="0"/>
          <w:numId w:val="27"/>
        </w:numPr>
        <w:rPr>
          <w:del w:id="1264" w:author="Author"/>
        </w:rPr>
      </w:pPr>
      <w:del w:id="1265" w:author="Author">
        <w:r w:rsidDel="00C207D7">
          <w:delText>Last Name – Claims with veterans with last names matching this criterion.</w:delText>
        </w:r>
        <w:bookmarkStart w:id="1266" w:name="_Toc517681334"/>
        <w:bookmarkStart w:id="1267" w:name="_Toc517781784"/>
        <w:bookmarkStart w:id="1268" w:name="_Toc517783051"/>
        <w:bookmarkStart w:id="1269" w:name="_Toc37695263"/>
        <w:bookmarkStart w:id="1270" w:name="_Toc47427185"/>
        <w:bookmarkEnd w:id="1266"/>
        <w:bookmarkEnd w:id="1267"/>
        <w:bookmarkEnd w:id="1268"/>
        <w:bookmarkEnd w:id="1269"/>
        <w:bookmarkEnd w:id="1270"/>
      </w:del>
    </w:p>
    <w:p w14:paraId="7A642CC4" w14:textId="7C1988C8" w:rsidR="00BC6B42" w:rsidDel="00C207D7" w:rsidRDefault="00BC6B42" w:rsidP="00E8623F">
      <w:pPr>
        <w:pStyle w:val="BodyText"/>
        <w:numPr>
          <w:ilvl w:val="0"/>
          <w:numId w:val="27"/>
        </w:numPr>
        <w:rPr>
          <w:del w:id="1271" w:author="Author"/>
        </w:rPr>
      </w:pPr>
      <w:del w:id="1272" w:author="Author">
        <w:r w:rsidDel="00C207D7">
          <w:delText>Provider Name – Claims from providers with names matching this criterion.</w:delText>
        </w:r>
        <w:bookmarkStart w:id="1273" w:name="_Toc517681335"/>
        <w:bookmarkStart w:id="1274" w:name="_Toc517781785"/>
        <w:bookmarkStart w:id="1275" w:name="_Toc517783052"/>
        <w:bookmarkStart w:id="1276" w:name="_Toc37695264"/>
        <w:bookmarkStart w:id="1277" w:name="_Toc47427186"/>
        <w:bookmarkEnd w:id="1273"/>
        <w:bookmarkEnd w:id="1274"/>
        <w:bookmarkEnd w:id="1275"/>
        <w:bookmarkEnd w:id="1276"/>
        <w:bookmarkEnd w:id="1277"/>
      </w:del>
    </w:p>
    <w:p w14:paraId="70164A9E" w14:textId="7AA156F7" w:rsidR="00BC6B42" w:rsidDel="00C207D7" w:rsidRDefault="00BC6B42" w:rsidP="00E8623F">
      <w:pPr>
        <w:pStyle w:val="BodyText"/>
        <w:numPr>
          <w:ilvl w:val="0"/>
          <w:numId w:val="27"/>
        </w:numPr>
        <w:rPr>
          <w:del w:id="1278" w:author="Author"/>
        </w:rPr>
      </w:pPr>
      <w:del w:id="1279" w:author="Author">
        <w:r w:rsidDel="00C207D7">
          <w:delText>Check / EFT / TRN – Claims which have been paid and have a check, EFT, or TRN identifier matching this criterion.</w:delText>
        </w:r>
        <w:bookmarkStart w:id="1280" w:name="_Toc517681336"/>
        <w:bookmarkStart w:id="1281" w:name="_Toc517781786"/>
        <w:bookmarkStart w:id="1282" w:name="_Toc517783053"/>
        <w:bookmarkStart w:id="1283" w:name="_Toc37695265"/>
        <w:bookmarkStart w:id="1284" w:name="_Toc47427187"/>
        <w:bookmarkEnd w:id="1280"/>
        <w:bookmarkEnd w:id="1281"/>
        <w:bookmarkEnd w:id="1282"/>
        <w:bookmarkEnd w:id="1283"/>
        <w:bookmarkEnd w:id="1284"/>
      </w:del>
    </w:p>
    <w:p w14:paraId="22399380" w14:textId="1B751767" w:rsidR="00BC6B42" w:rsidDel="00C207D7" w:rsidRDefault="00BC6B42" w:rsidP="00E8623F">
      <w:pPr>
        <w:pStyle w:val="BodyText"/>
        <w:numPr>
          <w:ilvl w:val="0"/>
          <w:numId w:val="27"/>
        </w:numPr>
        <w:rPr>
          <w:del w:id="1285" w:author="Author"/>
        </w:rPr>
      </w:pPr>
      <w:del w:id="1286" w:author="Author">
        <w:r w:rsidDel="00C207D7">
          <w:delText xml:space="preserve">Claim Status – Claims which have a status of </w:delText>
        </w:r>
        <w:r w:rsidRPr="009B365B" w:rsidDel="00C207D7">
          <w:delText>ESTABLISHED, INPROCESS, AGED, PAYER ERROR, REJECTED, COMPLETE</w:delText>
        </w:r>
        <w:r w:rsidDel="00C207D7">
          <w:delText>, or any status (All)</w:delText>
        </w:r>
        <w:r w:rsidRPr="009B365B" w:rsidDel="00C207D7">
          <w:delText>.</w:delText>
        </w:r>
        <w:bookmarkStart w:id="1287" w:name="_Toc517681337"/>
        <w:bookmarkStart w:id="1288" w:name="_Toc517781787"/>
        <w:bookmarkStart w:id="1289" w:name="_Toc517783054"/>
        <w:bookmarkStart w:id="1290" w:name="_Toc37695266"/>
        <w:bookmarkStart w:id="1291" w:name="_Toc47427188"/>
        <w:bookmarkEnd w:id="1287"/>
        <w:bookmarkEnd w:id="1288"/>
        <w:bookmarkEnd w:id="1289"/>
        <w:bookmarkEnd w:id="1290"/>
        <w:bookmarkEnd w:id="1291"/>
      </w:del>
    </w:p>
    <w:p w14:paraId="15DC51F8" w14:textId="760F7D11" w:rsidR="00BC6B42" w:rsidDel="00C207D7" w:rsidRDefault="00BC6B42" w:rsidP="00E8623F">
      <w:pPr>
        <w:pStyle w:val="BodyText"/>
        <w:numPr>
          <w:ilvl w:val="0"/>
          <w:numId w:val="27"/>
        </w:numPr>
        <w:rPr>
          <w:del w:id="1292" w:author="Author"/>
        </w:rPr>
      </w:pPr>
      <w:del w:id="1293" w:author="Author">
        <w:r w:rsidDel="00C207D7">
          <w:delText>SSN – Claims with veterans have social security numbers matching this criterion.</w:delText>
        </w:r>
        <w:bookmarkStart w:id="1294" w:name="_Toc517681338"/>
        <w:bookmarkStart w:id="1295" w:name="_Toc517781788"/>
        <w:bookmarkStart w:id="1296" w:name="_Toc517783055"/>
        <w:bookmarkStart w:id="1297" w:name="_Toc37695267"/>
        <w:bookmarkStart w:id="1298" w:name="_Toc47427189"/>
        <w:bookmarkEnd w:id="1294"/>
        <w:bookmarkEnd w:id="1295"/>
        <w:bookmarkEnd w:id="1296"/>
        <w:bookmarkEnd w:id="1297"/>
        <w:bookmarkEnd w:id="1298"/>
      </w:del>
    </w:p>
    <w:p w14:paraId="404160F9" w14:textId="21C4E9F4" w:rsidR="00BC6B42" w:rsidDel="00C207D7" w:rsidRDefault="00BC6B42" w:rsidP="00E8623F">
      <w:pPr>
        <w:pStyle w:val="BodyText"/>
        <w:numPr>
          <w:ilvl w:val="0"/>
          <w:numId w:val="27"/>
        </w:numPr>
        <w:rPr>
          <w:del w:id="1299" w:author="Author"/>
        </w:rPr>
      </w:pPr>
      <w:del w:id="1300" w:author="Author">
        <w:r w:rsidDel="00C207D7">
          <w:delText>Provider TIN – Claims that have been submitted by providers with tax identification numbers matching this criterion.</w:delText>
        </w:r>
        <w:bookmarkStart w:id="1301" w:name="_Toc517681339"/>
        <w:bookmarkStart w:id="1302" w:name="_Toc517781789"/>
        <w:bookmarkStart w:id="1303" w:name="_Toc517783056"/>
        <w:bookmarkStart w:id="1304" w:name="_Toc37695268"/>
        <w:bookmarkStart w:id="1305" w:name="_Toc47427190"/>
        <w:bookmarkEnd w:id="1301"/>
        <w:bookmarkEnd w:id="1302"/>
        <w:bookmarkEnd w:id="1303"/>
        <w:bookmarkEnd w:id="1304"/>
        <w:bookmarkEnd w:id="1305"/>
      </w:del>
    </w:p>
    <w:p w14:paraId="27320E0B" w14:textId="1A5006B7" w:rsidR="00BC6B42" w:rsidDel="00C207D7" w:rsidRDefault="00BC6B42" w:rsidP="00E8623F">
      <w:pPr>
        <w:pStyle w:val="BodyText"/>
        <w:numPr>
          <w:ilvl w:val="0"/>
          <w:numId w:val="27"/>
        </w:numPr>
        <w:rPr>
          <w:del w:id="1306" w:author="Author"/>
        </w:rPr>
      </w:pPr>
      <w:del w:id="1307" w:author="Author">
        <w:r w:rsidDel="00C207D7">
          <w:delText>Begin Service Date – Claims with a date of service after the date entered for this criterion.</w:delText>
        </w:r>
        <w:bookmarkStart w:id="1308" w:name="_Toc517681340"/>
        <w:bookmarkStart w:id="1309" w:name="_Toc517781790"/>
        <w:bookmarkStart w:id="1310" w:name="_Toc517783057"/>
        <w:bookmarkStart w:id="1311" w:name="_Toc37695269"/>
        <w:bookmarkStart w:id="1312" w:name="_Toc47427191"/>
        <w:bookmarkEnd w:id="1308"/>
        <w:bookmarkEnd w:id="1309"/>
        <w:bookmarkEnd w:id="1310"/>
        <w:bookmarkEnd w:id="1311"/>
        <w:bookmarkEnd w:id="1312"/>
      </w:del>
    </w:p>
    <w:p w14:paraId="465190D1" w14:textId="0B1E627D" w:rsidR="00BC6B42" w:rsidDel="00C207D7" w:rsidRDefault="00BC6B42" w:rsidP="00E8623F">
      <w:pPr>
        <w:pStyle w:val="BodyText"/>
        <w:numPr>
          <w:ilvl w:val="0"/>
          <w:numId w:val="27"/>
        </w:numPr>
        <w:rPr>
          <w:del w:id="1313" w:author="Author"/>
        </w:rPr>
      </w:pPr>
      <w:del w:id="1314" w:author="Author">
        <w:r w:rsidDel="00C207D7">
          <w:delText>Claim ID – Claims with identifiers matching this criterion.</w:delText>
        </w:r>
        <w:bookmarkStart w:id="1315" w:name="_Toc517681341"/>
        <w:bookmarkStart w:id="1316" w:name="_Toc517781791"/>
        <w:bookmarkStart w:id="1317" w:name="_Toc517783058"/>
        <w:bookmarkStart w:id="1318" w:name="_Toc37695270"/>
        <w:bookmarkStart w:id="1319" w:name="_Toc47427192"/>
        <w:bookmarkEnd w:id="1315"/>
        <w:bookmarkEnd w:id="1316"/>
        <w:bookmarkEnd w:id="1317"/>
        <w:bookmarkEnd w:id="1318"/>
        <w:bookmarkEnd w:id="1319"/>
      </w:del>
    </w:p>
    <w:p w14:paraId="422D6D14" w14:textId="6A55F947" w:rsidR="00BC6B42" w:rsidDel="00C207D7" w:rsidRDefault="00BC6B42" w:rsidP="00E8623F">
      <w:pPr>
        <w:pStyle w:val="BodyText"/>
        <w:numPr>
          <w:ilvl w:val="0"/>
          <w:numId w:val="27"/>
        </w:numPr>
        <w:rPr>
          <w:del w:id="1320" w:author="Author"/>
        </w:rPr>
      </w:pPr>
      <w:del w:id="1321" w:author="Author">
        <w:r w:rsidDel="00C207D7">
          <w:delText>Patient Control Number – Claims with veterans whose patient control number (PCN) match this criterion.</w:delText>
        </w:r>
        <w:bookmarkStart w:id="1322" w:name="_Toc517681342"/>
        <w:bookmarkStart w:id="1323" w:name="_Toc517781792"/>
        <w:bookmarkStart w:id="1324" w:name="_Toc517783059"/>
        <w:bookmarkStart w:id="1325" w:name="_Toc37695271"/>
        <w:bookmarkStart w:id="1326" w:name="_Toc47427193"/>
        <w:bookmarkEnd w:id="1322"/>
        <w:bookmarkEnd w:id="1323"/>
        <w:bookmarkEnd w:id="1324"/>
        <w:bookmarkEnd w:id="1325"/>
        <w:bookmarkEnd w:id="1326"/>
      </w:del>
    </w:p>
    <w:p w14:paraId="63BE7939" w14:textId="7F4900F1" w:rsidR="00BC6B42" w:rsidDel="00C207D7" w:rsidRDefault="00BC6B42" w:rsidP="00E8623F">
      <w:pPr>
        <w:pStyle w:val="BodyText"/>
        <w:numPr>
          <w:ilvl w:val="0"/>
          <w:numId w:val="27"/>
        </w:numPr>
        <w:rPr>
          <w:del w:id="1327" w:author="Author"/>
        </w:rPr>
      </w:pPr>
      <w:del w:id="1328" w:author="Author">
        <w:r w:rsidDel="00C207D7">
          <w:delText>Provider NPI – Claims that have been submitted by provider with a national provider index matching this criterion.</w:delText>
        </w:r>
        <w:bookmarkStart w:id="1329" w:name="_Toc517681343"/>
        <w:bookmarkStart w:id="1330" w:name="_Toc517781793"/>
        <w:bookmarkStart w:id="1331" w:name="_Toc517783060"/>
        <w:bookmarkStart w:id="1332" w:name="_Toc37695272"/>
        <w:bookmarkStart w:id="1333" w:name="_Toc47427194"/>
        <w:bookmarkEnd w:id="1329"/>
        <w:bookmarkEnd w:id="1330"/>
        <w:bookmarkEnd w:id="1331"/>
        <w:bookmarkEnd w:id="1332"/>
        <w:bookmarkEnd w:id="1333"/>
      </w:del>
    </w:p>
    <w:p w14:paraId="1D3D5B32" w14:textId="59C7C850" w:rsidR="00BC6B42" w:rsidDel="00C207D7" w:rsidRDefault="00BC6B42" w:rsidP="00E8623F">
      <w:pPr>
        <w:pStyle w:val="BodyText"/>
        <w:numPr>
          <w:ilvl w:val="0"/>
          <w:numId w:val="27"/>
        </w:numPr>
        <w:rPr>
          <w:del w:id="1334" w:author="Author"/>
        </w:rPr>
      </w:pPr>
      <w:del w:id="1335" w:author="Author">
        <w:r w:rsidDel="00C207D7">
          <w:delText xml:space="preserve">End Service Date – </w:delText>
        </w:r>
        <w:r w:rsidRPr="00273011" w:rsidDel="00C207D7">
          <w:delText xml:space="preserve">Claims with a date of service </w:delText>
        </w:r>
        <w:r w:rsidDel="00C207D7">
          <w:delText>before the date</w:delText>
        </w:r>
        <w:r w:rsidRPr="00273011" w:rsidDel="00C207D7">
          <w:delText xml:space="preserve"> entered for this criterion</w:delText>
        </w:r>
        <w:r w:rsidDel="00C207D7">
          <w:delText>.</w:delText>
        </w:r>
        <w:bookmarkStart w:id="1336" w:name="_Toc517681344"/>
        <w:bookmarkStart w:id="1337" w:name="_Toc517781794"/>
        <w:bookmarkStart w:id="1338" w:name="_Toc517783061"/>
        <w:bookmarkStart w:id="1339" w:name="_Toc37695273"/>
        <w:bookmarkStart w:id="1340" w:name="_Toc47427195"/>
        <w:bookmarkEnd w:id="1336"/>
        <w:bookmarkEnd w:id="1337"/>
        <w:bookmarkEnd w:id="1338"/>
        <w:bookmarkEnd w:id="1339"/>
        <w:bookmarkEnd w:id="1340"/>
      </w:del>
    </w:p>
    <w:p w14:paraId="7A7C543A" w14:textId="285A3FD9" w:rsidR="00401542" w:rsidDel="00C207D7" w:rsidRDefault="00BC6B42" w:rsidP="00E8623F">
      <w:pPr>
        <w:pStyle w:val="BodyText"/>
        <w:numPr>
          <w:ilvl w:val="0"/>
          <w:numId w:val="24"/>
        </w:numPr>
        <w:rPr>
          <w:ins w:id="1341" w:author="Author"/>
          <w:del w:id="1342" w:author="Author"/>
        </w:rPr>
      </w:pPr>
      <w:del w:id="1343" w:author="Author">
        <w:r w:rsidDel="00C207D7">
          <w:delText>H</w:delText>
        </w:r>
      </w:del>
      <w:ins w:id="1344" w:author="Author">
        <w:del w:id="1345" w:author="Author">
          <w:r w:rsidR="00401542" w:rsidDel="00C207D7">
            <w:delText>Program Indicator – Dropdown parameter for the program indicator, which indicates which program the claim is associated with, defaulting to All</w:delText>
          </w:r>
          <w:bookmarkStart w:id="1346" w:name="_Toc517681345"/>
          <w:bookmarkStart w:id="1347" w:name="_Toc517781795"/>
          <w:bookmarkStart w:id="1348" w:name="_Toc517783062"/>
          <w:bookmarkStart w:id="1349" w:name="_Toc37695274"/>
          <w:bookmarkStart w:id="1350" w:name="_Toc47427196"/>
          <w:bookmarkEnd w:id="1346"/>
          <w:bookmarkEnd w:id="1347"/>
          <w:bookmarkEnd w:id="1348"/>
          <w:bookmarkEnd w:id="1349"/>
          <w:bookmarkEnd w:id="1350"/>
        </w:del>
      </w:ins>
    </w:p>
    <w:p w14:paraId="55E05EAF" w14:textId="05BAE342" w:rsidR="00BC6B42" w:rsidRPr="00562CA6" w:rsidDel="00C207D7" w:rsidRDefault="00BC6B42" w:rsidP="00E8623F">
      <w:pPr>
        <w:pStyle w:val="BodyText"/>
        <w:numPr>
          <w:ilvl w:val="0"/>
          <w:numId w:val="27"/>
        </w:numPr>
        <w:rPr>
          <w:del w:id="1351" w:author="Author"/>
        </w:rPr>
      </w:pPr>
      <w:del w:id="1352" w:author="Author">
        <w:r w:rsidDel="00C207D7">
          <w:delText>ERO Claims Only – When checked, claims that belong to the HERO program.</w:delText>
        </w:r>
        <w:bookmarkStart w:id="1353" w:name="_Toc517681346"/>
        <w:bookmarkStart w:id="1354" w:name="_Toc517781796"/>
        <w:bookmarkStart w:id="1355" w:name="_Toc517783063"/>
        <w:bookmarkStart w:id="1356" w:name="_Toc37695275"/>
        <w:bookmarkStart w:id="1357" w:name="_Toc47427197"/>
        <w:bookmarkEnd w:id="1353"/>
        <w:bookmarkEnd w:id="1354"/>
        <w:bookmarkEnd w:id="1355"/>
        <w:bookmarkEnd w:id="1356"/>
        <w:bookmarkEnd w:id="1357"/>
      </w:del>
    </w:p>
    <w:p w14:paraId="1B9D5165" w14:textId="08437450" w:rsidR="00BC6B42" w:rsidDel="00C207D7" w:rsidRDefault="00BC6B42" w:rsidP="00E8623F">
      <w:pPr>
        <w:pStyle w:val="BodyText"/>
        <w:numPr>
          <w:ilvl w:val="0"/>
          <w:numId w:val="27"/>
        </w:numPr>
        <w:rPr>
          <w:del w:id="1358" w:author="Author"/>
        </w:rPr>
      </w:pPr>
      <w:del w:id="1359" w:author="Author">
        <w:r w:rsidDel="00C207D7">
          <w:delText xml:space="preserve">Include VISN-only Claims – When checked, </w:delText>
        </w:r>
      </w:del>
      <w:ins w:id="1360" w:author="Author">
        <w:del w:id="1361" w:author="Author">
          <w:r w:rsidR="004A3514" w:rsidDel="00C207D7">
            <w:delText xml:space="preserve">returns </w:delText>
          </w:r>
        </w:del>
      </w:ins>
      <w:del w:id="1362" w:author="Author">
        <w:r w:rsidDel="00C207D7">
          <w:delText>claims that belong to a VISN but not to any specific station.</w:delText>
        </w:r>
        <w:bookmarkStart w:id="1363" w:name="_Toc517681347"/>
        <w:bookmarkStart w:id="1364" w:name="_Toc517781797"/>
        <w:bookmarkStart w:id="1365" w:name="_Toc517783064"/>
        <w:bookmarkStart w:id="1366" w:name="_Toc37695276"/>
        <w:bookmarkStart w:id="1367" w:name="_Toc47427198"/>
        <w:bookmarkEnd w:id="1363"/>
        <w:bookmarkEnd w:id="1364"/>
        <w:bookmarkEnd w:id="1365"/>
        <w:bookmarkEnd w:id="1366"/>
        <w:bookmarkEnd w:id="1367"/>
      </w:del>
    </w:p>
    <w:bookmarkEnd w:id="1250"/>
    <w:p w14:paraId="7D483FCB" w14:textId="4680E77A" w:rsidR="00BC6B42" w:rsidDel="00C207D7" w:rsidRDefault="00BC6B42" w:rsidP="0045212A">
      <w:pPr>
        <w:pStyle w:val="BodyText"/>
        <w:rPr>
          <w:del w:id="1368" w:author="Author"/>
        </w:rPr>
      </w:pPr>
      <w:del w:id="1369" w:author="Author">
        <w:r w:rsidDel="00C207D7">
          <w:delText>Both date search criteria fields (Begin Service Date and End Service Date) include a calendar date selection option. When the user clicks the form field, a calendar dialog appears and allows for navigation and selection of a specific date. This calendar also allows for the 508 Compliant shortcuts outlined below:</w:delText>
        </w:r>
        <w:bookmarkStart w:id="1370" w:name="_Toc517681348"/>
        <w:bookmarkStart w:id="1371" w:name="_Toc517781798"/>
        <w:bookmarkStart w:id="1372" w:name="_Toc517783065"/>
        <w:bookmarkStart w:id="1373" w:name="_Toc37695277"/>
        <w:bookmarkStart w:id="1374" w:name="_Toc47427199"/>
        <w:bookmarkEnd w:id="1370"/>
        <w:bookmarkEnd w:id="1371"/>
        <w:bookmarkEnd w:id="1372"/>
        <w:bookmarkEnd w:id="1373"/>
        <w:bookmarkEnd w:id="1374"/>
      </w:del>
    </w:p>
    <w:p w14:paraId="57C4401D" w14:textId="73F226C5" w:rsidR="00BC6B42" w:rsidDel="00C207D7" w:rsidRDefault="00BC6B42" w:rsidP="0045212A">
      <w:pPr>
        <w:pStyle w:val="BodyText"/>
        <w:rPr>
          <w:del w:id="1375" w:author="Author"/>
        </w:rPr>
      </w:pPr>
      <w:del w:id="1376" w:author="Author">
        <w:r w:rsidRPr="00B0163F" w:rsidDel="00C207D7">
          <w:rPr>
            <w:b/>
          </w:rPr>
          <w:delText>Escape –</w:delText>
        </w:r>
        <w:r w:rsidDel="00C207D7">
          <w:delText xml:space="preserve"> Closes the calendar dialog</w:delText>
        </w:r>
        <w:bookmarkStart w:id="1377" w:name="_Toc517681349"/>
        <w:bookmarkStart w:id="1378" w:name="_Toc517781799"/>
        <w:bookmarkStart w:id="1379" w:name="_Toc517783066"/>
        <w:bookmarkStart w:id="1380" w:name="_Toc37695278"/>
        <w:bookmarkStart w:id="1381" w:name="_Toc47427200"/>
        <w:bookmarkEnd w:id="1377"/>
        <w:bookmarkEnd w:id="1378"/>
        <w:bookmarkEnd w:id="1379"/>
        <w:bookmarkEnd w:id="1380"/>
        <w:bookmarkEnd w:id="1381"/>
      </w:del>
    </w:p>
    <w:p w14:paraId="1EDC6BA2" w14:textId="70B6D343" w:rsidR="00BC6B42" w:rsidDel="00C207D7" w:rsidRDefault="00BC6B42" w:rsidP="0045212A">
      <w:pPr>
        <w:pStyle w:val="BodyText"/>
        <w:rPr>
          <w:del w:id="1382" w:author="Author"/>
        </w:rPr>
      </w:pPr>
      <w:del w:id="1383" w:author="Author">
        <w:r w:rsidRPr="00B0163F" w:rsidDel="00C207D7">
          <w:rPr>
            <w:b/>
          </w:rPr>
          <w:delText>Shift + Up/Down/Left/Right –</w:delText>
        </w:r>
        <w:r w:rsidDel="00C207D7">
          <w:delText xml:space="preserve"> Increase/decrease the year by 1</w:delText>
        </w:r>
        <w:bookmarkStart w:id="1384" w:name="_Toc517681350"/>
        <w:bookmarkStart w:id="1385" w:name="_Toc517781800"/>
        <w:bookmarkStart w:id="1386" w:name="_Toc517783067"/>
        <w:bookmarkStart w:id="1387" w:name="_Toc37695279"/>
        <w:bookmarkStart w:id="1388" w:name="_Toc47427201"/>
        <w:bookmarkEnd w:id="1384"/>
        <w:bookmarkEnd w:id="1385"/>
        <w:bookmarkEnd w:id="1386"/>
        <w:bookmarkEnd w:id="1387"/>
        <w:bookmarkEnd w:id="1388"/>
      </w:del>
    </w:p>
    <w:p w14:paraId="0919EA31" w14:textId="41D96F7E" w:rsidR="00BC6B42" w:rsidDel="00C207D7" w:rsidRDefault="00BC6B42" w:rsidP="0045212A">
      <w:pPr>
        <w:pStyle w:val="BodyText"/>
        <w:rPr>
          <w:del w:id="1389" w:author="Author"/>
        </w:rPr>
      </w:pPr>
      <w:del w:id="1390" w:author="Author">
        <w:r w:rsidRPr="00B0163F" w:rsidDel="00C207D7">
          <w:rPr>
            <w:b/>
          </w:rPr>
          <w:delText>Alt + Up/Down/Left/Right –</w:delText>
        </w:r>
        <w:r w:rsidDel="00C207D7">
          <w:delText xml:space="preserve"> Increase/decrease the years by 10</w:delText>
        </w:r>
        <w:bookmarkStart w:id="1391" w:name="_Toc517681351"/>
        <w:bookmarkStart w:id="1392" w:name="_Toc517781801"/>
        <w:bookmarkStart w:id="1393" w:name="_Toc517783068"/>
        <w:bookmarkStart w:id="1394" w:name="_Toc37695280"/>
        <w:bookmarkStart w:id="1395" w:name="_Toc47427202"/>
        <w:bookmarkEnd w:id="1391"/>
        <w:bookmarkEnd w:id="1392"/>
        <w:bookmarkEnd w:id="1393"/>
        <w:bookmarkEnd w:id="1394"/>
        <w:bookmarkEnd w:id="1395"/>
      </w:del>
    </w:p>
    <w:p w14:paraId="423A0017" w14:textId="7CDEF05D" w:rsidR="00BC6B42" w:rsidDel="00C207D7" w:rsidRDefault="00BC6B42" w:rsidP="0045212A">
      <w:pPr>
        <w:pStyle w:val="BodyText"/>
        <w:rPr>
          <w:del w:id="1396" w:author="Author"/>
        </w:rPr>
      </w:pPr>
      <w:del w:id="1397" w:author="Author">
        <w:r w:rsidRPr="00B0163F" w:rsidDel="00C207D7">
          <w:rPr>
            <w:b/>
          </w:rPr>
          <w:delText>Arrow Keys –</w:delText>
        </w:r>
        <w:r w:rsidDel="00C207D7">
          <w:delText xml:space="preserve"> Navigate through the date selection</w:delText>
        </w:r>
        <w:bookmarkStart w:id="1398" w:name="_Toc517681352"/>
        <w:bookmarkStart w:id="1399" w:name="_Toc517781802"/>
        <w:bookmarkStart w:id="1400" w:name="_Toc517783069"/>
        <w:bookmarkStart w:id="1401" w:name="_Toc37695281"/>
        <w:bookmarkStart w:id="1402" w:name="_Toc47427203"/>
        <w:bookmarkEnd w:id="1398"/>
        <w:bookmarkEnd w:id="1399"/>
        <w:bookmarkEnd w:id="1400"/>
        <w:bookmarkEnd w:id="1401"/>
        <w:bookmarkEnd w:id="1402"/>
      </w:del>
    </w:p>
    <w:p w14:paraId="4622453A" w14:textId="2736ED12" w:rsidR="00BC6B42" w:rsidDel="00C207D7" w:rsidRDefault="00BC6B42" w:rsidP="0045212A">
      <w:pPr>
        <w:pStyle w:val="BodyText"/>
        <w:rPr>
          <w:del w:id="1403" w:author="Author"/>
        </w:rPr>
      </w:pPr>
      <w:del w:id="1404" w:author="Author">
        <w:r w:rsidRPr="00B0163F" w:rsidDel="00C207D7">
          <w:rPr>
            <w:b/>
          </w:rPr>
          <w:delText>Enter –</w:delText>
        </w:r>
        <w:r w:rsidDel="00C207D7">
          <w:delText xml:space="preserve"> Select a highlighted date</w:delText>
        </w:r>
        <w:bookmarkStart w:id="1405" w:name="_Toc517681353"/>
        <w:bookmarkStart w:id="1406" w:name="_Toc517781803"/>
        <w:bookmarkStart w:id="1407" w:name="_Toc517783070"/>
        <w:bookmarkStart w:id="1408" w:name="_Toc37695282"/>
        <w:bookmarkStart w:id="1409" w:name="_Toc47427204"/>
        <w:bookmarkEnd w:id="1405"/>
        <w:bookmarkEnd w:id="1406"/>
        <w:bookmarkEnd w:id="1407"/>
        <w:bookmarkEnd w:id="1408"/>
        <w:bookmarkEnd w:id="1409"/>
      </w:del>
    </w:p>
    <w:p w14:paraId="2BC697DD" w14:textId="661B8902" w:rsidR="00BC6B42" w:rsidDel="00C207D7" w:rsidRDefault="00BC6B42" w:rsidP="0045212A">
      <w:pPr>
        <w:pStyle w:val="BodyText"/>
        <w:rPr>
          <w:del w:id="1410" w:author="Author"/>
        </w:rPr>
      </w:pPr>
      <w:del w:id="1411" w:author="Author">
        <w:r w:rsidRPr="00B0163F" w:rsidDel="00C207D7">
          <w:rPr>
            <w:b/>
          </w:rPr>
          <w:delText>Ctrl+Shift+Up –</w:delText>
        </w:r>
        <w:r w:rsidDel="00C207D7">
          <w:delText xml:space="preserve"> Opens a month list view on first entry and a year list view on second entry</w:delText>
        </w:r>
        <w:bookmarkStart w:id="1412" w:name="_Toc517681354"/>
        <w:bookmarkStart w:id="1413" w:name="_Toc517781804"/>
        <w:bookmarkStart w:id="1414" w:name="_Toc517783071"/>
        <w:bookmarkStart w:id="1415" w:name="_Toc37695283"/>
        <w:bookmarkStart w:id="1416" w:name="_Toc47427205"/>
        <w:bookmarkEnd w:id="1412"/>
        <w:bookmarkEnd w:id="1413"/>
        <w:bookmarkEnd w:id="1414"/>
        <w:bookmarkEnd w:id="1415"/>
        <w:bookmarkEnd w:id="1416"/>
      </w:del>
    </w:p>
    <w:p w14:paraId="7CBCD24C" w14:textId="3660DC14" w:rsidR="00BC6B42" w:rsidDel="00C207D7" w:rsidRDefault="00BC6B42" w:rsidP="0045212A">
      <w:pPr>
        <w:pStyle w:val="BodyText"/>
        <w:rPr>
          <w:del w:id="1417" w:author="Author"/>
        </w:rPr>
      </w:pPr>
      <w:del w:id="1418" w:author="Author">
        <w:r w:rsidRPr="00B0163F" w:rsidDel="00C207D7">
          <w:rPr>
            <w:b/>
          </w:rPr>
          <w:delText>Ctrl+Shift+Space –</w:delText>
        </w:r>
        <w:r w:rsidDel="00C207D7">
          <w:delText xml:space="preserve"> Select a highlighted year in the year list view or highlighted month in the month list view</w:delText>
        </w:r>
        <w:bookmarkStart w:id="1419" w:name="_Toc517681355"/>
        <w:bookmarkStart w:id="1420" w:name="_Toc517781805"/>
        <w:bookmarkStart w:id="1421" w:name="_Toc517783072"/>
        <w:bookmarkStart w:id="1422" w:name="_Toc37695284"/>
        <w:bookmarkStart w:id="1423" w:name="_Toc47427206"/>
        <w:bookmarkEnd w:id="1419"/>
        <w:bookmarkEnd w:id="1420"/>
        <w:bookmarkEnd w:id="1421"/>
        <w:bookmarkEnd w:id="1422"/>
        <w:bookmarkEnd w:id="1423"/>
      </w:del>
    </w:p>
    <w:p w14:paraId="72DCA5B7" w14:textId="22CF0AFE" w:rsidR="00BC6B42" w:rsidDel="00C207D7" w:rsidRDefault="00BC6B42" w:rsidP="0045212A">
      <w:pPr>
        <w:pStyle w:val="BodyText"/>
        <w:rPr>
          <w:del w:id="1424" w:author="Author"/>
        </w:rPr>
      </w:pPr>
      <w:del w:id="1425" w:author="Author">
        <w:r w:rsidRPr="00B0163F" w:rsidDel="00C207D7">
          <w:rPr>
            <w:b/>
          </w:rPr>
          <w:delText>Ctrl+Shift+T –</w:delText>
        </w:r>
        <w:r w:rsidDel="00C207D7">
          <w:delText xml:space="preserve"> Return to today’s week</w:delText>
        </w:r>
        <w:bookmarkStart w:id="1426" w:name="_Toc517681356"/>
        <w:bookmarkStart w:id="1427" w:name="_Toc517781806"/>
        <w:bookmarkStart w:id="1428" w:name="_Toc517783073"/>
        <w:bookmarkStart w:id="1429" w:name="_Toc37695285"/>
        <w:bookmarkStart w:id="1430" w:name="_Toc47427207"/>
        <w:bookmarkEnd w:id="1426"/>
        <w:bookmarkEnd w:id="1427"/>
        <w:bookmarkEnd w:id="1428"/>
        <w:bookmarkEnd w:id="1429"/>
        <w:bookmarkEnd w:id="1430"/>
      </w:del>
    </w:p>
    <w:p w14:paraId="15CE6448" w14:textId="05B0CDC8" w:rsidR="00BC6B42" w:rsidDel="00C207D7" w:rsidRDefault="00BC6B42" w:rsidP="0045212A">
      <w:pPr>
        <w:pStyle w:val="BodyText"/>
        <w:rPr>
          <w:del w:id="1431" w:author="Author"/>
        </w:rPr>
      </w:pPr>
      <w:del w:id="1432" w:author="Author">
        <w:r w:rsidRPr="00B0163F" w:rsidDel="00C207D7">
          <w:rPr>
            <w:b/>
          </w:rPr>
          <w:delText>Ctrl+Shift+C –</w:delText>
        </w:r>
        <w:r w:rsidDel="00C207D7">
          <w:delText xml:space="preserve"> Clear the date selection</w:delText>
        </w:r>
        <w:bookmarkStart w:id="1433" w:name="_Toc517681357"/>
        <w:bookmarkStart w:id="1434" w:name="_Toc517781807"/>
        <w:bookmarkStart w:id="1435" w:name="_Toc517783074"/>
        <w:bookmarkStart w:id="1436" w:name="_Toc37695286"/>
        <w:bookmarkStart w:id="1437" w:name="_Toc47427208"/>
        <w:bookmarkEnd w:id="1433"/>
        <w:bookmarkEnd w:id="1434"/>
        <w:bookmarkEnd w:id="1435"/>
        <w:bookmarkEnd w:id="1436"/>
        <w:bookmarkEnd w:id="1437"/>
      </w:del>
    </w:p>
    <w:p w14:paraId="29E9C8F1" w14:textId="6AD33158" w:rsidR="00BC6B42" w:rsidDel="00C207D7" w:rsidRDefault="00BC6B42" w:rsidP="0045212A">
      <w:pPr>
        <w:pStyle w:val="BodyText"/>
        <w:rPr>
          <w:del w:id="1438" w:author="Author"/>
        </w:rPr>
      </w:pPr>
      <w:bookmarkStart w:id="1439" w:name="_Toc517681358"/>
      <w:bookmarkStart w:id="1440" w:name="_Toc517781808"/>
      <w:bookmarkStart w:id="1441" w:name="_Toc517783075"/>
      <w:bookmarkStart w:id="1442" w:name="_Toc37695287"/>
      <w:bookmarkStart w:id="1443" w:name="_Toc47427209"/>
      <w:bookmarkEnd w:id="1439"/>
      <w:bookmarkEnd w:id="1440"/>
      <w:bookmarkEnd w:id="1441"/>
      <w:bookmarkEnd w:id="1442"/>
      <w:bookmarkEnd w:id="1443"/>
    </w:p>
    <w:p w14:paraId="08CE9487" w14:textId="2D3A3AD3" w:rsidR="00BC6B42" w:rsidDel="00C207D7" w:rsidRDefault="00BC6B42" w:rsidP="0045212A">
      <w:pPr>
        <w:pStyle w:val="BodyText"/>
        <w:rPr>
          <w:del w:id="1444" w:author="Author"/>
        </w:rPr>
      </w:pPr>
      <w:del w:id="1445" w:author="Author">
        <w:r w:rsidDel="00C207D7">
          <w:delText>The Search Claim search parameters also accept wildcard values. The Explain Wildcards link underneath the form explains the accepted uses of underscore (_) as a single character replacement and percent sign (%) as a string replacement.</w:delText>
        </w:r>
        <w:bookmarkStart w:id="1446" w:name="_Toc517681359"/>
        <w:bookmarkStart w:id="1447" w:name="_Toc517781809"/>
        <w:bookmarkStart w:id="1448" w:name="_Toc517783076"/>
        <w:bookmarkStart w:id="1449" w:name="_Toc37695288"/>
        <w:bookmarkStart w:id="1450" w:name="_Toc47427210"/>
        <w:bookmarkEnd w:id="1446"/>
        <w:bookmarkEnd w:id="1447"/>
        <w:bookmarkEnd w:id="1448"/>
        <w:bookmarkEnd w:id="1449"/>
        <w:bookmarkEnd w:id="1450"/>
      </w:del>
    </w:p>
    <w:p w14:paraId="7824C3C0" w14:textId="5695D87E" w:rsidR="00BC6B42" w:rsidDel="00C207D7" w:rsidRDefault="00BC6B42" w:rsidP="0045212A">
      <w:pPr>
        <w:pStyle w:val="BodyText"/>
        <w:rPr>
          <w:del w:id="1451" w:author="Author"/>
        </w:rPr>
      </w:pPr>
      <w:del w:id="1452" w:author="Author">
        <w:r w:rsidDel="00C207D7">
          <w:delText>Once the appropriate search criteria have been entered into the search parameters form, the user may click the Search button to bring up a list of matching claims. The Clear Form button will reset all criteria to the default values present when the Search Claims page is first rendered.</w:delText>
        </w:r>
        <w:bookmarkStart w:id="1453" w:name="_Toc517681360"/>
        <w:bookmarkStart w:id="1454" w:name="_Toc517781810"/>
        <w:bookmarkStart w:id="1455" w:name="_Toc517783077"/>
        <w:bookmarkStart w:id="1456" w:name="_Toc37695289"/>
        <w:bookmarkStart w:id="1457" w:name="_Toc47427211"/>
        <w:bookmarkEnd w:id="1453"/>
        <w:bookmarkEnd w:id="1454"/>
        <w:bookmarkEnd w:id="1455"/>
        <w:bookmarkEnd w:id="1456"/>
        <w:bookmarkEnd w:id="1457"/>
      </w:del>
    </w:p>
    <w:p w14:paraId="35768C3F" w14:textId="4D9F376F" w:rsidR="00BC6B42" w:rsidDel="00C207D7" w:rsidRDefault="00BC6B42" w:rsidP="0045212A">
      <w:pPr>
        <w:pStyle w:val="BodyText"/>
        <w:rPr>
          <w:del w:id="1458" w:author="Author"/>
        </w:rPr>
      </w:pPr>
      <w:del w:id="1459" w:author="Author">
        <w:r w:rsidDel="00C207D7">
          <w:delText>Within the results section of the page is a data element that is displayed when a search is run:</w:delText>
        </w:r>
        <w:bookmarkStart w:id="1460" w:name="_Toc517681361"/>
        <w:bookmarkStart w:id="1461" w:name="_Toc517781811"/>
        <w:bookmarkStart w:id="1462" w:name="_Toc517783078"/>
        <w:bookmarkStart w:id="1463" w:name="_Toc37695290"/>
        <w:bookmarkStart w:id="1464" w:name="_Toc47427212"/>
        <w:bookmarkEnd w:id="1460"/>
        <w:bookmarkEnd w:id="1461"/>
        <w:bookmarkEnd w:id="1462"/>
        <w:bookmarkEnd w:id="1463"/>
        <w:bookmarkEnd w:id="1464"/>
      </w:del>
    </w:p>
    <w:p w14:paraId="1FEF0B28" w14:textId="61CD90D8" w:rsidR="00BC6B42" w:rsidDel="00C207D7" w:rsidRDefault="00BC6B42" w:rsidP="00E8623F">
      <w:pPr>
        <w:pStyle w:val="BodyText"/>
        <w:numPr>
          <w:ilvl w:val="0"/>
          <w:numId w:val="25"/>
        </w:numPr>
        <w:rPr>
          <w:ins w:id="1465" w:author="Author"/>
          <w:del w:id="1466" w:author="Author"/>
        </w:rPr>
      </w:pPr>
      <w:del w:id="1467" w:author="Author">
        <w:r w:rsidDel="00C207D7">
          <w:delText>Number of results – A count of claims in the system matching the criteria entered into the search parameters and assigned to the users currently selected stations (</w:delText>
        </w:r>
        <w:r w:rsidRPr="00245947" w:rsidDel="00C207D7">
          <w:rPr>
            <w:b/>
            <w:i/>
          </w:rPr>
          <w:delText>see section 4.1</w:delText>
        </w:r>
      </w:del>
      <w:ins w:id="1468" w:author="Author">
        <w:del w:id="1469" w:author="Author">
          <w:r w:rsidR="007B24D4" w:rsidDel="00C207D7">
            <w:rPr>
              <w:b/>
              <w:i/>
            </w:rPr>
            <w:delText>4</w:delText>
          </w:r>
        </w:del>
      </w:ins>
      <w:del w:id="1470" w:author="Author">
        <w:r w:rsidRPr="00245947" w:rsidDel="00C207D7">
          <w:rPr>
            <w:b/>
            <w:i/>
          </w:rPr>
          <w:delText>.1</w:delText>
        </w:r>
        <w:r w:rsidDel="00C207D7">
          <w:delText>).</w:delText>
        </w:r>
      </w:del>
      <w:bookmarkStart w:id="1471" w:name="_Toc517681362"/>
      <w:bookmarkStart w:id="1472" w:name="_Toc517781812"/>
      <w:bookmarkStart w:id="1473" w:name="_Toc517783079"/>
      <w:bookmarkStart w:id="1474" w:name="_Toc37695291"/>
      <w:bookmarkStart w:id="1475" w:name="_Toc47427213"/>
      <w:bookmarkEnd w:id="1471"/>
      <w:bookmarkEnd w:id="1472"/>
      <w:bookmarkEnd w:id="1473"/>
      <w:bookmarkEnd w:id="1474"/>
      <w:bookmarkEnd w:id="1475"/>
    </w:p>
    <w:p w14:paraId="2320635D" w14:textId="729FF7ED" w:rsidR="00FD21C3" w:rsidDel="00C207D7" w:rsidRDefault="00FD21C3" w:rsidP="00FD21C3">
      <w:pPr>
        <w:pStyle w:val="BodyText"/>
        <w:rPr>
          <w:ins w:id="1476" w:author="Author"/>
          <w:del w:id="1477" w:author="Author"/>
        </w:rPr>
      </w:pPr>
      <w:ins w:id="1478" w:author="Author">
        <w:del w:id="1479" w:author="Author">
          <w:r w:rsidDel="00C207D7">
            <w:rPr>
              <w:noProof/>
            </w:rPr>
            <w:drawing>
              <wp:inline distT="0" distB="0" distL="0" distR="0" wp14:anchorId="54E39227" wp14:editId="0397B7B9">
                <wp:extent cx="5937250" cy="4711700"/>
                <wp:effectExtent l="0" t="0" r="6350" b="0"/>
                <wp:docPr id="139" name="Picture 139" descr="C:\Users\NMartinez\AppData\Local\Microsoft\Windows\INetCache\Content.Word\Figure 12 - Search Claim Page -- Explain Wildc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NMartinez\AppData\Local\Microsoft\Windows\INetCache\Content.Word\Figure 12 - Search Claim Page -- Explain Wildcard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250" cy="4711700"/>
                        </a:xfrm>
                        <a:prstGeom prst="rect">
                          <a:avLst/>
                        </a:prstGeom>
                        <a:noFill/>
                        <a:ln>
                          <a:noFill/>
                        </a:ln>
                      </pic:spPr>
                    </pic:pic>
                  </a:graphicData>
                </a:graphic>
              </wp:inline>
            </w:drawing>
          </w:r>
          <w:bookmarkStart w:id="1480" w:name="_Toc517681363"/>
          <w:bookmarkStart w:id="1481" w:name="_Toc517781813"/>
          <w:bookmarkStart w:id="1482" w:name="_Toc517783080"/>
          <w:bookmarkStart w:id="1483" w:name="_Toc37695292"/>
          <w:bookmarkStart w:id="1484" w:name="_Toc47427214"/>
          <w:bookmarkEnd w:id="1480"/>
          <w:bookmarkEnd w:id="1481"/>
          <w:bookmarkEnd w:id="1482"/>
          <w:bookmarkEnd w:id="1483"/>
          <w:bookmarkEnd w:id="1484"/>
        </w:del>
      </w:ins>
    </w:p>
    <w:p w14:paraId="3D99CE6C" w14:textId="2D8E2181" w:rsidR="00FD21C3" w:rsidRPr="00A8025B" w:rsidDel="00C207D7" w:rsidRDefault="00FD21C3" w:rsidP="00FD21C3">
      <w:pPr>
        <w:pStyle w:val="Caption"/>
        <w:rPr>
          <w:del w:id="1485" w:author="Author"/>
        </w:rPr>
      </w:pPr>
      <w:ins w:id="1486" w:author="Author">
        <w:del w:id="1487" w:author="Author">
          <w:r w:rsidRPr="00A8025B" w:rsidDel="00C207D7">
            <w:delText xml:space="preserve">Figure </w:delText>
          </w:r>
          <w:r w:rsidRPr="00A8025B" w:rsidDel="00C207D7">
            <w:rPr>
              <w:b w:val="0"/>
            </w:rPr>
            <w:fldChar w:fldCharType="begin"/>
          </w:r>
          <w:r w:rsidRPr="00A8025B" w:rsidDel="00C207D7">
            <w:delInstrText xml:space="preserve"> SEQ Figure \* ARABIC </w:delInstrText>
          </w:r>
          <w:r w:rsidRPr="00A8025B" w:rsidDel="00C207D7">
            <w:rPr>
              <w:b w:val="0"/>
            </w:rPr>
            <w:fldChar w:fldCharType="separate"/>
          </w:r>
          <w:r w:rsidRPr="00A8025B" w:rsidDel="00C207D7">
            <w:rPr>
              <w:noProof/>
            </w:rPr>
            <w:delText>13</w:delText>
          </w:r>
          <w:r w:rsidRPr="00A8025B" w:rsidDel="00C207D7">
            <w:rPr>
              <w:b w:val="0"/>
              <w:noProof/>
            </w:rPr>
            <w:fldChar w:fldCharType="end"/>
          </w:r>
          <w:r w:rsidRPr="00A8025B" w:rsidDel="00C207D7">
            <w:delText xml:space="preserve"> - Claim Search Page Wildcards Explination</w:delText>
          </w:r>
        </w:del>
      </w:ins>
      <w:bookmarkStart w:id="1488" w:name="_Toc517681364"/>
      <w:bookmarkStart w:id="1489" w:name="_Toc517781814"/>
      <w:bookmarkStart w:id="1490" w:name="_Toc517783081"/>
      <w:bookmarkStart w:id="1491" w:name="_Toc37695293"/>
      <w:bookmarkStart w:id="1492" w:name="_Toc47427215"/>
      <w:bookmarkEnd w:id="1488"/>
      <w:bookmarkEnd w:id="1489"/>
      <w:bookmarkEnd w:id="1490"/>
      <w:bookmarkEnd w:id="1491"/>
      <w:bookmarkEnd w:id="1492"/>
    </w:p>
    <w:p w14:paraId="308BAED6" w14:textId="0DAFF4EE" w:rsidR="00BC6B42" w:rsidDel="00C207D7" w:rsidRDefault="00BC6B42" w:rsidP="0045212A">
      <w:pPr>
        <w:pStyle w:val="BodyText"/>
        <w:rPr>
          <w:del w:id="1493" w:author="Author"/>
        </w:rPr>
      </w:pPr>
      <w:del w:id="1494" w:author="Author">
        <w:r w:rsidDel="00C207D7">
          <w:delText>The Search Claims results table includes the following information:</w:delText>
        </w:r>
        <w:bookmarkStart w:id="1495" w:name="_Toc517681365"/>
        <w:bookmarkStart w:id="1496" w:name="_Toc517781815"/>
        <w:bookmarkStart w:id="1497" w:name="_Toc517783082"/>
        <w:bookmarkStart w:id="1498" w:name="_Toc37695294"/>
        <w:bookmarkStart w:id="1499" w:name="_Toc47427216"/>
        <w:bookmarkEnd w:id="1495"/>
        <w:bookmarkEnd w:id="1496"/>
        <w:bookmarkEnd w:id="1497"/>
        <w:bookmarkEnd w:id="1498"/>
        <w:bookmarkEnd w:id="1499"/>
      </w:del>
    </w:p>
    <w:p w14:paraId="79BF0F25" w14:textId="32540263" w:rsidR="00BC6B42" w:rsidRPr="00F95253" w:rsidDel="00C207D7" w:rsidRDefault="00BC6B42" w:rsidP="0045212A">
      <w:pPr>
        <w:pStyle w:val="BodyText"/>
        <w:rPr>
          <w:del w:id="1500" w:author="Author"/>
          <w:b/>
        </w:rPr>
      </w:pPr>
      <w:del w:id="1501" w:author="Author">
        <w:r w:rsidRPr="00F95253" w:rsidDel="00C207D7">
          <w:rPr>
            <w:b/>
          </w:rPr>
          <w:delText>Header:</w:delText>
        </w:r>
        <w:bookmarkStart w:id="1502" w:name="_Toc517681366"/>
        <w:bookmarkStart w:id="1503" w:name="_Toc517781816"/>
        <w:bookmarkStart w:id="1504" w:name="_Toc517783083"/>
        <w:bookmarkStart w:id="1505" w:name="_Toc37695295"/>
        <w:bookmarkStart w:id="1506" w:name="_Toc47427217"/>
        <w:bookmarkEnd w:id="1502"/>
        <w:bookmarkEnd w:id="1503"/>
        <w:bookmarkEnd w:id="1504"/>
        <w:bookmarkEnd w:id="1505"/>
        <w:bookmarkEnd w:id="1506"/>
      </w:del>
    </w:p>
    <w:p w14:paraId="31B5029E" w14:textId="61767FD9" w:rsidR="00BC6B42" w:rsidRPr="008F40FC" w:rsidDel="00C207D7" w:rsidRDefault="00BC6B42" w:rsidP="0045212A">
      <w:pPr>
        <w:pStyle w:val="BodyText"/>
        <w:rPr>
          <w:del w:id="1507" w:author="Author"/>
        </w:rPr>
      </w:pPr>
      <w:del w:id="1508" w:author="Author">
        <w:r w:rsidRPr="008F40FC" w:rsidDel="00C207D7">
          <w:delText>The table</w:delText>
        </w:r>
        <w:r w:rsidDel="00C207D7">
          <w:delText xml:space="preserve"> header provides a select all claims checkbox and organizational details of the table columns. The user may click on any header to alternate between sorting ascending and descending based on the data included in the column for all claims returned.</w:delText>
        </w:r>
        <w:bookmarkStart w:id="1509" w:name="_Toc517681367"/>
        <w:bookmarkStart w:id="1510" w:name="_Toc517781817"/>
        <w:bookmarkStart w:id="1511" w:name="_Toc517783084"/>
        <w:bookmarkStart w:id="1512" w:name="_Toc37695296"/>
        <w:bookmarkStart w:id="1513" w:name="_Toc47427218"/>
        <w:bookmarkEnd w:id="1509"/>
        <w:bookmarkEnd w:id="1510"/>
        <w:bookmarkEnd w:id="1511"/>
        <w:bookmarkEnd w:id="1512"/>
        <w:bookmarkEnd w:id="1513"/>
      </w:del>
    </w:p>
    <w:p w14:paraId="08322AC3" w14:textId="1A1391A2" w:rsidR="00BC6B42" w:rsidDel="00C207D7" w:rsidRDefault="00BC6B42" w:rsidP="00E8623F">
      <w:pPr>
        <w:pStyle w:val="BodyText"/>
        <w:numPr>
          <w:ilvl w:val="0"/>
          <w:numId w:val="24"/>
        </w:numPr>
        <w:rPr>
          <w:del w:id="1514" w:author="Author"/>
        </w:rPr>
      </w:pPr>
      <w:del w:id="1515" w:author="Author">
        <w:r w:rsidDel="00C207D7">
          <w:delText>Checkbox – Selects all visible claims in the table</w:delText>
        </w:r>
        <w:bookmarkStart w:id="1516" w:name="_Toc517681368"/>
        <w:bookmarkStart w:id="1517" w:name="_Toc517781818"/>
        <w:bookmarkStart w:id="1518" w:name="_Toc517783085"/>
        <w:bookmarkStart w:id="1519" w:name="_Toc37695297"/>
        <w:bookmarkStart w:id="1520" w:name="_Toc47427219"/>
        <w:bookmarkEnd w:id="1516"/>
        <w:bookmarkEnd w:id="1517"/>
        <w:bookmarkEnd w:id="1518"/>
        <w:bookmarkEnd w:id="1519"/>
        <w:bookmarkEnd w:id="1520"/>
      </w:del>
    </w:p>
    <w:p w14:paraId="079F39A2" w14:textId="11CB73A3" w:rsidR="00BC6B42" w:rsidDel="00C207D7" w:rsidRDefault="00BC6B42" w:rsidP="00E8623F">
      <w:pPr>
        <w:pStyle w:val="BodyText"/>
        <w:numPr>
          <w:ilvl w:val="0"/>
          <w:numId w:val="24"/>
        </w:numPr>
        <w:rPr>
          <w:del w:id="1521" w:author="Author"/>
        </w:rPr>
      </w:pPr>
      <w:del w:id="1522" w:author="Author">
        <w:r w:rsidDel="00C207D7">
          <w:delText>Claim ID – Column header for the numerical identifier of the claim</w:delText>
        </w:r>
        <w:bookmarkStart w:id="1523" w:name="_Toc517681369"/>
        <w:bookmarkStart w:id="1524" w:name="_Toc517781819"/>
        <w:bookmarkStart w:id="1525" w:name="_Toc517783086"/>
        <w:bookmarkStart w:id="1526" w:name="_Toc37695298"/>
        <w:bookmarkStart w:id="1527" w:name="_Toc47427220"/>
        <w:bookmarkEnd w:id="1523"/>
        <w:bookmarkEnd w:id="1524"/>
        <w:bookmarkEnd w:id="1525"/>
        <w:bookmarkEnd w:id="1526"/>
        <w:bookmarkEnd w:id="1527"/>
      </w:del>
    </w:p>
    <w:p w14:paraId="0272B793" w14:textId="72C65174" w:rsidR="00BC6B42" w:rsidDel="00C207D7" w:rsidRDefault="00BC6B42" w:rsidP="00E8623F">
      <w:pPr>
        <w:pStyle w:val="BodyText"/>
        <w:numPr>
          <w:ilvl w:val="0"/>
          <w:numId w:val="24"/>
        </w:numPr>
        <w:rPr>
          <w:del w:id="1528" w:author="Author"/>
        </w:rPr>
      </w:pPr>
      <w:del w:id="1529" w:author="Author">
        <w:r w:rsidDel="00C207D7">
          <w:delText>Claim Type – Column header for the type of claim – Institutional, Professional, or Dental</w:delText>
        </w:r>
        <w:bookmarkStart w:id="1530" w:name="_Toc517681370"/>
        <w:bookmarkStart w:id="1531" w:name="_Toc517781820"/>
        <w:bookmarkStart w:id="1532" w:name="_Toc517783087"/>
        <w:bookmarkStart w:id="1533" w:name="_Toc37695299"/>
        <w:bookmarkStart w:id="1534" w:name="_Toc47427221"/>
        <w:bookmarkEnd w:id="1530"/>
        <w:bookmarkEnd w:id="1531"/>
        <w:bookmarkEnd w:id="1532"/>
        <w:bookmarkEnd w:id="1533"/>
        <w:bookmarkEnd w:id="1534"/>
      </w:del>
    </w:p>
    <w:p w14:paraId="05F92CF7" w14:textId="6E4EF36B" w:rsidR="00BC6B42" w:rsidDel="00C207D7" w:rsidRDefault="00BC6B42" w:rsidP="00E8623F">
      <w:pPr>
        <w:pStyle w:val="BodyText"/>
        <w:numPr>
          <w:ilvl w:val="0"/>
          <w:numId w:val="24"/>
        </w:numPr>
        <w:rPr>
          <w:del w:id="1535" w:author="Author"/>
        </w:rPr>
      </w:pPr>
      <w:del w:id="1536" w:author="Author">
        <w:r w:rsidDel="00C207D7">
          <w:delText>Status – Column header for the status of the claim – ESTABLISHED, INPROCESS, AGED, PAYER ERROR, REJECTED, COMPLETE.</w:delText>
        </w:r>
        <w:bookmarkStart w:id="1537" w:name="_Toc517681371"/>
        <w:bookmarkStart w:id="1538" w:name="_Toc517781821"/>
        <w:bookmarkStart w:id="1539" w:name="_Toc517783088"/>
        <w:bookmarkStart w:id="1540" w:name="_Toc37695300"/>
        <w:bookmarkStart w:id="1541" w:name="_Toc47427222"/>
        <w:bookmarkEnd w:id="1537"/>
        <w:bookmarkEnd w:id="1538"/>
        <w:bookmarkEnd w:id="1539"/>
        <w:bookmarkEnd w:id="1540"/>
        <w:bookmarkEnd w:id="1541"/>
      </w:del>
    </w:p>
    <w:p w14:paraId="12962E66" w14:textId="3F52FE0F" w:rsidR="00282036" w:rsidDel="00C207D7" w:rsidRDefault="00282036" w:rsidP="00E8623F">
      <w:pPr>
        <w:pStyle w:val="BodyText"/>
        <w:numPr>
          <w:ilvl w:val="0"/>
          <w:numId w:val="24"/>
        </w:numPr>
        <w:rPr>
          <w:ins w:id="1542" w:author="Author"/>
          <w:del w:id="1543" w:author="Author"/>
        </w:rPr>
      </w:pPr>
      <w:ins w:id="1544" w:author="Author">
        <w:del w:id="1545" w:author="Author">
          <w:r w:rsidDel="00C207D7">
            <w:delText xml:space="preserve">Program Indicator </w:delText>
          </w:r>
          <w:r w:rsidR="00FD21C3" w:rsidDel="00C207D7">
            <w:delText xml:space="preserve"> </w:delText>
          </w:r>
          <w:r w:rsidDel="00C207D7">
            <w:delText>– Column header for the program indicator, which indicates which program the claim is associated with, defaulting to VA FEE if there is no program associated with the claim.</w:delText>
          </w:r>
          <w:bookmarkStart w:id="1546" w:name="_Toc517681372"/>
          <w:bookmarkStart w:id="1547" w:name="_Toc517781822"/>
          <w:bookmarkStart w:id="1548" w:name="_Toc517783089"/>
          <w:bookmarkStart w:id="1549" w:name="_Toc37695301"/>
          <w:bookmarkStart w:id="1550" w:name="_Toc47427223"/>
          <w:bookmarkEnd w:id="1546"/>
          <w:bookmarkEnd w:id="1547"/>
          <w:bookmarkEnd w:id="1548"/>
          <w:bookmarkEnd w:id="1549"/>
          <w:bookmarkEnd w:id="1550"/>
        </w:del>
      </w:ins>
    </w:p>
    <w:p w14:paraId="433EB9CD" w14:textId="2A198CAA" w:rsidR="00BC6B42" w:rsidDel="00C207D7" w:rsidRDefault="00BC6B42" w:rsidP="00E8623F">
      <w:pPr>
        <w:pStyle w:val="BodyText"/>
        <w:numPr>
          <w:ilvl w:val="0"/>
          <w:numId w:val="24"/>
        </w:numPr>
        <w:rPr>
          <w:del w:id="1551" w:author="Author"/>
        </w:rPr>
      </w:pPr>
      <w:del w:id="1552" w:author="Author">
        <w:r w:rsidDel="00C207D7">
          <w:delText>HERO – Column header for the HERO program indicator, which is Y if the claim is associated to the HERO program and N if the claim is not associated with the HERO program.</w:delText>
        </w:r>
        <w:bookmarkStart w:id="1553" w:name="_Toc517681373"/>
        <w:bookmarkStart w:id="1554" w:name="_Toc517781823"/>
        <w:bookmarkStart w:id="1555" w:name="_Toc517783090"/>
        <w:bookmarkStart w:id="1556" w:name="_Toc37695302"/>
        <w:bookmarkStart w:id="1557" w:name="_Toc47427224"/>
        <w:bookmarkEnd w:id="1553"/>
        <w:bookmarkEnd w:id="1554"/>
        <w:bookmarkEnd w:id="1555"/>
        <w:bookmarkEnd w:id="1556"/>
        <w:bookmarkEnd w:id="1557"/>
      </w:del>
    </w:p>
    <w:p w14:paraId="586AD58A" w14:textId="03E173E2" w:rsidR="00BC6B42" w:rsidDel="00C207D7" w:rsidRDefault="00BC6B42" w:rsidP="00E8623F">
      <w:pPr>
        <w:pStyle w:val="BodyText"/>
        <w:numPr>
          <w:ilvl w:val="0"/>
          <w:numId w:val="24"/>
        </w:numPr>
        <w:rPr>
          <w:del w:id="1558" w:author="Author"/>
        </w:rPr>
      </w:pPr>
      <w:del w:id="1559" w:author="Author">
        <w:r w:rsidDel="00C207D7">
          <w:delText>Veteran Name – Column header for the first and last name of the veteran associated with the claim.</w:delText>
        </w:r>
        <w:bookmarkStart w:id="1560" w:name="_Toc517681374"/>
        <w:bookmarkStart w:id="1561" w:name="_Toc517781824"/>
        <w:bookmarkStart w:id="1562" w:name="_Toc517783091"/>
        <w:bookmarkStart w:id="1563" w:name="_Toc37695303"/>
        <w:bookmarkStart w:id="1564" w:name="_Toc47427225"/>
        <w:bookmarkEnd w:id="1560"/>
        <w:bookmarkEnd w:id="1561"/>
        <w:bookmarkEnd w:id="1562"/>
        <w:bookmarkEnd w:id="1563"/>
        <w:bookmarkEnd w:id="1564"/>
      </w:del>
    </w:p>
    <w:p w14:paraId="158EE527" w14:textId="2F053CDF" w:rsidR="00BC6B42" w:rsidDel="00C207D7" w:rsidRDefault="00BC6B42" w:rsidP="00E8623F">
      <w:pPr>
        <w:pStyle w:val="BodyText"/>
        <w:numPr>
          <w:ilvl w:val="0"/>
          <w:numId w:val="24"/>
        </w:numPr>
        <w:rPr>
          <w:del w:id="1565" w:author="Author"/>
        </w:rPr>
      </w:pPr>
      <w:del w:id="1566" w:author="Author">
        <w:r w:rsidDel="00C207D7">
          <w:delText>SSN – Column header for the SSN of the veteran associated with the claim.</w:delText>
        </w:r>
        <w:bookmarkStart w:id="1567" w:name="_Toc517681375"/>
        <w:bookmarkStart w:id="1568" w:name="_Toc517781825"/>
        <w:bookmarkStart w:id="1569" w:name="_Toc517783092"/>
        <w:bookmarkStart w:id="1570" w:name="_Toc37695304"/>
        <w:bookmarkStart w:id="1571" w:name="_Toc47427226"/>
        <w:bookmarkEnd w:id="1567"/>
        <w:bookmarkEnd w:id="1568"/>
        <w:bookmarkEnd w:id="1569"/>
        <w:bookmarkEnd w:id="1570"/>
        <w:bookmarkEnd w:id="1571"/>
      </w:del>
    </w:p>
    <w:p w14:paraId="25F9D0BA" w14:textId="4AAC3BFE" w:rsidR="00BC6B42" w:rsidDel="00C207D7" w:rsidRDefault="00BC6B42" w:rsidP="00E8623F">
      <w:pPr>
        <w:pStyle w:val="BodyText"/>
        <w:numPr>
          <w:ilvl w:val="0"/>
          <w:numId w:val="24"/>
        </w:numPr>
        <w:rPr>
          <w:del w:id="1572" w:author="Author"/>
        </w:rPr>
      </w:pPr>
      <w:del w:id="1573" w:author="Author">
        <w:r w:rsidDel="00C207D7">
          <w:delText xml:space="preserve">Patient Control </w:delText>
        </w:r>
      </w:del>
      <w:ins w:id="1574" w:author="Author">
        <w:del w:id="1575" w:author="Author">
          <w:r w:rsidR="00FD21C3" w:rsidDel="00C207D7">
            <w:delText xml:space="preserve">Ctl# </w:delText>
          </w:r>
        </w:del>
      </w:ins>
      <w:del w:id="1576" w:author="Author">
        <w:r w:rsidDel="00C207D7">
          <w:delText>– Column header for the Patient Control Number (PCN) for the veteran associated with the claim.</w:delText>
        </w:r>
        <w:bookmarkStart w:id="1577" w:name="_Toc517681376"/>
        <w:bookmarkStart w:id="1578" w:name="_Toc517781826"/>
        <w:bookmarkStart w:id="1579" w:name="_Toc517783093"/>
        <w:bookmarkStart w:id="1580" w:name="_Toc37695305"/>
        <w:bookmarkStart w:id="1581" w:name="_Toc47427227"/>
        <w:bookmarkEnd w:id="1577"/>
        <w:bookmarkEnd w:id="1578"/>
        <w:bookmarkEnd w:id="1579"/>
        <w:bookmarkEnd w:id="1580"/>
        <w:bookmarkEnd w:id="1581"/>
      </w:del>
    </w:p>
    <w:p w14:paraId="7BC934F3" w14:textId="4C865F2E" w:rsidR="00BC6B42" w:rsidDel="00C207D7" w:rsidRDefault="00BC6B42" w:rsidP="00E8623F">
      <w:pPr>
        <w:pStyle w:val="BodyText"/>
        <w:numPr>
          <w:ilvl w:val="0"/>
          <w:numId w:val="24"/>
        </w:numPr>
        <w:rPr>
          <w:del w:id="1582" w:author="Author"/>
        </w:rPr>
      </w:pPr>
      <w:del w:id="1583" w:author="Author">
        <w:r w:rsidDel="00C207D7">
          <w:delText>Service Date – Column header for the date of service for the claim.</w:delText>
        </w:r>
        <w:bookmarkStart w:id="1584" w:name="_Toc517681377"/>
        <w:bookmarkStart w:id="1585" w:name="_Toc517781827"/>
        <w:bookmarkStart w:id="1586" w:name="_Toc517783094"/>
        <w:bookmarkStart w:id="1587" w:name="_Toc37695306"/>
        <w:bookmarkStart w:id="1588" w:name="_Toc47427228"/>
        <w:bookmarkEnd w:id="1584"/>
        <w:bookmarkEnd w:id="1585"/>
        <w:bookmarkEnd w:id="1586"/>
        <w:bookmarkEnd w:id="1587"/>
        <w:bookmarkEnd w:id="1588"/>
      </w:del>
    </w:p>
    <w:p w14:paraId="7101561F" w14:textId="0D056ECA" w:rsidR="00BC6B42" w:rsidDel="00C207D7" w:rsidRDefault="00BC6B42" w:rsidP="00E8623F">
      <w:pPr>
        <w:pStyle w:val="BodyText"/>
        <w:numPr>
          <w:ilvl w:val="0"/>
          <w:numId w:val="24"/>
        </w:numPr>
        <w:rPr>
          <w:del w:id="1589" w:author="Author"/>
        </w:rPr>
      </w:pPr>
      <w:del w:id="1590" w:author="Author">
        <w:r w:rsidDel="00C207D7">
          <w:delText>Provider – Column header for name of the service provider for the claim.</w:delText>
        </w:r>
        <w:bookmarkStart w:id="1591" w:name="_Toc517681378"/>
        <w:bookmarkStart w:id="1592" w:name="_Toc517781828"/>
        <w:bookmarkStart w:id="1593" w:name="_Toc517783095"/>
        <w:bookmarkStart w:id="1594" w:name="_Toc37695307"/>
        <w:bookmarkStart w:id="1595" w:name="_Toc47427229"/>
        <w:bookmarkEnd w:id="1591"/>
        <w:bookmarkEnd w:id="1592"/>
        <w:bookmarkEnd w:id="1593"/>
        <w:bookmarkEnd w:id="1594"/>
        <w:bookmarkEnd w:id="1595"/>
      </w:del>
    </w:p>
    <w:p w14:paraId="5B51C93D" w14:textId="363EEC46" w:rsidR="00BC6B42" w:rsidDel="00C207D7" w:rsidRDefault="00BC6B42" w:rsidP="00E8623F">
      <w:pPr>
        <w:pStyle w:val="BodyText"/>
        <w:numPr>
          <w:ilvl w:val="0"/>
          <w:numId w:val="24"/>
        </w:numPr>
        <w:rPr>
          <w:del w:id="1596" w:author="Author"/>
        </w:rPr>
      </w:pPr>
      <w:del w:id="1597" w:author="Author">
        <w:r w:rsidDel="00C207D7">
          <w:delText xml:space="preserve">Pr </w:delText>
        </w:r>
        <w:r w:rsidRPr="00277C39" w:rsidDel="00C207D7">
          <w:delText>TIN – Column header for the tax identification number</w:delText>
        </w:r>
        <w:r w:rsidDel="00C207D7">
          <w:delText xml:space="preserve"> for the service provider associated with the claim.</w:delText>
        </w:r>
        <w:bookmarkStart w:id="1598" w:name="_Toc517681379"/>
        <w:bookmarkStart w:id="1599" w:name="_Toc517781829"/>
        <w:bookmarkStart w:id="1600" w:name="_Toc517783096"/>
        <w:bookmarkStart w:id="1601" w:name="_Toc37695308"/>
        <w:bookmarkStart w:id="1602" w:name="_Toc47427230"/>
        <w:bookmarkEnd w:id="1598"/>
        <w:bookmarkEnd w:id="1599"/>
        <w:bookmarkEnd w:id="1600"/>
        <w:bookmarkEnd w:id="1601"/>
        <w:bookmarkEnd w:id="1602"/>
      </w:del>
    </w:p>
    <w:p w14:paraId="6BA20B3D" w14:textId="26FB1897" w:rsidR="00BC6B42" w:rsidDel="00C207D7" w:rsidRDefault="00BC6B42" w:rsidP="00E8623F">
      <w:pPr>
        <w:pStyle w:val="BodyText"/>
        <w:numPr>
          <w:ilvl w:val="0"/>
          <w:numId w:val="24"/>
        </w:numPr>
        <w:rPr>
          <w:del w:id="1603" w:author="Author"/>
        </w:rPr>
      </w:pPr>
      <w:del w:id="1604" w:author="Author">
        <w:r w:rsidDel="00C207D7">
          <w:delText>Pr NPI – Column header for the national provider index</w:delText>
        </w:r>
        <w:bookmarkStart w:id="1605" w:name="_Toc517681380"/>
        <w:bookmarkStart w:id="1606" w:name="_Toc517781830"/>
        <w:bookmarkStart w:id="1607" w:name="_Toc517783097"/>
        <w:bookmarkStart w:id="1608" w:name="_Toc37695309"/>
        <w:bookmarkStart w:id="1609" w:name="_Toc47427231"/>
        <w:bookmarkEnd w:id="1605"/>
        <w:bookmarkEnd w:id="1606"/>
        <w:bookmarkEnd w:id="1607"/>
        <w:bookmarkEnd w:id="1608"/>
        <w:bookmarkEnd w:id="1609"/>
      </w:del>
    </w:p>
    <w:p w14:paraId="42961A72" w14:textId="1D32FD4A" w:rsidR="00BC6B42" w:rsidDel="00C207D7" w:rsidRDefault="00BC6B42" w:rsidP="00E8623F">
      <w:pPr>
        <w:pStyle w:val="BodyText"/>
        <w:numPr>
          <w:ilvl w:val="0"/>
          <w:numId w:val="24"/>
        </w:numPr>
        <w:rPr>
          <w:del w:id="1610" w:author="Author"/>
        </w:rPr>
      </w:pPr>
      <w:del w:id="1611" w:author="Author">
        <w:r w:rsidDel="00C207D7">
          <w:delText>Facility – Column header for the station number the claim is assigned to.</w:delText>
        </w:r>
        <w:bookmarkStart w:id="1612" w:name="_Toc517681381"/>
        <w:bookmarkStart w:id="1613" w:name="_Toc517781831"/>
        <w:bookmarkStart w:id="1614" w:name="_Toc517783098"/>
        <w:bookmarkStart w:id="1615" w:name="_Toc37695310"/>
        <w:bookmarkStart w:id="1616" w:name="_Toc47427232"/>
        <w:bookmarkEnd w:id="1612"/>
        <w:bookmarkEnd w:id="1613"/>
        <w:bookmarkEnd w:id="1614"/>
        <w:bookmarkEnd w:id="1615"/>
        <w:bookmarkEnd w:id="1616"/>
      </w:del>
    </w:p>
    <w:p w14:paraId="138167DA" w14:textId="482BC258" w:rsidR="00BC6B42" w:rsidDel="00C207D7" w:rsidRDefault="00BC6B42" w:rsidP="00E8623F">
      <w:pPr>
        <w:pStyle w:val="BodyText"/>
        <w:numPr>
          <w:ilvl w:val="0"/>
          <w:numId w:val="24"/>
        </w:numPr>
        <w:rPr>
          <w:del w:id="1617" w:author="Author"/>
        </w:rPr>
      </w:pPr>
      <w:del w:id="1618" w:author="Author">
        <w:r w:rsidDel="00C207D7">
          <w:delText>Assigned To – Column header for the person to which the claim is assigned.</w:delText>
        </w:r>
        <w:bookmarkStart w:id="1619" w:name="_Toc517681382"/>
        <w:bookmarkStart w:id="1620" w:name="_Toc517781832"/>
        <w:bookmarkStart w:id="1621" w:name="_Toc517783099"/>
        <w:bookmarkStart w:id="1622" w:name="_Toc37695311"/>
        <w:bookmarkStart w:id="1623" w:name="_Toc47427233"/>
        <w:bookmarkEnd w:id="1619"/>
        <w:bookmarkEnd w:id="1620"/>
        <w:bookmarkEnd w:id="1621"/>
        <w:bookmarkEnd w:id="1622"/>
        <w:bookmarkEnd w:id="1623"/>
      </w:del>
    </w:p>
    <w:p w14:paraId="6679C0E7" w14:textId="51CB883A" w:rsidR="00BC6B42" w:rsidRPr="00F35C72" w:rsidDel="00C207D7" w:rsidRDefault="00BC6B42" w:rsidP="0045212A">
      <w:pPr>
        <w:pStyle w:val="BodyText"/>
        <w:rPr>
          <w:del w:id="1624" w:author="Author"/>
          <w:b/>
        </w:rPr>
      </w:pPr>
      <w:del w:id="1625" w:author="Author">
        <w:r w:rsidRPr="00F35C72" w:rsidDel="00C207D7">
          <w:rPr>
            <w:b/>
          </w:rPr>
          <w:delText xml:space="preserve">Table Lines: </w:delText>
        </w:r>
        <w:bookmarkStart w:id="1626" w:name="_Toc517681383"/>
        <w:bookmarkStart w:id="1627" w:name="_Toc517781833"/>
        <w:bookmarkStart w:id="1628" w:name="_Toc517783100"/>
        <w:bookmarkStart w:id="1629" w:name="_Toc37695312"/>
        <w:bookmarkStart w:id="1630" w:name="_Toc47427234"/>
        <w:bookmarkEnd w:id="1626"/>
        <w:bookmarkEnd w:id="1627"/>
        <w:bookmarkEnd w:id="1628"/>
        <w:bookmarkEnd w:id="1629"/>
        <w:bookmarkEnd w:id="1630"/>
      </w:del>
    </w:p>
    <w:p w14:paraId="67EA4C49" w14:textId="1B9A44F4" w:rsidR="00BC6B42" w:rsidDel="00C207D7" w:rsidRDefault="00BC6B42" w:rsidP="0045212A">
      <w:pPr>
        <w:pStyle w:val="BodyText"/>
        <w:rPr>
          <w:del w:id="1631" w:author="Author"/>
        </w:rPr>
      </w:pPr>
      <w:del w:id="1632" w:author="Author">
        <w:r w:rsidDel="00C207D7">
          <w:delText>Each line of the claim list table includes the functionality to select each claim via a checkbox on the left. The remaining data corresponds with the table header as stated above.</w:delText>
        </w:r>
        <w:bookmarkStart w:id="1633" w:name="_Toc517681384"/>
        <w:bookmarkStart w:id="1634" w:name="_Toc517781834"/>
        <w:bookmarkStart w:id="1635" w:name="_Toc517783101"/>
        <w:bookmarkStart w:id="1636" w:name="_Toc37695313"/>
        <w:bookmarkStart w:id="1637" w:name="_Toc47427235"/>
        <w:bookmarkEnd w:id="1633"/>
        <w:bookmarkEnd w:id="1634"/>
        <w:bookmarkEnd w:id="1635"/>
        <w:bookmarkEnd w:id="1636"/>
        <w:bookmarkEnd w:id="1637"/>
      </w:del>
    </w:p>
    <w:p w14:paraId="227D7BB7" w14:textId="0854029C" w:rsidR="00BC6B42" w:rsidRPr="00245947" w:rsidDel="00C207D7" w:rsidRDefault="00BC6B42" w:rsidP="0045212A">
      <w:pPr>
        <w:pStyle w:val="BodyText"/>
        <w:rPr>
          <w:del w:id="1638" w:author="Author"/>
          <w:b/>
        </w:rPr>
      </w:pPr>
      <w:del w:id="1639" w:author="Author">
        <w:r w:rsidRPr="00245947" w:rsidDel="00C207D7">
          <w:rPr>
            <w:b/>
          </w:rPr>
          <w:delText>Buttons:</w:delText>
        </w:r>
        <w:bookmarkStart w:id="1640" w:name="_Toc517681385"/>
        <w:bookmarkStart w:id="1641" w:name="_Toc517781835"/>
        <w:bookmarkStart w:id="1642" w:name="_Toc517783102"/>
        <w:bookmarkStart w:id="1643" w:name="_Toc37695314"/>
        <w:bookmarkStart w:id="1644" w:name="_Toc47427236"/>
        <w:bookmarkEnd w:id="1640"/>
        <w:bookmarkEnd w:id="1641"/>
        <w:bookmarkEnd w:id="1642"/>
        <w:bookmarkEnd w:id="1643"/>
        <w:bookmarkEnd w:id="1644"/>
      </w:del>
    </w:p>
    <w:p w14:paraId="42FFE43C" w14:textId="19F4D678" w:rsidR="00BC6B42" w:rsidDel="00C207D7" w:rsidRDefault="00BC6B42" w:rsidP="0045212A">
      <w:pPr>
        <w:pStyle w:val="BodyText"/>
        <w:rPr>
          <w:del w:id="1645" w:author="Author"/>
        </w:rPr>
      </w:pPr>
      <w:del w:id="1646" w:author="Author">
        <w:r w:rsidDel="00C207D7">
          <w:delText>The Search Claims page offers the following buttons at the top and bottom of the search results list:</w:delText>
        </w:r>
        <w:bookmarkStart w:id="1647" w:name="_Toc517681386"/>
        <w:bookmarkStart w:id="1648" w:name="_Toc517781836"/>
        <w:bookmarkStart w:id="1649" w:name="_Toc517783103"/>
        <w:bookmarkStart w:id="1650" w:name="_Toc37695315"/>
        <w:bookmarkStart w:id="1651" w:name="_Toc47427237"/>
        <w:bookmarkEnd w:id="1647"/>
        <w:bookmarkEnd w:id="1648"/>
        <w:bookmarkEnd w:id="1649"/>
        <w:bookmarkEnd w:id="1650"/>
        <w:bookmarkEnd w:id="1651"/>
      </w:del>
    </w:p>
    <w:p w14:paraId="774A18A2" w14:textId="2E7DE96F" w:rsidR="002D1384" w:rsidDel="00C207D7" w:rsidRDefault="002D1384" w:rsidP="00E8623F">
      <w:pPr>
        <w:pStyle w:val="BodyText"/>
        <w:numPr>
          <w:ilvl w:val="0"/>
          <w:numId w:val="26"/>
        </w:numPr>
        <w:rPr>
          <w:del w:id="1652" w:author="Author"/>
        </w:rPr>
      </w:pPr>
      <w:del w:id="1653" w:author="Author">
        <w:r w:rsidDel="00C207D7">
          <w:delText xml:space="preserve">Print – Produces a PDF version of all selected claims for printing </w:delText>
        </w:r>
        <w:r w:rsidRPr="000415A7" w:rsidDel="00C207D7">
          <w:rPr>
            <w:b/>
            <w:i/>
          </w:rPr>
          <w:delText>(see Section 9.1.</w:delText>
        </w:r>
      </w:del>
      <w:ins w:id="1654" w:author="Author">
        <w:del w:id="1655" w:author="Author">
          <w:r w:rsidR="003B505C" w:rsidDel="00C207D7">
            <w:rPr>
              <w:b/>
              <w:i/>
            </w:rPr>
            <w:delText>4.1</w:delText>
          </w:r>
          <w:r w:rsidR="007B24D4" w:rsidDel="00C207D7">
            <w:rPr>
              <w:b/>
              <w:i/>
            </w:rPr>
            <w:delText>4</w:delText>
          </w:r>
          <w:r w:rsidR="003B505C" w:rsidDel="00C207D7">
            <w:rPr>
              <w:b/>
              <w:i/>
            </w:rPr>
            <w:delText>.</w:delText>
          </w:r>
        </w:del>
      </w:ins>
      <w:del w:id="1656" w:author="Author">
        <w:r w:rsidRPr="000415A7" w:rsidDel="00C207D7">
          <w:rPr>
            <w:b/>
            <w:i/>
          </w:rPr>
          <w:delText xml:space="preserve">49) </w:delText>
        </w:r>
        <w:r w:rsidDel="00C207D7">
          <w:delText xml:space="preserve">- </w:delText>
        </w:r>
        <w:r w:rsidRPr="00A07831" w:rsidDel="00C207D7">
          <w:delText xml:space="preserve">Sample Print PDF File of Claims to view a sample </w:delText>
        </w:r>
        <w:r w:rsidDel="00C207D7">
          <w:delText>c</w:delText>
        </w:r>
        <w:r w:rsidRPr="00F632DA" w:rsidDel="00C207D7">
          <w:delText xml:space="preserve">laim </w:delText>
        </w:r>
        <w:r w:rsidDel="00C207D7">
          <w:delText>.pdf</w:delText>
        </w:r>
        <w:r w:rsidRPr="00F632DA" w:rsidDel="00C207D7">
          <w:delText xml:space="preserve"> file.</w:delText>
        </w:r>
        <w:bookmarkStart w:id="1657" w:name="_Toc517681387"/>
        <w:bookmarkStart w:id="1658" w:name="_Toc517781837"/>
        <w:bookmarkStart w:id="1659" w:name="_Toc517783104"/>
        <w:bookmarkStart w:id="1660" w:name="_Toc37695316"/>
        <w:bookmarkStart w:id="1661" w:name="_Toc47427238"/>
        <w:bookmarkEnd w:id="1657"/>
        <w:bookmarkEnd w:id="1658"/>
        <w:bookmarkEnd w:id="1659"/>
        <w:bookmarkEnd w:id="1660"/>
        <w:bookmarkEnd w:id="1661"/>
      </w:del>
    </w:p>
    <w:p w14:paraId="709FE593" w14:textId="215170A7" w:rsidR="002D1384" w:rsidDel="00C207D7" w:rsidRDefault="002D1384" w:rsidP="00E8623F">
      <w:pPr>
        <w:pStyle w:val="BodyText"/>
        <w:numPr>
          <w:ilvl w:val="0"/>
          <w:numId w:val="26"/>
        </w:numPr>
        <w:rPr>
          <w:del w:id="1662" w:author="Author"/>
        </w:rPr>
      </w:pPr>
      <w:del w:id="1663" w:author="Author">
        <w:r w:rsidDel="00C207D7">
          <w:delText>Reroute – Reroutes claims to another VISN or station using the Reroute page (</w:delText>
        </w:r>
        <w:r w:rsidRPr="00754CF0" w:rsidDel="00C207D7">
          <w:rPr>
            <w:b/>
            <w:i/>
          </w:rPr>
          <w:delText xml:space="preserve">see section </w:delText>
        </w:r>
        <w:r w:rsidDel="00C207D7">
          <w:rPr>
            <w:b/>
            <w:i/>
          </w:rPr>
          <w:delText>9.1.</w:delText>
        </w:r>
      </w:del>
      <w:ins w:id="1664" w:author="Author">
        <w:del w:id="1665" w:author="Author">
          <w:r w:rsidR="003B505C" w:rsidDel="00C207D7">
            <w:rPr>
              <w:b/>
              <w:i/>
            </w:rPr>
            <w:delText>4.1</w:delText>
          </w:r>
          <w:r w:rsidR="007B24D4" w:rsidDel="00C207D7">
            <w:rPr>
              <w:b/>
              <w:i/>
            </w:rPr>
            <w:delText>4</w:delText>
          </w:r>
          <w:r w:rsidR="003B505C" w:rsidDel="00C207D7">
            <w:rPr>
              <w:b/>
              <w:i/>
            </w:rPr>
            <w:delText>.</w:delText>
          </w:r>
        </w:del>
      </w:ins>
      <w:del w:id="1666" w:author="Author">
        <w:r w:rsidDel="00C207D7">
          <w:rPr>
            <w:b/>
            <w:i/>
          </w:rPr>
          <w:delText>15</w:delText>
        </w:r>
        <w:r w:rsidDel="00C207D7">
          <w:delText>)</w:delText>
        </w:r>
        <w:bookmarkStart w:id="1667" w:name="_Toc517681388"/>
        <w:bookmarkStart w:id="1668" w:name="_Toc517781838"/>
        <w:bookmarkStart w:id="1669" w:name="_Toc517783105"/>
        <w:bookmarkStart w:id="1670" w:name="_Toc37695317"/>
        <w:bookmarkStart w:id="1671" w:name="_Toc47427239"/>
        <w:bookmarkEnd w:id="1667"/>
        <w:bookmarkEnd w:id="1668"/>
        <w:bookmarkEnd w:id="1669"/>
        <w:bookmarkEnd w:id="1670"/>
        <w:bookmarkEnd w:id="1671"/>
      </w:del>
    </w:p>
    <w:p w14:paraId="413739CE" w14:textId="6A69B133" w:rsidR="002D1384" w:rsidDel="00C207D7" w:rsidRDefault="002D1384" w:rsidP="00E8623F">
      <w:pPr>
        <w:pStyle w:val="BodyText"/>
        <w:numPr>
          <w:ilvl w:val="0"/>
          <w:numId w:val="26"/>
        </w:numPr>
        <w:rPr>
          <w:del w:id="1672" w:author="Author"/>
        </w:rPr>
      </w:pPr>
      <w:del w:id="1673" w:author="Author">
        <w:r w:rsidDel="00C207D7">
          <w:delText>Disapprove – Disapproves selected claims by setting its status to REJECTED. User will be forwarded to the Disapprove Claims page whereby the user will be given the opportunity to select which Claims selected previously will be placed into the REJECTED state (</w:delText>
        </w:r>
        <w:r w:rsidRPr="00754CF0" w:rsidDel="00C207D7">
          <w:rPr>
            <w:b/>
            <w:i/>
          </w:rPr>
          <w:delText xml:space="preserve">see section </w:delText>
        </w:r>
        <w:r w:rsidDel="00C207D7">
          <w:rPr>
            <w:b/>
            <w:i/>
          </w:rPr>
          <w:delText>9.1.</w:delText>
        </w:r>
      </w:del>
      <w:ins w:id="1674" w:author="Author">
        <w:del w:id="1675" w:author="Author">
          <w:r w:rsidR="003B505C" w:rsidDel="00C207D7">
            <w:rPr>
              <w:b/>
              <w:i/>
            </w:rPr>
            <w:delText>4.1</w:delText>
          </w:r>
          <w:r w:rsidR="007B24D4" w:rsidDel="00C207D7">
            <w:rPr>
              <w:b/>
              <w:i/>
            </w:rPr>
            <w:delText>4</w:delText>
          </w:r>
          <w:r w:rsidR="003B505C" w:rsidDel="00C207D7">
            <w:rPr>
              <w:b/>
              <w:i/>
            </w:rPr>
            <w:delText>.</w:delText>
          </w:r>
        </w:del>
      </w:ins>
      <w:del w:id="1676" w:author="Author">
        <w:r w:rsidDel="00C207D7">
          <w:rPr>
            <w:b/>
            <w:i/>
          </w:rPr>
          <w:delText>12</w:delText>
        </w:r>
        <w:r w:rsidDel="00C207D7">
          <w:delText>).</w:delText>
        </w:r>
        <w:bookmarkStart w:id="1677" w:name="_Toc517681389"/>
        <w:bookmarkStart w:id="1678" w:name="_Toc517781839"/>
        <w:bookmarkStart w:id="1679" w:name="_Toc517783106"/>
        <w:bookmarkStart w:id="1680" w:name="_Toc37695318"/>
        <w:bookmarkStart w:id="1681" w:name="_Toc47427240"/>
        <w:bookmarkEnd w:id="1677"/>
        <w:bookmarkEnd w:id="1678"/>
        <w:bookmarkEnd w:id="1679"/>
        <w:bookmarkEnd w:id="1680"/>
        <w:bookmarkEnd w:id="1681"/>
      </w:del>
    </w:p>
    <w:p w14:paraId="6B02A461" w14:textId="73BFD09C" w:rsidR="00BC6B42" w:rsidDel="00C207D7" w:rsidRDefault="00BC6B42" w:rsidP="0045212A">
      <w:pPr>
        <w:pStyle w:val="BodyText"/>
        <w:rPr>
          <w:del w:id="1682" w:author="Author"/>
        </w:rPr>
      </w:pPr>
      <w:bookmarkStart w:id="1683" w:name="_Toc517681390"/>
      <w:bookmarkStart w:id="1684" w:name="_Toc517781840"/>
      <w:bookmarkStart w:id="1685" w:name="_Toc517783107"/>
      <w:bookmarkStart w:id="1686" w:name="_Toc37695319"/>
      <w:bookmarkStart w:id="1687" w:name="_Toc47427241"/>
      <w:bookmarkEnd w:id="1683"/>
      <w:bookmarkEnd w:id="1684"/>
      <w:bookmarkEnd w:id="1685"/>
      <w:bookmarkEnd w:id="1686"/>
      <w:bookmarkEnd w:id="1687"/>
    </w:p>
    <w:p w14:paraId="20B2DDC5" w14:textId="133555C3" w:rsidR="00C207D7" w:rsidRDefault="00C207D7" w:rsidP="00C207D7">
      <w:pPr>
        <w:pStyle w:val="Heading2"/>
        <w:ind w:left="432" w:hanging="432"/>
        <w:rPr>
          <w:ins w:id="1688" w:author="Author"/>
        </w:rPr>
      </w:pPr>
      <w:bookmarkStart w:id="1689" w:name="_Toc47427242"/>
      <w:ins w:id="1690" w:author="Author">
        <w:r>
          <w:t xml:space="preserve">Search </w:t>
        </w:r>
        <w:r w:rsidR="00D91C45">
          <w:t>C</w:t>
        </w:r>
        <w:del w:id="1691" w:author="Author">
          <w:r w:rsidDel="00D91C45">
            <w:delText>C</w:delText>
          </w:r>
        </w:del>
        <w:r>
          <w:t>laim Page</w:t>
        </w:r>
        <w:bookmarkEnd w:id="1689"/>
      </w:ins>
    </w:p>
    <w:p w14:paraId="1C636A07" w14:textId="70BC473A" w:rsidR="00792844" w:rsidRDefault="00792844" w:rsidP="00792844">
      <w:pPr>
        <w:pStyle w:val="Caption"/>
      </w:pPr>
      <w:bookmarkStart w:id="1692" w:name="_Toc47423395"/>
      <w:r>
        <w:t xml:space="preserve">Figure </w:t>
      </w:r>
      <w:fldSimple w:instr=" SEQ Figure \* ARABIC ">
        <w:r w:rsidR="00F816FB">
          <w:rPr>
            <w:noProof/>
          </w:rPr>
          <w:t>8</w:t>
        </w:r>
      </w:fldSimple>
      <w:r>
        <w:t xml:space="preserve">: </w:t>
      </w:r>
      <w:r w:rsidRPr="00C7647A">
        <w:t>Search Claim Page</w:t>
      </w:r>
      <w:bookmarkEnd w:id="1692"/>
    </w:p>
    <w:p w14:paraId="5D2592A1" w14:textId="1EBC0427" w:rsidR="00C207D7" w:rsidRPr="00A8025B" w:rsidDel="009B70C6" w:rsidRDefault="00830881" w:rsidP="00792844">
      <w:pPr>
        <w:pStyle w:val="BodyText"/>
        <w:keepNext/>
        <w:jc w:val="center"/>
        <w:rPr>
          <w:ins w:id="1693" w:author="Author"/>
          <w:del w:id="1694" w:author="Author"/>
        </w:rPr>
      </w:pPr>
      <w:ins w:id="1695" w:author="Author">
        <w:r>
          <w:rPr>
            <w:noProof/>
          </w:rPr>
          <w:drawing>
            <wp:inline distT="0" distB="0" distL="0" distR="0" wp14:anchorId="2746A142" wp14:editId="6010B6B7">
              <wp:extent cx="5943600" cy="2495550"/>
              <wp:effectExtent l="19050" t="19050" r="19050" b="19050"/>
              <wp:docPr id="245" name="Picture 245" descr="This figure depicts the FPPS Search Claim Page. The Search Claim page allows a FPPS user to find claims stored in the system using search criter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5.PNG"/>
                      <pic:cNvPicPr/>
                    </pic:nvPicPr>
                    <pic:blipFill>
                      <a:blip r:embed="rId41"/>
                      <a:stretch>
                        <a:fillRect/>
                      </a:stretch>
                    </pic:blipFill>
                    <pic:spPr>
                      <a:xfrm>
                        <a:off x="0" y="0"/>
                        <a:ext cx="5943600" cy="2495550"/>
                      </a:xfrm>
                      <a:prstGeom prst="rect">
                        <a:avLst/>
                      </a:prstGeom>
                      <a:ln>
                        <a:solidFill>
                          <a:schemeClr val="tx1"/>
                        </a:solidFill>
                      </a:ln>
                    </pic:spPr>
                  </pic:pic>
                </a:graphicData>
              </a:graphic>
            </wp:inline>
          </w:drawing>
        </w:r>
        <w:del w:id="1696" w:author="Author">
          <w:r w:rsidR="00C207D7" w:rsidDel="00D91C45">
            <w:rPr>
              <w:noProof/>
            </w:rPr>
            <w:drawing>
              <wp:inline distT="0" distB="0" distL="0" distR="0" wp14:anchorId="340A766B" wp14:editId="158CF8FC">
                <wp:extent cx="5943600" cy="5289550"/>
                <wp:effectExtent l="0" t="0" r="0" b="6350"/>
                <wp:docPr id="141" name="Picture 141" descr="C:\Users\NMartinez\AppData\Local\Microsoft\Windows\INetCache\Content.Word\Figure 12 - Search Claim Page 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Martinez\AppData\Local\Microsoft\Windows\INetCache\Content.Word\Figure 12 - Search Claim Page EDIT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289550"/>
                        </a:xfrm>
                        <a:prstGeom prst="rect">
                          <a:avLst/>
                        </a:prstGeom>
                        <a:noFill/>
                        <a:ln>
                          <a:noFill/>
                        </a:ln>
                      </pic:spPr>
                    </pic:pic>
                  </a:graphicData>
                </a:graphic>
              </wp:inline>
            </w:drawing>
          </w:r>
          <w:commentRangeStart w:id="1697"/>
          <w:r w:rsidR="00D91C45" w:rsidDel="00830881">
            <w:rPr>
              <w:noProof/>
            </w:rPr>
            <w:drawing>
              <wp:inline distT="0" distB="0" distL="0" distR="0" wp14:anchorId="523C7D0A" wp14:editId="696C595E">
                <wp:extent cx="5943600" cy="39706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70655"/>
                        </a:xfrm>
                        <a:prstGeom prst="rect">
                          <a:avLst/>
                        </a:prstGeom>
                      </pic:spPr>
                    </pic:pic>
                  </a:graphicData>
                </a:graphic>
              </wp:inline>
            </w:drawing>
          </w:r>
        </w:del>
      </w:ins>
      <w:commentRangeEnd w:id="1697"/>
      <w:r w:rsidR="000B6980">
        <w:rPr>
          <w:rStyle w:val="CommentReference"/>
        </w:rPr>
        <w:commentReference w:id="1697"/>
      </w:r>
    </w:p>
    <w:p w14:paraId="05770C46" w14:textId="77777777" w:rsidR="00C207D7" w:rsidRDefault="00C207D7" w:rsidP="00792844">
      <w:pPr>
        <w:pStyle w:val="BodyText"/>
        <w:rPr>
          <w:ins w:id="1698" w:author="Author"/>
        </w:rPr>
      </w:pPr>
    </w:p>
    <w:p w14:paraId="10FD1073" w14:textId="77777777" w:rsidR="00D93890" w:rsidRDefault="00C207D7" w:rsidP="00C207D7">
      <w:pPr>
        <w:pStyle w:val="BodyText"/>
      </w:pPr>
      <w:ins w:id="1699" w:author="Author">
        <w:r w:rsidRPr="004F39A2">
          <w:t xml:space="preserve">The Search Claim page allows </w:t>
        </w:r>
        <w:r>
          <w:t>a FPPS</w:t>
        </w:r>
        <w:r w:rsidRPr="004F39A2">
          <w:t xml:space="preserve"> user to find claims stored in the system using search criteria. Using a search parameter form, the user can produce a list of claims from which one or more can be selected to be printed, rerouted, or disapproved. The user can also access the Claim Details page (</w:t>
        </w:r>
        <w:r w:rsidRPr="004F39A2">
          <w:rPr>
            <w:b/>
            <w:i/>
          </w:rPr>
          <w:t xml:space="preserve">see section </w:t>
        </w:r>
        <w:r>
          <w:rPr>
            <w:b/>
            <w:i/>
          </w:rPr>
          <w:t>4</w:t>
        </w:r>
        <w:r w:rsidRPr="004F39A2">
          <w:rPr>
            <w:b/>
            <w:i/>
          </w:rPr>
          <w:t>.6</w:t>
        </w:r>
        <w:r w:rsidRPr="004F39A2">
          <w:t>) by clicking the claim ID listed in the claim list table.</w:t>
        </w:r>
      </w:ins>
    </w:p>
    <w:p w14:paraId="021D1059" w14:textId="77777777" w:rsidR="00D93890" w:rsidRDefault="00D93890">
      <w:pPr>
        <w:spacing w:before="0" w:after="0"/>
      </w:pPr>
      <w:r>
        <w:br w:type="page"/>
      </w:r>
    </w:p>
    <w:p w14:paraId="431E8E7B" w14:textId="576CC060" w:rsidR="00C207D7" w:rsidRDefault="00C207D7" w:rsidP="00C207D7">
      <w:pPr>
        <w:pStyle w:val="BodyText"/>
        <w:rPr>
          <w:ins w:id="1700" w:author="Author"/>
        </w:rPr>
      </w:pPr>
      <w:ins w:id="1701" w:author="Author">
        <w:r w:rsidRPr="004F39A2">
          <w:lastRenderedPageBreak/>
          <w:t>The Search Claim page can be navigated through by clicking on the Search Claim option under the Claims header in the navigation menu (</w:t>
        </w:r>
        <w:r w:rsidRPr="004F39A2">
          <w:rPr>
            <w:b/>
            <w:i/>
          </w:rPr>
          <w:t>see section 3.2</w:t>
        </w:r>
        <w:r w:rsidRPr="004F39A2">
          <w:t>).</w:t>
        </w:r>
        <w:r>
          <w:t xml:space="preserve"> All claim search criteria and the claims list will be blank on the Search Claim page.</w:t>
        </w:r>
      </w:ins>
    </w:p>
    <w:p w14:paraId="064CCF3E" w14:textId="77777777" w:rsidR="00C207D7" w:rsidRDefault="00C207D7" w:rsidP="00C207D7">
      <w:pPr>
        <w:pStyle w:val="BodyText"/>
        <w:rPr>
          <w:ins w:id="1702" w:author="Author"/>
        </w:rPr>
      </w:pPr>
      <w:ins w:id="1703" w:author="Author">
        <w:r>
          <w:t>All checkboxes are selectable and de-selectable. A selected checkbox is represented by the appearance of a checkmark within the box, while a non-selected checkbox is represented as a black box.</w:t>
        </w:r>
      </w:ins>
    </w:p>
    <w:p w14:paraId="4BB726BC" w14:textId="77777777" w:rsidR="00C207D7" w:rsidRDefault="00C207D7" w:rsidP="00C207D7">
      <w:pPr>
        <w:pStyle w:val="BodyText"/>
        <w:rPr>
          <w:ins w:id="1704" w:author="Author"/>
        </w:rPr>
      </w:pPr>
      <w:ins w:id="1705" w:author="Author">
        <w:r>
          <w:t>The Search Claim search parameters form will return claims based on the following criteria:</w:t>
        </w:r>
      </w:ins>
    </w:p>
    <w:p w14:paraId="4C55D064" w14:textId="77777777" w:rsidR="00C207D7" w:rsidRDefault="00C207D7" w:rsidP="00E8623F">
      <w:pPr>
        <w:pStyle w:val="BodyText"/>
        <w:numPr>
          <w:ilvl w:val="0"/>
          <w:numId w:val="27"/>
        </w:numPr>
        <w:rPr>
          <w:ins w:id="1706" w:author="Author"/>
        </w:rPr>
      </w:pPr>
      <w:ins w:id="1707" w:author="Author">
        <w:r w:rsidRPr="00531F07">
          <w:rPr>
            <w:b/>
            <w:bCs/>
          </w:rPr>
          <w:t>Claim Type</w:t>
        </w:r>
        <w:r>
          <w:t xml:space="preserve"> – Claims which are considered Institutional, Professional, Dental, or any type (All).</w:t>
        </w:r>
      </w:ins>
    </w:p>
    <w:p w14:paraId="13285ADB" w14:textId="77777777" w:rsidR="00C207D7" w:rsidDel="00D91C45" w:rsidRDefault="00C207D7" w:rsidP="00E8623F">
      <w:pPr>
        <w:pStyle w:val="BodyText"/>
        <w:numPr>
          <w:ilvl w:val="0"/>
          <w:numId w:val="27"/>
        </w:numPr>
        <w:rPr>
          <w:ins w:id="1708" w:author="Author"/>
          <w:del w:id="1709" w:author="Author"/>
        </w:rPr>
      </w:pPr>
      <w:ins w:id="1710" w:author="Author">
        <w:r w:rsidRPr="00531F07">
          <w:rPr>
            <w:b/>
            <w:bCs/>
          </w:rPr>
          <w:t>Last Name</w:t>
        </w:r>
        <w:r>
          <w:t xml:space="preserve"> – Claims with veterans with last names matching this criterion.</w:t>
        </w:r>
      </w:ins>
    </w:p>
    <w:p w14:paraId="0E3244D3" w14:textId="77777777" w:rsidR="00C207D7" w:rsidRDefault="00C207D7" w:rsidP="00E8623F">
      <w:pPr>
        <w:pStyle w:val="BodyText"/>
        <w:numPr>
          <w:ilvl w:val="0"/>
          <w:numId w:val="27"/>
        </w:numPr>
        <w:rPr>
          <w:ins w:id="1711" w:author="Author"/>
        </w:rPr>
      </w:pPr>
      <w:ins w:id="1712" w:author="Author">
        <w:del w:id="1713" w:author="Author">
          <w:r w:rsidDel="00D91C45">
            <w:delText>Provider Name – Claims from providers with names matching this criterion.</w:delText>
          </w:r>
        </w:del>
      </w:ins>
    </w:p>
    <w:p w14:paraId="39870E25" w14:textId="51FD8683" w:rsidR="00C207D7" w:rsidRDefault="00C207D7" w:rsidP="00E8623F">
      <w:pPr>
        <w:pStyle w:val="BodyText"/>
        <w:numPr>
          <w:ilvl w:val="0"/>
          <w:numId w:val="27"/>
        </w:numPr>
        <w:rPr>
          <w:ins w:id="1714" w:author="Author"/>
        </w:rPr>
      </w:pPr>
      <w:ins w:id="1715" w:author="Author">
        <w:r w:rsidRPr="00531F07">
          <w:rPr>
            <w:b/>
            <w:bCs/>
          </w:rPr>
          <w:t>Check / EFT / TRN</w:t>
        </w:r>
        <w:r>
          <w:t xml:space="preserve"> – Claims which have been paid and have a check, </w:t>
        </w:r>
      </w:ins>
      <w:r w:rsidR="008D7F99">
        <w:t>Electronic Funds Transfer (</w:t>
      </w:r>
      <w:ins w:id="1716" w:author="Author">
        <w:r>
          <w:t>EFT</w:t>
        </w:r>
      </w:ins>
      <w:r w:rsidR="008D7F99">
        <w:t>)</w:t>
      </w:r>
      <w:ins w:id="1717" w:author="Author">
        <w:r>
          <w:t xml:space="preserve">, or </w:t>
        </w:r>
      </w:ins>
      <w:r w:rsidR="008D7F99">
        <w:t>Transaction Reference Number (</w:t>
      </w:r>
      <w:ins w:id="1718" w:author="Author">
        <w:r>
          <w:t>TRN</w:t>
        </w:r>
      </w:ins>
      <w:r w:rsidR="008D7F99">
        <w:t>)</w:t>
      </w:r>
      <w:ins w:id="1719" w:author="Author">
        <w:r>
          <w:t xml:space="preserve"> identifier matching this criterion.</w:t>
        </w:r>
      </w:ins>
    </w:p>
    <w:p w14:paraId="0D3683D3" w14:textId="77777777" w:rsidR="00C207D7" w:rsidRDefault="00C207D7" w:rsidP="00E8623F">
      <w:pPr>
        <w:pStyle w:val="BodyText"/>
        <w:numPr>
          <w:ilvl w:val="0"/>
          <w:numId w:val="27"/>
        </w:numPr>
        <w:rPr>
          <w:ins w:id="1720" w:author="Author"/>
        </w:rPr>
      </w:pPr>
      <w:ins w:id="1721" w:author="Author">
        <w:r w:rsidRPr="00531F07">
          <w:rPr>
            <w:b/>
            <w:bCs/>
          </w:rPr>
          <w:t>Claim Status</w:t>
        </w:r>
        <w:r>
          <w:t xml:space="preserve"> – Claims which have a status of </w:t>
        </w:r>
        <w:r w:rsidRPr="009B365B">
          <w:t>ESTABLISHED, INPROCESS</w:t>
        </w:r>
        <w:del w:id="1722" w:author="Author">
          <w:r w:rsidRPr="009B365B" w:rsidDel="00D91C45">
            <w:delText>, AGED, PAYER ERROR</w:delText>
          </w:r>
        </w:del>
        <w:r w:rsidRPr="009B365B">
          <w:t>, REJECTED, COMPLETE</w:t>
        </w:r>
        <w:r>
          <w:t>, or any status (All)</w:t>
        </w:r>
        <w:r w:rsidRPr="009B365B">
          <w:t>.</w:t>
        </w:r>
      </w:ins>
    </w:p>
    <w:p w14:paraId="7F6BFC15" w14:textId="77777777" w:rsidR="00C207D7" w:rsidRDefault="00C207D7" w:rsidP="00E8623F">
      <w:pPr>
        <w:pStyle w:val="BodyText"/>
        <w:numPr>
          <w:ilvl w:val="0"/>
          <w:numId w:val="27"/>
        </w:numPr>
        <w:rPr>
          <w:ins w:id="1723" w:author="Author"/>
        </w:rPr>
      </w:pPr>
      <w:ins w:id="1724" w:author="Author">
        <w:r w:rsidRPr="00531F07">
          <w:rPr>
            <w:b/>
            <w:bCs/>
          </w:rPr>
          <w:t>SSN</w:t>
        </w:r>
        <w:r>
          <w:t xml:space="preserve"> – Claims with veterans have social security numbers matching this criterion.</w:t>
        </w:r>
      </w:ins>
    </w:p>
    <w:p w14:paraId="6CB2A7F0" w14:textId="354F8E74" w:rsidR="00C207D7" w:rsidRDefault="00C207D7" w:rsidP="00E8623F">
      <w:pPr>
        <w:pStyle w:val="BodyText"/>
        <w:numPr>
          <w:ilvl w:val="0"/>
          <w:numId w:val="27"/>
        </w:numPr>
        <w:rPr>
          <w:ins w:id="1725" w:author="Author"/>
        </w:rPr>
      </w:pPr>
      <w:ins w:id="1726" w:author="Author">
        <w:r w:rsidRPr="00531F07">
          <w:rPr>
            <w:b/>
            <w:bCs/>
          </w:rPr>
          <w:t xml:space="preserve">Provider </w:t>
        </w:r>
      </w:ins>
      <w:r w:rsidR="00717396">
        <w:rPr>
          <w:b/>
          <w:bCs/>
        </w:rPr>
        <w:t>Tax Identification Number (</w:t>
      </w:r>
      <w:ins w:id="1727" w:author="Author">
        <w:r w:rsidRPr="00531F07">
          <w:rPr>
            <w:b/>
            <w:bCs/>
          </w:rPr>
          <w:t>TIN</w:t>
        </w:r>
      </w:ins>
      <w:r w:rsidR="00717396">
        <w:rPr>
          <w:b/>
          <w:bCs/>
        </w:rPr>
        <w:t>)</w:t>
      </w:r>
      <w:ins w:id="1728" w:author="Author">
        <w:r>
          <w:t xml:space="preserve"> – Claims that have been submitted by providers with tax identification numbers matching this criterion.</w:t>
        </w:r>
      </w:ins>
    </w:p>
    <w:p w14:paraId="1CE19B33" w14:textId="77777777" w:rsidR="00C207D7" w:rsidRDefault="00C207D7" w:rsidP="00E8623F">
      <w:pPr>
        <w:pStyle w:val="BodyText"/>
        <w:numPr>
          <w:ilvl w:val="0"/>
          <w:numId w:val="27"/>
        </w:numPr>
        <w:rPr>
          <w:ins w:id="1729" w:author="Author"/>
        </w:rPr>
      </w:pPr>
      <w:ins w:id="1730" w:author="Author">
        <w:r w:rsidRPr="00531F07">
          <w:rPr>
            <w:b/>
            <w:bCs/>
          </w:rPr>
          <w:t>Begin Service Date</w:t>
        </w:r>
        <w:r>
          <w:t xml:space="preserve"> – Claims with a date of service after the date entered for this criterion.</w:t>
        </w:r>
      </w:ins>
    </w:p>
    <w:p w14:paraId="160BB47E" w14:textId="77777777" w:rsidR="00C207D7" w:rsidRDefault="00C207D7" w:rsidP="00E8623F">
      <w:pPr>
        <w:pStyle w:val="BodyText"/>
        <w:numPr>
          <w:ilvl w:val="0"/>
          <w:numId w:val="27"/>
        </w:numPr>
        <w:rPr>
          <w:ins w:id="1731" w:author="Author"/>
        </w:rPr>
      </w:pPr>
      <w:ins w:id="1732" w:author="Author">
        <w:r w:rsidRPr="00531F07">
          <w:rPr>
            <w:b/>
            <w:bCs/>
          </w:rPr>
          <w:t>Claim ID</w:t>
        </w:r>
        <w:r>
          <w:t xml:space="preserve"> – Claims with identifiers matching this criterion.</w:t>
        </w:r>
      </w:ins>
    </w:p>
    <w:p w14:paraId="5A180BC1" w14:textId="1BF3CF28" w:rsidR="00C207D7" w:rsidRDefault="00C207D7" w:rsidP="00E8623F">
      <w:pPr>
        <w:pStyle w:val="BodyText"/>
        <w:numPr>
          <w:ilvl w:val="0"/>
          <w:numId w:val="27"/>
        </w:numPr>
        <w:rPr>
          <w:ins w:id="1733" w:author="Author"/>
        </w:rPr>
      </w:pPr>
      <w:ins w:id="1734" w:author="Author">
        <w:r w:rsidRPr="00531F07">
          <w:rPr>
            <w:b/>
            <w:bCs/>
          </w:rPr>
          <w:t>Patient Control Number</w:t>
        </w:r>
        <w:r>
          <w:t xml:space="preserve"> – Claims with veterans whose</w:t>
        </w:r>
      </w:ins>
      <w:r w:rsidR="00D93890">
        <w:t xml:space="preserve"> P</w:t>
      </w:r>
      <w:ins w:id="1735" w:author="Author">
        <w:r>
          <w:t xml:space="preserve">atient </w:t>
        </w:r>
      </w:ins>
      <w:r w:rsidR="00D93890">
        <w:t>C</w:t>
      </w:r>
      <w:ins w:id="1736" w:author="Author">
        <w:r>
          <w:t xml:space="preserve">ontrol </w:t>
        </w:r>
      </w:ins>
      <w:r w:rsidR="00D93890">
        <w:t>N</w:t>
      </w:r>
      <w:ins w:id="1737" w:author="Author">
        <w:r>
          <w:t>umber (PCN) match this criterion.</w:t>
        </w:r>
      </w:ins>
    </w:p>
    <w:p w14:paraId="6787DDFA" w14:textId="75376DCC" w:rsidR="00C207D7" w:rsidRDefault="00C207D7" w:rsidP="00E8623F">
      <w:pPr>
        <w:pStyle w:val="BodyText"/>
        <w:numPr>
          <w:ilvl w:val="0"/>
          <w:numId w:val="27"/>
        </w:numPr>
        <w:rPr>
          <w:ins w:id="1738" w:author="Author"/>
        </w:rPr>
      </w:pPr>
      <w:ins w:id="1739" w:author="Author">
        <w:r w:rsidRPr="00531F07">
          <w:rPr>
            <w:b/>
            <w:bCs/>
          </w:rPr>
          <w:t xml:space="preserve">Provider </w:t>
        </w:r>
      </w:ins>
      <w:r w:rsidR="00B54FCC">
        <w:rPr>
          <w:b/>
          <w:bCs/>
        </w:rPr>
        <w:t>National Provider Iden</w:t>
      </w:r>
      <w:r w:rsidR="0080171B">
        <w:rPr>
          <w:b/>
          <w:bCs/>
        </w:rPr>
        <w:t>ti</w:t>
      </w:r>
      <w:r w:rsidR="00B54FCC">
        <w:rPr>
          <w:b/>
          <w:bCs/>
        </w:rPr>
        <w:t>fier (</w:t>
      </w:r>
      <w:ins w:id="1740" w:author="Author">
        <w:r w:rsidRPr="00531F07">
          <w:rPr>
            <w:b/>
            <w:bCs/>
          </w:rPr>
          <w:t>NPI</w:t>
        </w:r>
      </w:ins>
      <w:r w:rsidR="00B54FCC">
        <w:rPr>
          <w:b/>
          <w:bCs/>
        </w:rPr>
        <w:t>)</w:t>
      </w:r>
      <w:ins w:id="1741" w:author="Author">
        <w:r>
          <w:t xml:space="preserve"> – Claims that have been submitted by provider with a national provider index matching this criterion.</w:t>
        </w:r>
      </w:ins>
    </w:p>
    <w:p w14:paraId="31A1E50D" w14:textId="77777777" w:rsidR="001427F5" w:rsidRDefault="00C207D7" w:rsidP="001427F5">
      <w:pPr>
        <w:pStyle w:val="BodyText"/>
        <w:numPr>
          <w:ilvl w:val="0"/>
          <w:numId w:val="27"/>
        </w:numPr>
      </w:pPr>
      <w:ins w:id="1742" w:author="Author">
        <w:r w:rsidRPr="00531F07">
          <w:rPr>
            <w:b/>
            <w:bCs/>
          </w:rPr>
          <w:t>End Service Date</w:t>
        </w:r>
        <w:r>
          <w:t xml:space="preserve"> – </w:t>
        </w:r>
        <w:r w:rsidRPr="00273011">
          <w:t xml:space="preserve">Claims with a date of service </w:t>
        </w:r>
        <w:r>
          <w:t>before the date</w:t>
        </w:r>
        <w:r w:rsidRPr="00273011">
          <w:t xml:space="preserve"> entered for this criterion</w:t>
        </w:r>
        <w:r>
          <w:t>.</w:t>
        </w:r>
      </w:ins>
    </w:p>
    <w:p w14:paraId="71C07BEE" w14:textId="26AC0E00" w:rsidR="00C207D7" w:rsidRDefault="00C207D7" w:rsidP="001427F5">
      <w:pPr>
        <w:pStyle w:val="BodyText"/>
        <w:numPr>
          <w:ilvl w:val="0"/>
          <w:numId w:val="27"/>
        </w:numPr>
        <w:rPr>
          <w:ins w:id="1743" w:author="Author"/>
        </w:rPr>
      </w:pPr>
      <w:ins w:id="1744" w:author="Author">
        <w:r w:rsidRPr="001427F5">
          <w:rPr>
            <w:b/>
            <w:bCs/>
          </w:rPr>
          <w:t xml:space="preserve">Program Indicator </w:t>
        </w:r>
        <w:r w:rsidRPr="00531F07">
          <w:t xml:space="preserve">– </w:t>
        </w:r>
        <w:r>
          <w:t>Dropdown parameter for the program indicator, which indicates which program the claim is associated with, defaulting to All</w:t>
        </w:r>
        <w:r w:rsidR="00B84DB7">
          <w:t>, VA Fee denotes no specific Program Indicator</w:t>
        </w:r>
      </w:ins>
    </w:p>
    <w:p w14:paraId="005F5818" w14:textId="63C46120" w:rsidR="00C207D7" w:rsidRDefault="00C207D7" w:rsidP="00E8623F">
      <w:pPr>
        <w:pStyle w:val="BodyText"/>
        <w:numPr>
          <w:ilvl w:val="0"/>
          <w:numId w:val="27"/>
        </w:numPr>
        <w:rPr>
          <w:ins w:id="1745" w:author="Author"/>
        </w:rPr>
      </w:pPr>
      <w:ins w:id="1746" w:author="Author">
        <w:r w:rsidRPr="00531F07">
          <w:rPr>
            <w:b/>
            <w:bCs/>
          </w:rPr>
          <w:t>Include VISN-only Claims</w:t>
        </w:r>
        <w:r>
          <w:t xml:space="preserve"> – </w:t>
        </w:r>
        <w:del w:id="1747" w:author="Author">
          <w:r w:rsidDel="000B6980">
            <w:delText>W</w:delText>
          </w:r>
        </w:del>
        <w:r w:rsidR="000B6980">
          <w:t>When user has permission: W</w:t>
        </w:r>
        <w:r>
          <w:t>hen checked, returns claims that belong to a VISN but not to any specific station.</w:t>
        </w:r>
      </w:ins>
    </w:p>
    <w:p w14:paraId="02DE526F" w14:textId="77777777" w:rsidR="00B54FCC" w:rsidRDefault="00C207D7" w:rsidP="00C207D7">
      <w:pPr>
        <w:pStyle w:val="BodyText"/>
      </w:pPr>
      <w:ins w:id="1748" w:author="Author">
        <w:r>
          <w:t>Both date search criteria fields (Begin Service Date and End Service Date) include a calendar date selection option. When the user clicks the form field, a calendar dialog appears and allows for navigation and selection of a specific date.</w:t>
        </w:r>
      </w:ins>
    </w:p>
    <w:p w14:paraId="5E8FE3E8" w14:textId="77777777" w:rsidR="00B54FCC" w:rsidRDefault="00B54FCC">
      <w:pPr>
        <w:spacing w:before="0" w:after="0"/>
      </w:pPr>
      <w:r>
        <w:br w:type="page"/>
      </w:r>
    </w:p>
    <w:p w14:paraId="64C3434B" w14:textId="260D129D" w:rsidR="00C207D7" w:rsidRDefault="00C207D7" w:rsidP="00C207D7">
      <w:pPr>
        <w:pStyle w:val="BodyText"/>
        <w:rPr>
          <w:ins w:id="1749" w:author="Author"/>
        </w:rPr>
      </w:pPr>
      <w:ins w:id="1750" w:author="Author">
        <w:r>
          <w:lastRenderedPageBreak/>
          <w:t>This calendar also allows for the 508 Compliant shortcuts outlined below:</w:t>
        </w:r>
      </w:ins>
    </w:p>
    <w:p w14:paraId="31F98564" w14:textId="0E69FF48" w:rsidR="00C207D7" w:rsidRDefault="00C207D7" w:rsidP="008843E7">
      <w:pPr>
        <w:pStyle w:val="BodyText"/>
        <w:numPr>
          <w:ilvl w:val="0"/>
          <w:numId w:val="47"/>
        </w:numPr>
        <w:rPr>
          <w:ins w:id="1751" w:author="Author"/>
        </w:rPr>
      </w:pPr>
      <w:ins w:id="1752" w:author="Author">
        <w:r w:rsidRPr="00B0163F">
          <w:rPr>
            <w:b/>
          </w:rPr>
          <w:t>Escape –</w:t>
        </w:r>
        <w:r>
          <w:t xml:space="preserve"> Closes the calendar dialog</w:t>
        </w:r>
      </w:ins>
      <w:r w:rsidR="00681959">
        <w:t>.</w:t>
      </w:r>
    </w:p>
    <w:p w14:paraId="4C7F19D4" w14:textId="13731E03" w:rsidR="00C207D7" w:rsidRDefault="00C207D7" w:rsidP="008843E7">
      <w:pPr>
        <w:pStyle w:val="BodyText"/>
        <w:numPr>
          <w:ilvl w:val="0"/>
          <w:numId w:val="47"/>
        </w:numPr>
        <w:rPr>
          <w:ins w:id="1753" w:author="Author"/>
        </w:rPr>
      </w:pPr>
      <w:ins w:id="1754" w:author="Author">
        <w:r w:rsidRPr="00B0163F">
          <w:rPr>
            <w:b/>
          </w:rPr>
          <w:t>Shift + Up/Down/Left/Right –</w:t>
        </w:r>
        <w:r>
          <w:t xml:space="preserve"> Increase/decrease the year by 1</w:t>
        </w:r>
      </w:ins>
      <w:r w:rsidR="00681959">
        <w:t>.</w:t>
      </w:r>
    </w:p>
    <w:p w14:paraId="430EC550" w14:textId="42531D0D" w:rsidR="00C207D7" w:rsidRDefault="00C207D7" w:rsidP="008843E7">
      <w:pPr>
        <w:pStyle w:val="BodyText"/>
        <w:numPr>
          <w:ilvl w:val="0"/>
          <w:numId w:val="47"/>
        </w:numPr>
        <w:rPr>
          <w:ins w:id="1755" w:author="Author"/>
        </w:rPr>
      </w:pPr>
      <w:ins w:id="1756" w:author="Author">
        <w:r w:rsidRPr="00B0163F">
          <w:rPr>
            <w:b/>
          </w:rPr>
          <w:t>Alt + Up/Down/Left/Right –</w:t>
        </w:r>
        <w:r>
          <w:t xml:space="preserve"> Increase/decrease the years by 10</w:t>
        </w:r>
      </w:ins>
      <w:r w:rsidR="00681959">
        <w:t>.</w:t>
      </w:r>
    </w:p>
    <w:p w14:paraId="28B46C19" w14:textId="098E4BE6" w:rsidR="00C207D7" w:rsidRDefault="00C207D7" w:rsidP="008843E7">
      <w:pPr>
        <w:pStyle w:val="BodyText"/>
        <w:numPr>
          <w:ilvl w:val="0"/>
          <w:numId w:val="47"/>
        </w:numPr>
        <w:rPr>
          <w:ins w:id="1757" w:author="Author"/>
        </w:rPr>
      </w:pPr>
      <w:ins w:id="1758" w:author="Author">
        <w:r w:rsidRPr="00B0163F">
          <w:rPr>
            <w:b/>
          </w:rPr>
          <w:t>Arrow Keys –</w:t>
        </w:r>
        <w:r>
          <w:t xml:space="preserve"> Navigate through the date selection</w:t>
        </w:r>
      </w:ins>
      <w:r w:rsidR="00681959">
        <w:t>.</w:t>
      </w:r>
    </w:p>
    <w:p w14:paraId="2CA3D359" w14:textId="330277AB" w:rsidR="00C207D7" w:rsidRDefault="00C207D7" w:rsidP="008843E7">
      <w:pPr>
        <w:pStyle w:val="BodyText"/>
        <w:numPr>
          <w:ilvl w:val="0"/>
          <w:numId w:val="47"/>
        </w:numPr>
        <w:rPr>
          <w:ins w:id="1759" w:author="Author"/>
        </w:rPr>
      </w:pPr>
      <w:ins w:id="1760" w:author="Author">
        <w:r w:rsidRPr="00B0163F">
          <w:rPr>
            <w:b/>
          </w:rPr>
          <w:t>Enter –</w:t>
        </w:r>
        <w:r>
          <w:t xml:space="preserve"> Select a highlighted date</w:t>
        </w:r>
      </w:ins>
      <w:r w:rsidR="00681959">
        <w:t>.</w:t>
      </w:r>
    </w:p>
    <w:p w14:paraId="23EFD620" w14:textId="00B5AF0C" w:rsidR="00C207D7" w:rsidRDefault="00C207D7" w:rsidP="008843E7">
      <w:pPr>
        <w:pStyle w:val="BodyText"/>
        <w:numPr>
          <w:ilvl w:val="0"/>
          <w:numId w:val="47"/>
        </w:numPr>
        <w:rPr>
          <w:ins w:id="1761" w:author="Author"/>
        </w:rPr>
      </w:pPr>
      <w:proofErr w:type="spellStart"/>
      <w:ins w:id="1762" w:author="Author">
        <w:r w:rsidRPr="00B0163F">
          <w:rPr>
            <w:b/>
          </w:rPr>
          <w:t>Ctrl+Shift+Up</w:t>
        </w:r>
        <w:proofErr w:type="spellEnd"/>
        <w:r w:rsidRPr="00B0163F">
          <w:rPr>
            <w:b/>
          </w:rPr>
          <w:t xml:space="preserve"> –</w:t>
        </w:r>
        <w:r>
          <w:t xml:space="preserve"> Opens a month list view on first entry and a year list view on second entry</w:t>
        </w:r>
      </w:ins>
      <w:r w:rsidR="00681959">
        <w:t>.</w:t>
      </w:r>
    </w:p>
    <w:p w14:paraId="42F64678" w14:textId="5508FD41" w:rsidR="00C207D7" w:rsidRDefault="00C207D7" w:rsidP="008843E7">
      <w:pPr>
        <w:pStyle w:val="BodyText"/>
        <w:numPr>
          <w:ilvl w:val="0"/>
          <w:numId w:val="47"/>
        </w:numPr>
        <w:rPr>
          <w:ins w:id="1763" w:author="Author"/>
        </w:rPr>
      </w:pPr>
      <w:proofErr w:type="spellStart"/>
      <w:ins w:id="1764" w:author="Author">
        <w:r w:rsidRPr="00B0163F">
          <w:rPr>
            <w:b/>
          </w:rPr>
          <w:t>Ctrl+Shift+Space</w:t>
        </w:r>
        <w:proofErr w:type="spellEnd"/>
        <w:r w:rsidRPr="00B0163F">
          <w:rPr>
            <w:b/>
          </w:rPr>
          <w:t xml:space="preserve"> –</w:t>
        </w:r>
        <w:r>
          <w:t xml:space="preserve"> Select a highlighted year in the year list view or highlighted month in the month list view</w:t>
        </w:r>
      </w:ins>
      <w:r w:rsidR="00681959">
        <w:t>.</w:t>
      </w:r>
    </w:p>
    <w:p w14:paraId="7CFA2FF3" w14:textId="54E892A9" w:rsidR="00C207D7" w:rsidRDefault="00C207D7" w:rsidP="008843E7">
      <w:pPr>
        <w:pStyle w:val="BodyText"/>
        <w:numPr>
          <w:ilvl w:val="0"/>
          <w:numId w:val="47"/>
        </w:numPr>
        <w:rPr>
          <w:ins w:id="1765" w:author="Author"/>
        </w:rPr>
      </w:pPr>
      <w:proofErr w:type="spellStart"/>
      <w:ins w:id="1766" w:author="Author">
        <w:r w:rsidRPr="00B0163F">
          <w:rPr>
            <w:b/>
          </w:rPr>
          <w:t>Ctrl+Shift+T</w:t>
        </w:r>
        <w:proofErr w:type="spellEnd"/>
        <w:r w:rsidRPr="00B0163F">
          <w:rPr>
            <w:b/>
          </w:rPr>
          <w:t xml:space="preserve"> –</w:t>
        </w:r>
        <w:r>
          <w:t xml:space="preserve"> Return to today’s week</w:t>
        </w:r>
      </w:ins>
      <w:r w:rsidR="00681959">
        <w:t>.</w:t>
      </w:r>
    </w:p>
    <w:p w14:paraId="250E6C9F" w14:textId="794F3FD9" w:rsidR="00C207D7" w:rsidRDefault="00C207D7" w:rsidP="008843E7">
      <w:pPr>
        <w:pStyle w:val="BodyText"/>
        <w:numPr>
          <w:ilvl w:val="0"/>
          <w:numId w:val="47"/>
        </w:numPr>
        <w:rPr>
          <w:ins w:id="1767" w:author="Author"/>
        </w:rPr>
      </w:pPr>
      <w:proofErr w:type="spellStart"/>
      <w:ins w:id="1768" w:author="Author">
        <w:r w:rsidRPr="00B0163F">
          <w:rPr>
            <w:b/>
          </w:rPr>
          <w:t>Ctrl+Shift+C</w:t>
        </w:r>
        <w:proofErr w:type="spellEnd"/>
        <w:r w:rsidRPr="00B0163F">
          <w:rPr>
            <w:b/>
          </w:rPr>
          <w:t xml:space="preserve"> –</w:t>
        </w:r>
        <w:r>
          <w:t xml:space="preserve"> Clear the date selection</w:t>
        </w:r>
      </w:ins>
      <w:r w:rsidR="00681959">
        <w:t>.</w:t>
      </w:r>
    </w:p>
    <w:p w14:paraId="3569E69B" w14:textId="77777777" w:rsidR="00C207D7" w:rsidRDefault="00C207D7" w:rsidP="00C207D7">
      <w:pPr>
        <w:pStyle w:val="BodyText"/>
        <w:rPr>
          <w:ins w:id="1769" w:author="Author"/>
        </w:rPr>
      </w:pPr>
      <w:ins w:id="1770" w:author="Author">
        <w:r>
          <w:t>The Search Claim search parameters also accept wildcard values. The Explain Wildcards link underneath the form explains the accepted uses of underscore (_) as a single character replacement and percent sign (%) as a string replacement.</w:t>
        </w:r>
      </w:ins>
    </w:p>
    <w:p w14:paraId="3AC08FCA" w14:textId="77777777" w:rsidR="00C207D7" w:rsidRDefault="00C207D7" w:rsidP="00C207D7">
      <w:pPr>
        <w:pStyle w:val="BodyText"/>
        <w:rPr>
          <w:ins w:id="1771" w:author="Author"/>
        </w:rPr>
      </w:pPr>
      <w:ins w:id="1772" w:author="Author">
        <w:r>
          <w:t xml:space="preserve">Once the appropriate search criteria have been </w:t>
        </w:r>
        <w:proofErr w:type="gramStart"/>
        <w:r>
          <w:t>entered into</w:t>
        </w:r>
        <w:proofErr w:type="gramEnd"/>
        <w:r>
          <w:t xml:space="preserve"> the search parameters form, the user may click the Search button to bring up a list of matching claims. The Clear Form button will reset all criteria to the default values present when the Search Claims page is first rendered.</w:t>
        </w:r>
      </w:ins>
    </w:p>
    <w:p w14:paraId="08591D2A" w14:textId="77777777" w:rsidR="00C207D7" w:rsidRDefault="00C207D7" w:rsidP="00C207D7">
      <w:pPr>
        <w:pStyle w:val="BodyText"/>
        <w:rPr>
          <w:ins w:id="1773" w:author="Author"/>
        </w:rPr>
      </w:pPr>
      <w:ins w:id="1774" w:author="Author">
        <w:r>
          <w:t>Within the results section of the page is a data element that is displayed when a search is run:</w:t>
        </w:r>
      </w:ins>
    </w:p>
    <w:p w14:paraId="5DC0937F" w14:textId="77777777" w:rsidR="00C207D7" w:rsidRPr="001C33D1" w:rsidRDefault="00C207D7" w:rsidP="008843E7">
      <w:pPr>
        <w:pStyle w:val="ListParagraph"/>
        <w:numPr>
          <w:ilvl w:val="0"/>
          <w:numId w:val="66"/>
        </w:numPr>
        <w:rPr>
          <w:ins w:id="1775" w:author="Author"/>
        </w:rPr>
      </w:pPr>
      <w:ins w:id="1776" w:author="Author">
        <w:r w:rsidRPr="001C33D1">
          <w:t xml:space="preserve">Number of results – A count of claims in the system matching the criteria </w:t>
        </w:r>
        <w:proofErr w:type="gramStart"/>
        <w:r w:rsidRPr="001C33D1">
          <w:t>entered into</w:t>
        </w:r>
        <w:proofErr w:type="gramEnd"/>
        <w:r w:rsidRPr="001C33D1">
          <w:t xml:space="preserve"> the search parameters and assigned to the users currently selected stations (see section 4.1).</w:t>
        </w:r>
      </w:ins>
    </w:p>
    <w:p w14:paraId="707B989F" w14:textId="42FE2F48" w:rsidR="00681959" w:rsidRDefault="00681959" w:rsidP="00681959">
      <w:pPr>
        <w:pStyle w:val="Caption"/>
        <w:spacing w:before="180"/>
      </w:pPr>
      <w:bookmarkStart w:id="1777" w:name="_Toc47423396"/>
      <w:r>
        <w:t xml:space="preserve">Figure </w:t>
      </w:r>
      <w:fldSimple w:instr=" SEQ Figure \* ARABIC ">
        <w:r w:rsidR="00F816FB">
          <w:rPr>
            <w:noProof/>
          </w:rPr>
          <w:t>9</w:t>
        </w:r>
      </w:fldSimple>
      <w:r>
        <w:t xml:space="preserve">: </w:t>
      </w:r>
      <w:r w:rsidRPr="0043168F">
        <w:t xml:space="preserve">Claim Search Page Wildcards </w:t>
      </w:r>
      <w:bookmarkEnd w:id="1777"/>
      <w:r w:rsidR="0080171B" w:rsidRPr="0043168F">
        <w:t>Expl</w:t>
      </w:r>
      <w:r w:rsidR="0080171B">
        <w:t>a</w:t>
      </w:r>
      <w:r w:rsidR="0080171B" w:rsidRPr="0043168F">
        <w:t>nation</w:t>
      </w:r>
    </w:p>
    <w:p w14:paraId="317E9BD9" w14:textId="6ED18BD6" w:rsidR="001C33D1" w:rsidRDefault="00830881" w:rsidP="00681959">
      <w:pPr>
        <w:pStyle w:val="BodyText"/>
      </w:pPr>
      <w:ins w:id="1778" w:author="Author">
        <w:r>
          <w:rPr>
            <w:noProof/>
          </w:rPr>
          <w:drawing>
            <wp:inline distT="0" distB="0" distL="0" distR="0" wp14:anchorId="7B80556C" wp14:editId="321C1E63">
              <wp:extent cx="5943600" cy="2753360"/>
              <wp:effectExtent l="19050" t="19050" r="19050" b="27940"/>
              <wp:docPr id="246" name="Picture 246" descr="This figure depicts the FPPS Claim Search Page Wildcard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6.PNG"/>
                      <pic:cNvPicPr/>
                    </pic:nvPicPr>
                    <pic:blipFill>
                      <a:blip r:embed="rId43"/>
                      <a:stretch>
                        <a:fillRect/>
                      </a:stretch>
                    </pic:blipFill>
                    <pic:spPr>
                      <a:xfrm>
                        <a:off x="0" y="0"/>
                        <a:ext cx="5943600" cy="2753360"/>
                      </a:xfrm>
                      <a:prstGeom prst="rect">
                        <a:avLst/>
                      </a:prstGeom>
                      <a:ln>
                        <a:solidFill>
                          <a:schemeClr val="tx1"/>
                        </a:solidFill>
                      </a:ln>
                    </pic:spPr>
                  </pic:pic>
                </a:graphicData>
              </a:graphic>
            </wp:inline>
          </w:drawing>
        </w:r>
      </w:ins>
    </w:p>
    <w:p w14:paraId="77EE7C1D" w14:textId="77777777" w:rsidR="001C33D1" w:rsidRDefault="001C33D1">
      <w:pPr>
        <w:spacing w:before="0" w:after="0"/>
      </w:pPr>
      <w:r>
        <w:br w:type="page"/>
      </w:r>
    </w:p>
    <w:p w14:paraId="4ABBF21B" w14:textId="77777777" w:rsidR="00C207D7" w:rsidRDefault="00C207D7" w:rsidP="00C207D7">
      <w:pPr>
        <w:pStyle w:val="BodyText"/>
        <w:rPr>
          <w:ins w:id="1779" w:author="Author"/>
        </w:rPr>
      </w:pPr>
      <w:ins w:id="1780" w:author="Author">
        <w:r>
          <w:lastRenderedPageBreak/>
          <w:t>The Search Claims results table includes the following information:</w:t>
        </w:r>
      </w:ins>
    </w:p>
    <w:p w14:paraId="2743D81E" w14:textId="77777777" w:rsidR="00C207D7" w:rsidRPr="00F95253" w:rsidRDefault="00C207D7" w:rsidP="008843E7">
      <w:pPr>
        <w:pStyle w:val="BodyText"/>
        <w:numPr>
          <w:ilvl w:val="0"/>
          <w:numId w:val="48"/>
        </w:numPr>
        <w:rPr>
          <w:ins w:id="1781" w:author="Author"/>
          <w:b/>
        </w:rPr>
      </w:pPr>
      <w:ins w:id="1782" w:author="Author">
        <w:r w:rsidRPr="00F95253">
          <w:rPr>
            <w:b/>
          </w:rPr>
          <w:t>Header:</w:t>
        </w:r>
      </w:ins>
    </w:p>
    <w:p w14:paraId="70C6B65C" w14:textId="77777777" w:rsidR="00C207D7" w:rsidRPr="008F40FC" w:rsidRDefault="00C207D7" w:rsidP="00681959">
      <w:pPr>
        <w:pStyle w:val="BodyText"/>
        <w:ind w:left="720"/>
        <w:rPr>
          <w:ins w:id="1783" w:author="Author"/>
        </w:rPr>
      </w:pPr>
      <w:ins w:id="1784" w:author="Author">
        <w:r w:rsidRPr="008F40FC">
          <w:t>The table</w:t>
        </w:r>
        <w:r>
          <w:t xml:space="preserve"> header provides a select all claims checkbox and organizational details of the table columns. The user may click on any header to alternate between sorting ascending and descending based on the data included in the column for all claims returned.</w:t>
        </w:r>
      </w:ins>
    </w:p>
    <w:p w14:paraId="124EE1DC" w14:textId="5D6E9845" w:rsidR="00C207D7" w:rsidRDefault="00C207D7" w:rsidP="00E8623F">
      <w:pPr>
        <w:pStyle w:val="BodyText"/>
        <w:numPr>
          <w:ilvl w:val="0"/>
          <w:numId w:val="24"/>
        </w:numPr>
        <w:ind w:left="1080"/>
        <w:rPr>
          <w:ins w:id="1785" w:author="Author"/>
        </w:rPr>
      </w:pPr>
      <w:ins w:id="1786" w:author="Author">
        <w:r w:rsidRPr="00531F07">
          <w:rPr>
            <w:b/>
            <w:bCs/>
          </w:rPr>
          <w:t xml:space="preserve">Checkbox </w:t>
        </w:r>
        <w:r>
          <w:t>– Selects all visible claims in the table</w:t>
        </w:r>
      </w:ins>
      <w:r w:rsidR="00B54FCC">
        <w:t>.</w:t>
      </w:r>
    </w:p>
    <w:p w14:paraId="773B60E7" w14:textId="7E5DDD03" w:rsidR="00C207D7" w:rsidRDefault="00C207D7" w:rsidP="00E8623F">
      <w:pPr>
        <w:pStyle w:val="BodyText"/>
        <w:numPr>
          <w:ilvl w:val="0"/>
          <w:numId w:val="24"/>
        </w:numPr>
        <w:ind w:left="1080"/>
        <w:rPr>
          <w:ins w:id="1787" w:author="Author"/>
        </w:rPr>
      </w:pPr>
      <w:ins w:id="1788" w:author="Author">
        <w:r w:rsidRPr="00531F07">
          <w:rPr>
            <w:b/>
            <w:bCs/>
          </w:rPr>
          <w:t>Claim ID</w:t>
        </w:r>
        <w:r>
          <w:t xml:space="preserve"> – Column header for the numerical identifier of the claim</w:t>
        </w:r>
      </w:ins>
      <w:r w:rsidR="00B54FCC">
        <w:t>.</w:t>
      </w:r>
    </w:p>
    <w:p w14:paraId="3C016FA9" w14:textId="2A6FFB92" w:rsidR="00C207D7" w:rsidRDefault="00C207D7" w:rsidP="00E8623F">
      <w:pPr>
        <w:pStyle w:val="BodyText"/>
        <w:numPr>
          <w:ilvl w:val="0"/>
          <w:numId w:val="24"/>
        </w:numPr>
        <w:ind w:left="1080"/>
        <w:rPr>
          <w:ins w:id="1789" w:author="Author"/>
        </w:rPr>
      </w:pPr>
      <w:ins w:id="1790" w:author="Author">
        <w:r w:rsidRPr="00531F07">
          <w:rPr>
            <w:b/>
            <w:bCs/>
          </w:rPr>
          <w:t xml:space="preserve">Type </w:t>
        </w:r>
        <w:r>
          <w:t>– Column header for the type of claim – Institutional, Professional, or Dental</w:t>
        </w:r>
      </w:ins>
      <w:r w:rsidR="00B54FCC">
        <w:t>.</w:t>
      </w:r>
    </w:p>
    <w:p w14:paraId="1E25760C" w14:textId="7D0DE59A" w:rsidR="00C207D7" w:rsidRDefault="00C207D7" w:rsidP="00E8623F">
      <w:pPr>
        <w:pStyle w:val="BodyText"/>
        <w:numPr>
          <w:ilvl w:val="0"/>
          <w:numId w:val="24"/>
        </w:numPr>
        <w:ind w:left="1080"/>
        <w:rPr>
          <w:ins w:id="1791" w:author="Author"/>
        </w:rPr>
      </w:pPr>
      <w:ins w:id="1792" w:author="Author">
        <w:r w:rsidRPr="00531F07">
          <w:rPr>
            <w:b/>
            <w:bCs/>
          </w:rPr>
          <w:t xml:space="preserve">Status </w:t>
        </w:r>
        <w:r>
          <w:t>– Column header for the status of the claim – ESTABLISHED, INPROCESS,</w:t>
        </w:r>
        <w:r w:rsidR="00D91C45">
          <w:t xml:space="preserve"> </w:t>
        </w:r>
        <w:del w:id="1793" w:author="Author">
          <w:r w:rsidDel="00D91C45">
            <w:delText xml:space="preserve"> AGED, PAYER ERROR, </w:delText>
          </w:r>
        </w:del>
        <w:r>
          <w:t>REJECTED, COMPLETE.</w:t>
        </w:r>
      </w:ins>
    </w:p>
    <w:p w14:paraId="1E2E610F" w14:textId="5F25FE7C" w:rsidR="00C207D7" w:rsidRDefault="00C207D7" w:rsidP="00E8623F">
      <w:pPr>
        <w:pStyle w:val="BodyText"/>
        <w:numPr>
          <w:ilvl w:val="0"/>
          <w:numId w:val="24"/>
        </w:numPr>
        <w:ind w:left="1080"/>
        <w:rPr>
          <w:ins w:id="1794" w:author="Author"/>
        </w:rPr>
      </w:pPr>
      <w:ins w:id="1795" w:author="Author">
        <w:r w:rsidRPr="00531F07">
          <w:rPr>
            <w:b/>
            <w:bCs/>
          </w:rPr>
          <w:t>Program</w:t>
        </w:r>
        <w:r>
          <w:t xml:space="preserve"> – Column header for the program indicator, which indicates which program the claim is associated with, defaulting to VA </w:t>
        </w:r>
      </w:ins>
      <w:r w:rsidR="006C1C5B">
        <w:t xml:space="preserve">Fee </w:t>
      </w:r>
      <w:ins w:id="1796" w:author="Author">
        <w:r>
          <w:t>if there is no program associated with the claim.</w:t>
        </w:r>
      </w:ins>
      <w:r w:rsidR="007559D1">
        <w:t xml:space="preserve"> </w:t>
      </w:r>
    </w:p>
    <w:p w14:paraId="457E24F2" w14:textId="1232885F" w:rsidR="00D91C45" w:rsidRDefault="00D91C45" w:rsidP="00E8623F">
      <w:pPr>
        <w:pStyle w:val="BodyText"/>
        <w:numPr>
          <w:ilvl w:val="0"/>
          <w:numId w:val="24"/>
        </w:numPr>
        <w:ind w:left="1080"/>
        <w:rPr>
          <w:ins w:id="1797" w:author="Author"/>
        </w:rPr>
      </w:pPr>
      <w:ins w:id="1798" w:author="Author">
        <w:r w:rsidRPr="00531F07">
          <w:rPr>
            <w:b/>
            <w:bCs/>
          </w:rPr>
          <w:t>Attach.</w:t>
        </w:r>
        <w:r>
          <w:t xml:space="preserve"> – Column header for </w:t>
        </w:r>
        <w:r w:rsidR="004D4F19">
          <w:t>indication of a claim attachment associated with the claim (Yes/No).</w:t>
        </w:r>
      </w:ins>
    </w:p>
    <w:p w14:paraId="744E46DA" w14:textId="77777777" w:rsidR="00C207D7" w:rsidRDefault="00C207D7" w:rsidP="00E8623F">
      <w:pPr>
        <w:pStyle w:val="BodyText"/>
        <w:numPr>
          <w:ilvl w:val="0"/>
          <w:numId w:val="24"/>
        </w:numPr>
        <w:ind w:left="1080"/>
        <w:rPr>
          <w:ins w:id="1799" w:author="Author"/>
        </w:rPr>
      </w:pPr>
      <w:ins w:id="1800" w:author="Author">
        <w:r w:rsidRPr="00531F07">
          <w:rPr>
            <w:b/>
            <w:bCs/>
          </w:rPr>
          <w:t xml:space="preserve">Name </w:t>
        </w:r>
        <w:r>
          <w:t>– Column header for the first and last name of the veteran associated with the claim.</w:t>
        </w:r>
      </w:ins>
    </w:p>
    <w:p w14:paraId="7A010131" w14:textId="6FA35597" w:rsidR="00C207D7" w:rsidRDefault="00C207D7" w:rsidP="00E8623F">
      <w:pPr>
        <w:pStyle w:val="BodyText"/>
        <w:numPr>
          <w:ilvl w:val="0"/>
          <w:numId w:val="24"/>
        </w:numPr>
        <w:ind w:left="1080"/>
        <w:rPr>
          <w:ins w:id="1801" w:author="Author"/>
        </w:rPr>
      </w:pPr>
      <w:ins w:id="1802" w:author="Author">
        <w:r w:rsidRPr="00531F07">
          <w:rPr>
            <w:b/>
            <w:bCs/>
          </w:rPr>
          <w:t>SSN</w:t>
        </w:r>
        <w:r>
          <w:t xml:space="preserve"> – Column header for the SSN of the veteran associated with the claim.</w:t>
        </w:r>
      </w:ins>
    </w:p>
    <w:p w14:paraId="1397B980" w14:textId="77777777" w:rsidR="00C207D7" w:rsidRDefault="00C207D7" w:rsidP="00E8623F">
      <w:pPr>
        <w:pStyle w:val="BodyText"/>
        <w:numPr>
          <w:ilvl w:val="0"/>
          <w:numId w:val="24"/>
        </w:numPr>
        <w:ind w:left="1080"/>
        <w:rPr>
          <w:ins w:id="1803" w:author="Author"/>
        </w:rPr>
      </w:pPr>
      <w:ins w:id="1804" w:author="Author">
        <w:r w:rsidRPr="00531F07">
          <w:rPr>
            <w:b/>
            <w:bCs/>
          </w:rPr>
          <w:t xml:space="preserve">Patient </w:t>
        </w:r>
        <w:proofErr w:type="spellStart"/>
        <w:r w:rsidRPr="00531F07">
          <w:rPr>
            <w:b/>
            <w:bCs/>
          </w:rPr>
          <w:t>Ctl</w:t>
        </w:r>
        <w:proofErr w:type="spellEnd"/>
        <w:r w:rsidRPr="00531F07">
          <w:rPr>
            <w:b/>
            <w:bCs/>
          </w:rPr>
          <w:t>#</w:t>
        </w:r>
        <w:r>
          <w:t xml:space="preserve"> – Column header for the Patient Control Number (PCN) for the veteran associated with the claim.</w:t>
        </w:r>
      </w:ins>
    </w:p>
    <w:p w14:paraId="3EB4315A" w14:textId="77777777" w:rsidR="00C207D7" w:rsidRDefault="00C207D7" w:rsidP="00E8623F">
      <w:pPr>
        <w:pStyle w:val="BodyText"/>
        <w:numPr>
          <w:ilvl w:val="0"/>
          <w:numId w:val="24"/>
        </w:numPr>
        <w:ind w:left="1080"/>
        <w:rPr>
          <w:ins w:id="1805" w:author="Author"/>
        </w:rPr>
      </w:pPr>
      <w:ins w:id="1806" w:author="Author">
        <w:r w:rsidRPr="00531F07">
          <w:rPr>
            <w:b/>
            <w:bCs/>
          </w:rPr>
          <w:t>Service Date</w:t>
        </w:r>
        <w:r>
          <w:t xml:space="preserve"> – Column header for the date of service for the claim.</w:t>
        </w:r>
      </w:ins>
    </w:p>
    <w:p w14:paraId="21D618F9" w14:textId="77777777" w:rsidR="00C207D7" w:rsidRDefault="00C207D7" w:rsidP="00E8623F">
      <w:pPr>
        <w:pStyle w:val="BodyText"/>
        <w:numPr>
          <w:ilvl w:val="0"/>
          <w:numId w:val="24"/>
        </w:numPr>
        <w:ind w:left="1080"/>
        <w:rPr>
          <w:ins w:id="1807" w:author="Author"/>
        </w:rPr>
      </w:pPr>
      <w:ins w:id="1808" w:author="Author">
        <w:r w:rsidRPr="00531F07">
          <w:rPr>
            <w:b/>
            <w:bCs/>
          </w:rPr>
          <w:t>Provider</w:t>
        </w:r>
        <w:r>
          <w:t xml:space="preserve"> – Column header for name of the service provider for the claim.</w:t>
        </w:r>
      </w:ins>
    </w:p>
    <w:p w14:paraId="2D88C2AE" w14:textId="77777777" w:rsidR="00C207D7" w:rsidRDefault="00C207D7" w:rsidP="00E8623F">
      <w:pPr>
        <w:pStyle w:val="BodyText"/>
        <w:numPr>
          <w:ilvl w:val="0"/>
          <w:numId w:val="24"/>
        </w:numPr>
        <w:ind w:left="1080"/>
        <w:rPr>
          <w:ins w:id="1809" w:author="Author"/>
        </w:rPr>
      </w:pPr>
      <w:proofErr w:type="spellStart"/>
      <w:ins w:id="1810" w:author="Author">
        <w:r w:rsidRPr="00531F07">
          <w:rPr>
            <w:b/>
            <w:bCs/>
          </w:rPr>
          <w:t>Pr</w:t>
        </w:r>
        <w:proofErr w:type="spellEnd"/>
        <w:r w:rsidRPr="00531F07">
          <w:rPr>
            <w:b/>
            <w:bCs/>
          </w:rPr>
          <w:t xml:space="preserve"> TIN</w:t>
        </w:r>
        <w:r w:rsidRPr="00277C39">
          <w:t xml:space="preserve"> – Column header for the tax identification number</w:t>
        </w:r>
        <w:r>
          <w:t xml:space="preserve"> for the service provider associated with the claim.</w:t>
        </w:r>
      </w:ins>
    </w:p>
    <w:p w14:paraId="72A145DB" w14:textId="77777777" w:rsidR="00C207D7" w:rsidRDefault="00C207D7" w:rsidP="00E8623F">
      <w:pPr>
        <w:pStyle w:val="BodyText"/>
        <w:numPr>
          <w:ilvl w:val="0"/>
          <w:numId w:val="24"/>
        </w:numPr>
        <w:ind w:left="1080"/>
        <w:rPr>
          <w:ins w:id="1811" w:author="Author"/>
        </w:rPr>
      </w:pPr>
      <w:proofErr w:type="spellStart"/>
      <w:ins w:id="1812" w:author="Author">
        <w:r w:rsidRPr="00531F07">
          <w:rPr>
            <w:b/>
            <w:bCs/>
          </w:rPr>
          <w:t>Pr</w:t>
        </w:r>
        <w:proofErr w:type="spellEnd"/>
        <w:r w:rsidRPr="00531F07">
          <w:rPr>
            <w:b/>
            <w:bCs/>
          </w:rPr>
          <w:t xml:space="preserve"> NPI</w:t>
        </w:r>
        <w:r>
          <w:t xml:space="preserve"> – Column header for the national provider index</w:t>
        </w:r>
      </w:ins>
    </w:p>
    <w:p w14:paraId="3001C8B0" w14:textId="77777777" w:rsidR="00C207D7" w:rsidRDefault="00C207D7" w:rsidP="00E8623F">
      <w:pPr>
        <w:pStyle w:val="BodyText"/>
        <w:numPr>
          <w:ilvl w:val="0"/>
          <w:numId w:val="24"/>
        </w:numPr>
        <w:ind w:left="1080"/>
        <w:rPr>
          <w:ins w:id="1813" w:author="Author"/>
        </w:rPr>
      </w:pPr>
      <w:ins w:id="1814" w:author="Author">
        <w:r w:rsidRPr="00531F07">
          <w:rPr>
            <w:b/>
            <w:bCs/>
          </w:rPr>
          <w:t xml:space="preserve">Facility </w:t>
        </w:r>
        <w:r>
          <w:t>– Column header for the station number the claim is assigned to.</w:t>
        </w:r>
      </w:ins>
    </w:p>
    <w:p w14:paraId="4F7CD197" w14:textId="0F4E2A69" w:rsidR="00C207D7" w:rsidRPr="00F35C72" w:rsidRDefault="00C207D7" w:rsidP="008843E7">
      <w:pPr>
        <w:pStyle w:val="BodyText"/>
        <w:numPr>
          <w:ilvl w:val="0"/>
          <w:numId w:val="48"/>
        </w:numPr>
        <w:rPr>
          <w:ins w:id="1815" w:author="Author"/>
          <w:b/>
        </w:rPr>
      </w:pPr>
      <w:ins w:id="1816" w:author="Author">
        <w:r w:rsidRPr="00F35C72">
          <w:rPr>
            <w:b/>
          </w:rPr>
          <w:t xml:space="preserve">Table Lines: </w:t>
        </w:r>
      </w:ins>
    </w:p>
    <w:p w14:paraId="02817CE7" w14:textId="77777777" w:rsidR="00C207D7" w:rsidRDefault="00C207D7" w:rsidP="00681959">
      <w:pPr>
        <w:pStyle w:val="BodyText"/>
        <w:ind w:left="720"/>
        <w:rPr>
          <w:ins w:id="1817" w:author="Author"/>
        </w:rPr>
      </w:pPr>
      <w:ins w:id="1818" w:author="Author">
        <w:r>
          <w:t>Each line of the claim list table includes the functionality to select each claim via a checkbox on the left. The remaining data corresponds with the table header as stated above.</w:t>
        </w:r>
      </w:ins>
    </w:p>
    <w:p w14:paraId="3CA164BD" w14:textId="28C9B237" w:rsidR="00C207D7" w:rsidRPr="00245947" w:rsidRDefault="00C207D7" w:rsidP="008843E7">
      <w:pPr>
        <w:pStyle w:val="BodyText"/>
        <w:numPr>
          <w:ilvl w:val="0"/>
          <w:numId w:val="48"/>
        </w:numPr>
        <w:rPr>
          <w:ins w:id="1819" w:author="Author"/>
          <w:b/>
        </w:rPr>
      </w:pPr>
      <w:ins w:id="1820" w:author="Author">
        <w:r w:rsidRPr="00245947">
          <w:rPr>
            <w:b/>
          </w:rPr>
          <w:t>Buttons:</w:t>
        </w:r>
      </w:ins>
    </w:p>
    <w:p w14:paraId="16A270B2" w14:textId="77777777" w:rsidR="00C207D7" w:rsidRDefault="00C207D7" w:rsidP="00681959">
      <w:pPr>
        <w:pStyle w:val="BodyText"/>
        <w:ind w:left="720"/>
        <w:rPr>
          <w:ins w:id="1821" w:author="Author"/>
        </w:rPr>
      </w:pPr>
      <w:ins w:id="1822" w:author="Author">
        <w:r>
          <w:t>The Search Claims page offers the following buttons at the top and bottom of the search results list:</w:t>
        </w:r>
      </w:ins>
    </w:p>
    <w:p w14:paraId="70CA1276" w14:textId="77777777" w:rsidR="00C207D7" w:rsidRDefault="00C207D7" w:rsidP="00E8623F">
      <w:pPr>
        <w:pStyle w:val="BodyText"/>
        <w:numPr>
          <w:ilvl w:val="0"/>
          <w:numId w:val="26"/>
        </w:numPr>
        <w:ind w:left="1080"/>
        <w:rPr>
          <w:ins w:id="1823" w:author="Author"/>
        </w:rPr>
      </w:pPr>
      <w:ins w:id="1824" w:author="Author">
        <w:r w:rsidRPr="005D6CCA">
          <w:rPr>
            <w:b/>
            <w:bCs/>
          </w:rPr>
          <w:t xml:space="preserve">Print </w:t>
        </w:r>
        <w:r>
          <w:t xml:space="preserve">– Produces a PDF version of all selected claims for printing </w:t>
        </w:r>
        <w:r w:rsidRPr="000415A7">
          <w:rPr>
            <w:b/>
            <w:i/>
          </w:rPr>
          <w:t xml:space="preserve">(see Section </w:t>
        </w:r>
        <w:r>
          <w:rPr>
            <w:b/>
            <w:i/>
          </w:rPr>
          <w:t>4.</w:t>
        </w:r>
        <w:r w:rsidRPr="000415A7">
          <w:rPr>
            <w:b/>
            <w:i/>
          </w:rPr>
          <w:t xml:space="preserve">49) </w:t>
        </w:r>
        <w:r>
          <w:t xml:space="preserve">- </w:t>
        </w:r>
        <w:r w:rsidRPr="00A07831">
          <w:t xml:space="preserve">Sample Print PDF File of Claims to view a sample </w:t>
        </w:r>
        <w:r>
          <w:t>c</w:t>
        </w:r>
        <w:r w:rsidRPr="00F632DA">
          <w:t xml:space="preserve">laim </w:t>
        </w:r>
        <w:r>
          <w:t>.pdf</w:t>
        </w:r>
        <w:r w:rsidRPr="00F632DA">
          <w:t xml:space="preserve"> file.</w:t>
        </w:r>
      </w:ins>
    </w:p>
    <w:p w14:paraId="133322BE" w14:textId="77777777" w:rsidR="00C207D7" w:rsidRDefault="00C207D7" w:rsidP="00E8623F">
      <w:pPr>
        <w:pStyle w:val="BodyText"/>
        <w:numPr>
          <w:ilvl w:val="0"/>
          <w:numId w:val="26"/>
        </w:numPr>
        <w:ind w:left="1080"/>
        <w:rPr>
          <w:ins w:id="1825" w:author="Author"/>
        </w:rPr>
      </w:pPr>
      <w:ins w:id="1826" w:author="Author">
        <w:r w:rsidRPr="005D6CCA">
          <w:rPr>
            <w:b/>
            <w:bCs/>
          </w:rPr>
          <w:t xml:space="preserve">Reroute </w:t>
        </w:r>
        <w:r>
          <w:t>– Reroutes claims to another VISN or station using the Reroute page (</w:t>
        </w:r>
        <w:r w:rsidRPr="00754CF0">
          <w:rPr>
            <w:b/>
            <w:i/>
          </w:rPr>
          <w:t xml:space="preserve">see section </w:t>
        </w:r>
        <w:r>
          <w:rPr>
            <w:b/>
            <w:i/>
          </w:rPr>
          <w:t>4.15</w:t>
        </w:r>
        <w:r>
          <w:t>)</w:t>
        </w:r>
      </w:ins>
    </w:p>
    <w:p w14:paraId="2BC89FD4" w14:textId="29BAB3E4" w:rsidR="005D6CCA" w:rsidRDefault="00C207D7" w:rsidP="00E8623F">
      <w:pPr>
        <w:pStyle w:val="BodyText"/>
        <w:numPr>
          <w:ilvl w:val="0"/>
          <w:numId w:val="26"/>
        </w:numPr>
        <w:ind w:left="1080"/>
      </w:pPr>
      <w:ins w:id="1827" w:author="Author">
        <w:r w:rsidRPr="005D6CCA">
          <w:rPr>
            <w:b/>
            <w:bCs/>
          </w:rPr>
          <w:lastRenderedPageBreak/>
          <w:t xml:space="preserve">Disapprove </w:t>
        </w:r>
        <w:r>
          <w:t>– Disapproves selected claims by setting its status to REJECTED. User will be forwarded to the Disapprove Claims page whereby the user will be given the opportunity to select which Claims selected previously will be placed into the REJECTED state (</w:t>
        </w:r>
        <w:r w:rsidRPr="00754CF0">
          <w:rPr>
            <w:b/>
            <w:i/>
          </w:rPr>
          <w:t xml:space="preserve">see section </w:t>
        </w:r>
        <w:r>
          <w:rPr>
            <w:b/>
            <w:i/>
          </w:rPr>
          <w:t>4.12</w:t>
        </w:r>
        <w:r>
          <w:t>).</w:t>
        </w:r>
      </w:ins>
    </w:p>
    <w:p w14:paraId="5F691D24" w14:textId="77777777" w:rsidR="00BC6B42" w:rsidRDefault="00BC6B42" w:rsidP="007B24D4">
      <w:pPr>
        <w:pStyle w:val="Heading2"/>
        <w:ind w:left="432" w:hanging="432"/>
      </w:pPr>
      <w:bookmarkStart w:id="1828" w:name="_Toc47427243"/>
      <w:r>
        <w:t xml:space="preserve">Claim Detail </w:t>
      </w:r>
      <w:r w:rsidRPr="00457FF8">
        <w:t>Page</w:t>
      </w:r>
      <w:bookmarkEnd w:id="1828"/>
    </w:p>
    <w:p w14:paraId="3E17118D" w14:textId="53816CBB" w:rsidR="00FC493F" w:rsidRDefault="00FC493F" w:rsidP="00FC493F">
      <w:pPr>
        <w:pStyle w:val="Caption"/>
      </w:pPr>
      <w:bookmarkStart w:id="1829" w:name="_Toc47423397"/>
      <w:r>
        <w:t xml:space="preserve">Figure </w:t>
      </w:r>
      <w:fldSimple w:instr=" SEQ Figure \* ARABIC ">
        <w:r w:rsidR="00F816FB">
          <w:rPr>
            <w:noProof/>
          </w:rPr>
          <w:t>10</w:t>
        </w:r>
      </w:fldSimple>
      <w:r>
        <w:t xml:space="preserve">: </w:t>
      </w:r>
      <w:r w:rsidRPr="00D3361C">
        <w:t>Claim Detail Page</w:t>
      </w:r>
      <w:bookmarkEnd w:id="1829"/>
    </w:p>
    <w:p w14:paraId="4D514FE7" w14:textId="083F5518" w:rsidR="00BC6B42" w:rsidRPr="00A8025B" w:rsidDel="00FD21C3" w:rsidRDefault="004F030F" w:rsidP="00D01D5C">
      <w:pPr>
        <w:pStyle w:val="BodyText"/>
        <w:keepNext/>
        <w:jc w:val="center"/>
        <w:rPr>
          <w:del w:id="1830" w:author="Author"/>
        </w:rPr>
      </w:pPr>
      <w:ins w:id="1831" w:author="Author">
        <w:r>
          <w:rPr>
            <w:noProof/>
          </w:rPr>
          <w:drawing>
            <wp:inline distT="0" distB="0" distL="0" distR="0" wp14:anchorId="4DA01247" wp14:editId="154CA546">
              <wp:extent cx="5486400" cy="3995225"/>
              <wp:effectExtent l="19050" t="19050" r="19050" b="24765"/>
              <wp:docPr id="247" name="Picture 247" descr="This figure depicts the FPPS Professional Claim Detail Page. The Claim Detail page provides FPPS users with details about a claim. The page displays a different dataset based on the type of the selected clai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7.PNG"/>
                      <pic:cNvPicPr/>
                    </pic:nvPicPr>
                    <pic:blipFill>
                      <a:blip r:embed="rId44"/>
                      <a:stretch>
                        <a:fillRect/>
                      </a:stretch>
                    </pic:blipFill>
                    <pic:spPr>
                      <a:xfrm>
                        <a:off x="0" y="0"/>
                        <a:ext cx="5486400" cy="3995225"/>
                      </a:xfrm>
                      <a:prstGeom prst="rect">
                        <a:avLst/>
                      </a:prstGeom>
                      <a:ln>
                        <a:solidFill>
                          <a:schemeClr val="tx1"/>
                        </a:solidFill>
                      </a:ln>
                    </pic:spPr>
                  </pic:pic>
                </a:graphicData>
              </a:graphic>
            </wp:inline>
          </w:drawing>
        </w:r>
      </w:ins>
      <w:del w:id="1832" w:author="Author">
        <w:r w:rsidR="00BC6B42" w:rsidDel="00FD21C3">
          <w:rPr>
            <w:noProof/>
          </w:rPr>
          <w:drawing>
            <wp:inline distT="0" distB="0" distL="0" distR="0" wp14:anchorId="75C329C9" wp14:editId="53EDED36">
              <wp:extent cx="5943600" cy="461772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1314" t="16702" r="23237" b="4474"/>
                      <a:stretch/>
                    </pic:blipFill>
                    <pic:spPr bwMode="auto">
                      <a:xfrm>
                        <a:off x="0" y="0"/>
                        <a:ext cx="5943600" cy="4617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ins w:id="1833" w:author="Author">
        <w:del w:id="1834" w:author="Author">
          <w:r w:rsidR="00FD21C3" w:rsidDel="004D4F19">
            <w:rPr>
              <w:noProof/>
            </w:rPr>
            <w:drawing>
              <wp:inline distT="0" distB="0" distL="0" distR="0" wp14:anchorId="15CD97C1" wp14:editId="06F9EF03">
                <wp:extent cx="5943600" cy="4533900"/>
                <wp:effectExtent l="0" t="0" r="0" b="0"/>
                <wp:docPr id="140" name="Picture 140" descr="C:\Users\NMartinez\AppData\Local\Microsoft\Windows\INetCache\Content.Word\Figure 13 - Claim Detail Page 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Martinez\AppData\Local\Microsoft\Windows\INetCache\Content.Word\Figure 13 - Claim Detail Page EDIT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commentRangeStart w:id="1835"/>
          <w:r w:rsidR="004D4F19" w:rsidDel="004F030F">
            <w:rPr>
              <w:noProof/>
            </w:rPr>
            <w:drawing>
              <wp:inline distT="0" distB="0" distL="0" distR="0" wp14:anchorId="09FDCC5C" wp14:editId="3287E1A9">
                <wp:extent cx="5943600" cy="36842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84270"/>
                        </a:xfrm>
                        <a:prstGeom prst="rect">
                          <a:avLst/>
                        </a:prstGeom>
                      </pic:spPr>
                    </pic:pic>
                  </a:graphicData>
                </a:graphic>
              </wp:inline>
            </w:drawing>
          </w:r>
        </w:del>
      </w:ins>
      <w:commentRangeEnd w:id="1835"/>
      <w:r w:rsidR="000B6980">
        <w:rPr>
          <w:rStyle w:val="CommentReference"/>
        </w:rPr>
        <w:commentReference w:id="1835"/>
      </w:r>
    </w:p>
    <w:p w14:paraId="43733FE3" w14:textId="77777777" w:rsidR="00BC6B42" w:rsidRPr="00A8025B" w:rsidRDefault="00BC6B42" w:rsidP="00D01D5C">
      <w:pPr>
        <w:pStyle w:val="BodyText"/>
        <w:jc w:val="center"/>
      </w:pPr>
    </w:p>
    <w:p w14:paraId="3766C1AE" w14:textId="16BC8E95" w:rsidR="00BC6B42" w:rsidRPr="004F39A2" w:rsidDel="00FD21C3" w:rsidRDefault="00BC6B42" w:rsidP="0045212A">
      <w:pPr>
        <w:rPr>
          <w:del w:id="1836" w:author="Author"/>
        </w:rPr>
      </w:pPr>
      <w:r w:rsidRPr="004F39A2">
        <w:t xml:space="preserve">The Claim Detail page provides FPPS users with details about a claim. The page displays a different dataset based on the type of the selected claim. The user has a choice to review subsets of claim data via the tabbed table under the Veteran Information, Service Provider Information, Billing Provider Information, or Pay-to Provider Information boxes. The user can also Print, Reroute, </w:t>
      </w:r>
      <w:r w:rsidR="00201D50">
        <w:t xml:space="preserve">or </w:t>
      </w:r>
      <w:r w:rsidRPr="004F39A2">
        <w:t>Disapprove on the currently displayed claim by clicking the buttons at the bottom of the page.</w:t>
      </w:r>
    </w:p>
    <w:p w14:paraId="7C20FE5C" w14:textId="77777777" w:rsidR="00BC6B42" w:rsidRPr="004F39A2" w:rsidRDefault="00BC6B42" w:rsidP="0045212A"/>
    <w:p w14:paraId="18CAFA92" w14:textId="77777777" w:rsidR="00BC6B42" w:rsidRPr="004F39A2" w:rsidDel="00FD21C3" w:rsidRDefault="00BC6B42" w:rsidP="0045212A">
      <w:pPr>
        <w:pStyle w:val="BodyText"/>
        <w:spacing w:before="0" w:after="0"/>
        <w:rPr>
          <w:del w:id="1837" w:author="Author"/>
          <w:szCs w:val="24"/>
        </w:rPr>
      </w:pPr>
      <w:r w:rsidRPr="004F39A2">
        <w:t>The Claim Detail page can be navigated through clicking on a claim ID on any claim list in the system.</w:t>
      </w:r>
      <w:r>
        <w:t xml:space="preserve"> </w:t>
      </w:r>
      <w:r w:rsidRPr="004F39A2">
        <w:rPr>
          <w:szCs w:val="24"/>
        </w:rPr>
        <w:t>All claim details that exist in the database for the selected claim will be displayed in the fields provided on the Claim Detail page.</w:t>
      </w:r>
    </w:p>
    <w:p w14:paraId="3DFB834A" w14:textId="77777777" w:rsidR="00BC6B42" w:rsidRPr="004F39A2" w:rsidRDefault="00BC6B42" w:rsidP="00FD21C3">
      <w:pPr>
        <w:pStyle w:val="BodyText"/>
        <w:spacing w:before="0" w:after="0"/>
      </w:pPr>
    </w:p>
    <w:p w14:paraId="74E875F6" w14:textId="77777777" w:rsidR="00BC6B42" w:rsidRPr="004F39A2" w:rsidRDefault="00BC6B42" w:rsidP="0045212A">
      <w:r w:rsidRPr="004F39A2">
        <w:t>For all claim types, the following details are shown at the top of the page:</w:t>
      </w:r>
    </w:p>
    <w:p w14:paraId="15025488" w14:textId="77777777" w:rsidR="00BC6B42" w:rsidRPr="004F39A2" w:rsidRDefault="00BC6B42" w:rsidP="001C33D1">
      <w:pPr>
        <w:pStyle w:val="ListParagraph"/>
        <w:numPr>
          <w:ilvl w:val="0"/>
          <w:numId w:val="28"/>
        </w:numPr>
        <w:spacing w:after="0"/>
      </w:pPr>
      <w:r w:rsidRPr="00DF62DD">
        <w:rPr>
          <w:b/>
          <w:bCs/>
        </w:rPr>
        <w:t>Claim ID</w:t>
      </w:r>
      <w:r w:rsidRPr="004F39A2">
        <w:t xml:space="preserve"> – The numerical identifier of the claim.</w:t>
      </w:r>
    </w:p>
    <w:p w14:paraId="42D7D8C7" w14:textId="6CB37E9F" w:rsidR="00B90990" w:rsidRPr="004F39A2" w:rsidRDefault="00B90990" w:rsidP="001C33D1">
      <w:pPr>
        <w:pStyle w:val="ListParagraph"/>
        <w:numPr>
          <w:ilvl w:val="0"/>
          <w:numId w:val="28"/>
        </w:numPr>
        <w:spacing w:after="0"/>
        <w:rPr>
          <w:moveTo w:id="1838" w:author="Author"/>
        </w:rPr>
      </w:pPr>
      <w:moveToRangeStart w:id="1839" w:author="Author" w:name="move515355452"/>
      <w:moveTo w:id="1840" w:author="Author">
        <w:r w:rsidRPr="00DF62DD">
          <w:rPr>
            <w:b/>
            <w:bCs/>
          </w:rPr>
          <w:t>Claim Status</w:t>
        </w:r>
        <w:r w:rsidRPr="004F39A2">
          <w:t xml:space="preserve"> – The status of the claim – ESTABLISH</w:t>
        </w:r>
        <w:del w:id="1841" w:author="Author">
          <w:r w:rsidRPr="004F39A2" w:rsidDel="00B90990">
            <w:delText>ED</w:delText>
          </w:r>
        </w:del>
        <w:r w:rsidRPr="004F39A2">
          <w:t>, INPROCESS,</w:t>
        </w:r>
        <w:del w:id="1842" w:author="Author">
          <w:r w:rsidRPr="004F39A2" w:rsidDel="008A1F0C">
            <w:delText xml:space="preserve"> AGED, PAYER ERROR,</w:delText>
          </w:r>
        </w:del>
        <w:r w:rsidRPr="004F39A2">
          <w:t xml:space="preserve"> REJECTED, COMPLETE.</w:t>
        </w:r>
      </w:moveTo>
    </w:p>
    <w:moveToRangeEnd w:id="1839"/>
    <w:p w14:paraId="1571AA1E" w14:textId="77777777" w:rsidR="00BC6B42" w:rsidRPr="004F39A2" w:rsidRDefault="00BC6B42" w:rsidP="001C33D1">
      <w:pPr>
        <w:pStyle w:val="ListParagraph"/>
        <w:numPr>
          <w:ilvl w:val="0"/>
          <w:numId w:val="28"/>
        </w:numPr>
        <w:spacing w:after="0"/>
      </w:pPr>
      <w:r w:rsidRPr="00DF62DD">
        <w:rPr>
          <w:b/>
          <w:bCs/>
        </w:rPr>
        <w:lastRenderedPageBreak/>
        <w:t>Patient Control #</w:t>
      </w:r>
      <w:r w:rsidRPr="004F39A2">
        <w:t xml:space="preserve"> - The identifier for the veteran.</w:t>
      </w:r>
    </w:p>
    <w:p w14:paraId="44980A07" w14:textId="4C8D7A5A" w:rsidR="00BC6B42" w:rsidRPr="00DF62DD" w:rsidDel="00B90990" w:rsidRDefault="00BC6B42" w:rsidP="001C33D1">
      <w:pPr>
        <w:pStyle w:val="ListParagraph"/>
        <w:numPr>
          <w:ilvl w:val="0"/>
          <w:numId w:val="28"/>
        </w:numPr>
        <w:spacing w:after="0"/>
        <w:rPr>
          <w:moveFrom w:id="1843" w:author="Author"/>
          <w:b/>
          <w:bCs/>
        </w:rPr>
      </w:pPr>
      <w:moveFromRangeStart w:id="1844" w:author="Author" w:name="move515355452"/>
      <w:moveFrom w:id="1845" w:author="Author">
        <w:r w:rsidRPr="00DF62DD" w:rsidDel="00B90990">
          <w:rPr>
            <w:b/>
            <w:bCs/>
          </w:rPr>
          <w:t>Claim Status – The status of the claim – ESTABLISHED, INPROCESS, AGED, PAYER ERROR, REJECTED, COMPLETE.</w:t>
        </w:r>
      </w:moveFrom>
    </w:p>
    <w:moveFromRangeEnd w:id="1844"/>
    <w:p w14:paraId="17C5932D" w14:textId="43B79170" w:rsidR="00FC493F" w:rsidRDefault="00BC6B42" w:rsidP="001C33D1">
      <w:pPr>
        <w:pStyle w:val="ListParagraph"/>
        <w:numPr>
          <w:ilvl w:val="0"/>
          <w:numId w:val="28"/>
        </w:numPr>
        <w:spacing w:after="0"/>
      </w:pPr>
      <w:r w:rsidRPr="00DF62DD">
        <w:rPr>
          <w:b/>
          <w:bCs/>
        </w:rPr>
        <w:t>Pre-authorization #</w:t>
      </w:r>
      <w:r w:rsidRPr="004F39A2">
        <w:t xml:space="preserve"> - The pre-authorization number for the claim payment.</w:t>
      </w:r>
    </w:p>
    <w:p w14:paraId="7F784337" w14:textId="77777777" w:rsidR="00BC6B42" w:rsidDel="00B90990" w:rsidRDefault="00BC6B42" w:rsidP="00E8623F">
      <w:pPr>
        <w:pStyle w:val="ListParagraph"/>
        <w:numPr>
          <w:ilvl w:val="0"/>
          <w:numId w:val="28"/>
        </w:numPr>
        <w:spacing w:before="0" w:after="0"/>
        <w:rPr>
          <w:del w:id="1846" w:author="Author"/>
        </w:rPr>
      </w:pPr>
    </w:p>
    <w:p w14:paraId="08568C14" w14:textId="77777777" w:rsidR="00BC6B42" w:rsidRPr="004F39A2" w:rsidRDefault="00BC6B42" w:rsidP="0045212A">
      <w:r w:rsidRPr="004F39A2">
        <w:t>All claim types display the following data in the data cards under the claim identification header:</w:t>
      </w:r>
    </w:p>
    <w:p w14:paraId="7B4892B6" w14:textId="70AF0100" w:rsidR="00BC6B42" w:rsidRPr="00FC493F" w:rsidDel="00B90990" w:rsidRDefault="00BC6B42" w:rsidP="00FC493F">
      <w:pPr>
        <w:pStyle w:val="ListParagraph"/>
        <w:numPr>
          <w:ilvl w:val="2"/>
          <w:numId w:val="14"/>
        </w:numPr>
        <w:ind w:left="720"/>
        <w:rPr>
          <w:del w:id="1847" w:author="Author"/>
          <w:b/>
          <w:bCs/>
        </w:rPr>
      </w:pPr>
    </w:p>
    <w:p w14:paraId="2A3139D8" w14:textId="77777777" w:rsidR="00BC6B42" w:rsidRPr="00FC493F" w:rsidRDefault="00BC6B42" w:rsidP="00FC493F">
      <w:pPr>
        <w:pStyle w:val="ListParagraph"/>
        <w:numPr>
          <w:ilvl w:val="2"/>
          <w:numId w:val="14"/>
        </w:numPr>
        <w:ind w:left="720"/>
        <w:rPr>
          <w:b/>
          <w:bCs/>
        </w:rPr>
      </w:pPr>
      <w:r w:rsidRPr="00FC493F">
        <w:rPr>
          <w:b/>
          <w:bCs/>
        </w:rPr>
        <w:t>Veteran Information:</w:t>
      </w:r>
    </w:p>
    <w:p w14:paraId="3D84D256" w14:textId="77777777" w:rsidR="00BC6B42" w:rsidRPr="004F39A2" w:rsidRDefault="00BC6B42" w:rsidP="008843E7">
      <w:pPr>
        <w:pStyle w:val="ListParagraph"/>
        <w:numPr>
          <w:ilvl w:val="0"/>
          <w:numId w:val="49"/>
        </w:numPr>
        <w:ind w:left="1080"/>
      </w:pPr>
      <w:r w:rsidRPr="00DF62DD">
        <w:rPr>
          <w:b/>
          <w:bCs/>
        </w:rPr>
        <w:t xml:space="preserve">ID </w:t>
      </w:r>
      <w:r w:rsidRPr="004F39A2">
        <w:t>– The numerical identifier of the veteran served on the claim.</w:t>
      </w:r>
    </w:p>
    <w:p w14:paraId="2B85EFEE" w14:textId="7A9B9749" w:rsidR="00BC6B42" w:rsidRPr="004F39A2" w:rsidRDefault="00BC6B42" w:rsidP="008843E7">
      <w:pPr>
        <w:pStyle w:val="ListParagraph"/>
        <w:numPr>
          <w:ilvl w:val="0"/>
          <w:numId w:val="49"/>
        </w:numPr>
        <w:ind w:left="1080"/>
      </w:pPr>
      <w:r w:rsidRPr="00DF62DD">
        <w:rPr>
          <w:b/>
          <w:bCs/>
        </w:rPr>
        <w:t>First Name</w:t>
      </w:r>
      <w:r w:rsidRPr="004F39A2">
        <w:t xml:space="preserve"> – First name of the contact veteran</w:t>
      </w:r>
      <w:r w:rsidR="00FC493F">
        <w:t>.</w:t>
      </w:r>
    </w:p>
    <w:p w14:paraId="4C524A43" w14:textId="3E07D0AB" w:rsidR="00BC6B42" w:rsidRDefault="00BC6B42" w:rsidP="008843E7">
      <w:pPr>
        <w:pStyle w:val="ListParagraph"/>
        <w:numPr>
          <w:ilvl w:val="0"/>
          <w:numId w:val="49"/>
        </w:numPr>
        <w:ind w:left="1080"/>
        <w:rPr>
          <w:ins w:id="1848" w:author="Author"/>
        </w:rPr>
      </w:pPr>
      <w:r w:rsidRPr="00DF62DD">
        <w:rPr>
          <w:b/>
          <w:bCs/>
        </w:rPr>
        <w:t>Last Name</w:t>
      </w:r>
      <w:r w:rsidRPr="004F39A2">
        <w:t xml:space="preserve"> – Last name of the contact veteran</w:t>
      </w:r>
      <w:r w:rsidR="00FC493F">
        <w:t>.</w:t>
      </w:r>
    </w:p>
    <w:p w14:paraId="3A6A69A4" w14:textId="3E917123" w:rsidR="00B90990" w:rsidRDefault="00B90990" w:rsidP="008843E7">
      <w:pPr>
        <w:pStyle w:val="ListParagraph"/>
        <w:numPr>
          <w:ilvl w:val="0"/>
          <w:numId w:val="49"/>
        </w:numPr>
        <w:ind w:left="1080"/>
        <w:rPr>
          <w:ins w:id="1849" w:author="Author"/>
        </w:rPr>
      </w:pPr>
      <w:ins w:id="1850" w:author="Author">
        <w:r w:rsidRPr="00DF62DD">
          <w:rPr>
            <w:b/>
            <w:bCs/>
          </w:rPr>
          <w:t>Middle Name</w:t>
        </w:r>
        <w:r w:rsidRPr="004F39A2">
          <w:t xml:space="preserve"> – </w:t>
        </w:r>
        <w:r>
          <w:t xml:space="preserve">Middle </w:t>
        </w:r>
        <w:r w:rsidRPr="004F39A2">
          <w:t>name of the contact veteran</w:t>
        </w:r>
      </w:ins>
      <w:r w:rsidR="00FC493F">
        <w:t>.</w:t>
      </w:r>
    </w:p>
    <w:p w14:paraId="4FECDE95" w14:textId="4E196C51" w:rsidR="00B90990" w:rsidRPr="00DF62DD" w:rsidDel="00B90990" w:rsidRDefault="00B90990" w:rsidP="00FC493F">
      <w:pPr>
        <w:ind w:left="1080"/>
        <w:rPr>
          <w:del w:id="1851" w:author="Author"/>
          <w:b/>
          <w:bCs/>
        </w:rPr>
      </w:pPr>
    </w:p>
    <w:p w14:paraId="0BF7CD27" w14:textId="58FBDB35" w:rsidR="00BC6B42" w:rsidRPr="004F39A2" w:rsidRDefault="00BC6B42" w:rsidP="008843E7">
      <w:pPr>
        <w:pStyle w:val="ListParagraph"/>
        <w:numPr>
          <w:ilvl w:val="0"/>
          <w:numId w:val="49"/>
        </w:numPr>
        <w:ind w:left="1080"/>
      </w:pPr>
      <w:r w:rsidRPr="00DF62DD">
        <w:rPr>
          <w:b/>
          <w:bCs/>
        </w:rPr>
        <w:t>Address 1</w:t>
      </w:r>
      <w:r w:rsidRPr="004F39A2">
        <w:t xml:space="preserve"> – First line of the veteran’s contact address</w:t>
      </w:r>
      <w:r w:rsidR="00FC493F">
        <w:t>.</w:t>
      </w:r>
    </w:p>
    <w:p w14:paraId="3C85F85B" w14:textId="51156807" w:rsidR="00BC6B42" w:rsidRPr="004F39A2" w:rsidRDefault="00BC6B42" w:rsidP="008843E7">
      <w:pPr>
        <w:pStyle w:val="ListParagraph"/>
        <w:numPr>
          <w:ilvl w:val="0"/>
          <w:numId w:val="49"/>
        </w:numPr>
        <w:ind w:left="1080"/>
      </w:pPr>
      <w:r w:rsidRPr="00DF62DD">
        <w:rPr>
          <w:b/>
          <w:bCs/>
        </w:rPr>
        <w:t>Address 2</w:t>
      </w:r>
      <w:r w:rsidRPr="004F39A2">
        <w:t xml:space="preserve"> – Second line of the veteran’s contact address</w:t>
      </w:r>
      <w:r w:rsidR="00FC493F">
        <w:t>.</w:t>
      </w:r>
    </w:p>
    <w:p w14:paraId="7A9594D2" w14:textId="3D44C456" w:rsidR="00BC6B42" w:rsidRPr="004F39A2" w:rsidRDefault="00BC6B42" w:rsidP="008843E7">
      <w:pPr>
        <w:pStyle w:val="ListParagraph"/>
        <w:numPr>
          <w:ilvl w:val="0"/>
          <w:numId w:val="49"/>
        </w:numPr>
        <w:ind w:left="1080"/>
      </w:pPr>
      <w:r w:rsidRPr="00DF62DD">
        <w:rPr>
          <w:b/>
          <w:bCs/>
        </w:rPr>
        <w:t xml:space="preserve">City </w:t>
      </w:r>
      <w:r w:rsidRPr="004F39A2">
        <w:t>– City of the veteran’s contact address</w:t>
      </w:r>
      <w:r w:rsidR="00FC493F">
        <w:t>.</w:t>
      </w:r>
    </w:p>
    <w:p w14:paraId="577B2D5B" w14:textId="122CF162" w:rsidR="00BC6B42" w:rsidRPr="004F39A2" w:rsidRDefault="00BC6B42" w:rsidP="008843E7">
      <w:pPr>
        <w:pStyle w:val="ListParagraph"/>
        <w:numPr>
          <w:ilvl w:val="0"/>
          <w:numId w:val="49"/>
        </w:numPr>
        <w:ind w:left="1080"/>
      </w:pPr>
      <w:r w:rsidRPr="00DF62DD">
        <w:rPr>
          <w:b/>
          <w:bCs/>
        </w:rPr>
        <w:t xml:space="preserve">State </w:t>
      </w:r>
      <w:r w:rsidRPr="004F39A2">
        <w:t>– State of the veteran’s contact address</w:t>
      </w:r>
      <w:r w:rsidR="00FC493F">
        <w:t>.</w:t>
      </w:r>
    </w:p>
    <w:p w14:paraId="2B87D9A5" w14:textId="613503C8" w:rsidR="00BC6B42" w:rsidRPr="004F39A2" w:rsidRDefault="00BC6B42" w:rsidP="008843E7">
      <w:pPr>
        <w:pStyle w:val="ListParagraph"/>
        <w:numPr>
          <w:ilvl w:val="0"/>
          <w:numId w:val="49"/>
        </w:numPr>
        <w:ind w:left="1080"/>
      </w:pPr>
      <w:r w:rsidRPr="00DF62DD">
        <w:rPr>
          <w:b/>
          <w:bCs/>
        </w:rPr>
        <w:t xml:space="preserve">Zip </w:t>
      </w:r>
      <w:r w:rsidRPr="004F39A2">
        <w:t>– Zip of the veteran’s contact address</w:t>
      </w:r>
      <w:r w:rsidR="00FC493F">
        <w:t>.</w:t>
      </w:r>
    </w:p>
    <w:p w14:paraId="15B563C3" w14:textId="49DEFEED" w:rsidR="00BC6B42" w:rsidRDefault="00BC6B42" w:rsidP="008843E7">
      <w:pPr>
        <w:pStyle w:val="ListParagraph"/>
        <w:numPr>
          <w:ilvl w:val="0"/>
          <w:numId w:val="49"/>
        </w:numPr>
        <w:ind w:left="1080"/>
      </w:pPr>
      <w:r w:rsidRPr="00DF62DD">
        <w:rPr>
          <w:b/>
          <w:bCs/>
        </w:rPr>
        <w:t xml:space="preserve">Phone </w:t>
      </w:r>
      <w:r w:rsidRPr="004F39A2">
        <w:t>– Phone number of the veteran’s contact address</w:t>
      </w:r>
      <w:r w:rsidR="00FC493F">
        <w:t>.</w:t>
      </w:r>
    </w:p>
    <w:p w14:paraId="6AC0FAFE" w14:textId="0AE699D3" w:rsidR="00BC6B42" w:rsidRDefault="00BC6B42" w:rsidP="008843E7">
      <w:pPr>
        <w:pStyle w:val="ListParagraph"/>
        <w:numPr>
          <w:ilvl w:val="0"/>
          <w:numId w:val="49"/>
        </w:numPr>
        <w:ind w:left="1080"/>
      </w:pPr>
      <w:r w:rsidRPr="00DF62DD">
        <w:rPr>
          <w:b/>
          <w:bCs/>
        </w:rPr>
        <w:t>DOB</w:t>
      </w:r>
      <w:del w:id="1852" w:author="Author">
        <w:r w:rsidRPr="00DF62DD" w:rsidDel="008325C6">
          <w:rPr>
            <w:b/>
            <w:bCs/>
          </w:rPr>
          <w:delText xml:space="preserve"> </w:delText>
        </w:r>
      </w:del>
      <w:ins w:id="1853" w:author="Author">
        <w:r w:rsidR="008325C6" w:rsidRPr="00DF62DD">
          <w:rPr>
            <w:b/>
            <w:bCs/>
          </w:rPr>
          <w:t xml:space="preserve"> </w:t>
        </w:r>
      </w:ins>
      <w:del w:id="1854" w:author="Author">
        <w:r w:rsidDel="008325C6">
          <w:delText xml:space="preserve">(Professional Claim Only) </w:delText>
        </w:r>
      </w:del>
      <w:r>
        <w:t>– The veteran’s data of birth</w:t>
      </w:r>
      <w:r w:rsidR="00FC493F">
        <w:t>.</w:t>
      </w:r>
    </w:p>
    <w:p w14:paraId="0869C33C" w14:textId="4BA7F151" w:rsidR="00BC6B42" w:rsidRPr="004F39A2" w:rsidRDefault="00BC6B42" w:rsidP="008843E7">
      <w:pPr>
        <w:pStyle w:val="ListParagraph"/>
        <w:numPr>
          <w:ilvl w:val="0"/>
          <w:numId w:val="49"/>
        </w:numPr>
        <w:ind w:left="1080"/>
      </w:pPr>
      <w:r w:rsidRPr="00DF62DD">
        <w:rPr>
          <w:b/>
          <w:bCs/>
        </w:rPr>
        <w:t xml:space="preserve">Gender </w:t>
      </w:r>
      <w:del w:id="1855" w:author="Author">
        <w:r w:rsidRPr="00DF62DD" w:rsidDel="008325C6">
          <w:rPr>
            <w:b/>
            <w:bCs/>
          </w:rPr>
          <w:delText xml:space="preserve">(Professional Claim Only </w:delText>
        </w:r>
      </w:del>
      <w:ins w:id="1856" w:author="Author">
        <w:r w:rsidR="008325C6" w:rsidRPr="00DF62DD">
          <w:rPr>
            <w:b/>
            <w:bCs/>
          </w:rPr>
          <w:t xml:space="preserve"> </w:t>
        </w:r>
      </w:ins>
      <w:r>
        <w:t>– The veteran’s gender</w:t>
      </w:r>
      <w:r w:rsidR="00FC493F">
        <w:t>.</w:t>
      </w:r>
    </w:p>
    <w:p w14:paraId="577EF441" w14:textId="0478B1D4" w:rsidR="00BC6B42" w:rsidRPr="00FC493F" w:rsidRDefault="00BC6B42" w:rsidP="00FC493F">
      <w:pPr>
        <w:pStyle w:val="ListParagraph"/>
        <w:numPr>
          <w:ilvl w:val="2"/>
          <w:numId w:val="14"/>
        </w:numPr>
        <w:ind w:left="720"/>
        <w:rPr>
          <w:b/>
        </w:rPr>
      </w:pPr>
      <w:r w:rsidRPr="00FC493F">
        <w:rPr>
          <w:b/>
        </w:rPr>
        <w:t>Service Provider Information:</w:t>
      </w:r>
    </w:p>
    <w:p w14:paraId="3C6D536E" w14:textId="12A2B870" w:rsidR="00BC6B42" w:rsidRPr="004F39A2" w:rsidRDefault="00BC6B42" w:rsidP="008843E7">
      <w:pPr>
        <w:pStyle w:val="ListParagraph"/>
        <w:numPr>
          <w:ilvl w:val="0"/>
          <w:numId w:val="50"/>
        </w:numPr>
        <w:ind w:left="1080"/>
      </w:pPr>
      <w:r w:rsidRPr="00AA106F">
        <w:rPr>
          <w:b/>
          <w:bCs/>
        </w:rPr>
        <w:t xml:space="preserve">Name </w:t>
      </w:r>
      <w:r w:rsidRPr="004F39A2">
        <w:t>– Name of the provider performing the service listed the claim</w:t>
      </w:r>
      <w:r w:rsidR="00B54FCC">
        <w:t>.</w:t>
      </w:r>
    </w:p>
    <w:p w14:paraId="4926796E" w14:textId="078A4DA6" w:rsidR="00BC6B42" w:rsidRPr="004F39A2" w:rsidRDefault="00BC6B42" w:rsidP="008843E7">
      <w:pPr>
        <w:pStyle w:val="ListParagraph"/>
        <w:numPr>
          <w:ilvl w:val="0"/>
          <w:numId w:val="50"/>
        </w:numPr>
        <w:ind w:left="1080"/>
      </w:pPr>
      <w:r w:rsidRPr="00AA106F">
        <w:rPr>
          <w:b/>
          <w:bCs/>
        </w:rPr>
        <w:t>Address 1</w:t>
      </w:r>
      <w:r w:rsidRPr="004F39A2">
        <w:t xml:space="preserve"> – First line of the service provider contact address</w:t>
      </w:r>
      <w:r w:rsidR="00B54FCC">
        <w:t>.</w:t>
      </w:r>
    </w:p>
    <w:p w14:paraId="640D3BF6" w14:textId="5FD18C2E" w:rsidR="00BC6B42" w:rsidRPr="004F39A2" w:rsidRDefault="00BC6B42" w:rsidP="008843E7">
      <w:pPr>
        <w:pStyle w:val="ListParagraph"/>
        <w:numPr>
          <w:ilvl w:val="0"/>
          <w:numId w:val="50"/>
        </w:numPr>
        <w:ind w:left="1080"/>
      </w:pPr>
      <w:r w:rsidRPr="00AA106F">
        <w:rPr>
          <w:b/>
          <w:bCs/>
        </w:rPr>
        <w:t>Address 2</w:t>
      </w:r>
      <w:r w:rsidRPr="004F39A2">
        <w:t xml:space="preserve"> – Second line of the service provider contact address</w:t>
      </w:r>
      <w:r w:rsidR="00B54FCC">
        <w:t>.</w:t>
      </w:r>
    </w:p>
    <w:p w14:paraId="6AC245C0" w14:textId="04FBA75E" w:rsidR="00BC6B42" w:rsidRPr="004F39A2" w:rsidRDefault="00BC6B42" w:rsidP="008843E7">
      <w:pPr>
        <w:pStyle w:val="ListParagraph"/>
        <w:numPr>
          <w:ilvl w:val="0"/>
          <w:numId w:val="50"/>
        </w:numPr>
        <w:ind w:left="1080"/>
      </w:pPr>
      <w:r w:rsidRPr="00AA106F">
        <w:rPr>
          <w:b/>
          <w:bCs/>
        </w:rPr>
        <w:t xml:space="preserve">City </w:t>
      </w:r>
      <w:r w:rsidRPr="004F39A2">
        <w:t>– City of the service provider contact address</w:t>
      </w:r>
      <w:r w:rsidR="00B54FCC">
        <w:t>.</w:t>
      </w:r>
    </w:p>
    <w:p w14:paraId="39FABA7B" w14:textId="45506EC8" w:rsidR="00BC6B42" w:rsidRPr="004F39A2" w:rsidRDefault="00BC6B42" w:rsidP="008843E7">
      <w:pPr>
        <w:pStyle w:val="ListParagraph"/>
        <w:numPr>
          <w:ilvl w:val="0"/>
          <w:numId w:val="50"/>
        </w:numPr>
        <w:ind w:left="1080"/>
      </w:pPr>
      <w:r w:rsidRPr="00AA106F">
        <w:rPr>
          <w:b/>
          <w:bCs/>
        </w:rPr>
        <w:t xml:space="preserve">State </w:t>
      </w:r>
      <w:r w:rsidRPr="004F39A2">
        <w:t>– State of the service provider contact address</w:t>
      </w:r>
      <w:r w:rsidR="00B54FCC">
        <w:t>.</w:t>
      </w:r>
    </w:p>
    <w:p w14:paraId="62D0D174" w14:textId="39B6B9E3" w:rsidR="00BC6B42" w:rsidRPr="004F39A2" w:rsidRDefault="00BC6B42" w:rsidP="008843E7">
      <w:pPr>
        <w:pStyle w:val="ListParagraph"/>
        <w:numPr>
          <w:ilvl w:val="0"/>
          <w:numId w:val="50"/>
        </w:numPr>
        <w:ind w:left="1080"/>
      </w:pPr>
      <w:r w:rsidRPr="00AA106F">
        <w:rPr>
          <w:b/>
          <w:bCs/>
        </w:rPr>
        <w:t xml:space="preserve">Zip </w:t>
      </w:r>
      <w:r w:rsidRPr="004F39A2">
        <w:t>– Zip of the service provider contact address</w:t>
      </w:r>
      <w:r w:rsidR="00B54FCC">
        <w:t>.</w:t>
      </w:r>
    </w:p>
    <w:p w14:paraId="00004801" w14:textId="3205FB07" w:rsidR="00BC6B42" w:rsidRPr="004F39A2" w:rsidRDefault="00BC6B42" w:rsidP="008843E7">
      <w:pPr>
        <w:pStyle w:val="ListParagraph"/>
        <w:numPr>
          <w:ilvl w:val="0"/>
          <w:numId w:val="50"/>
        </w:numPr>
        <w:ind w:left="1080"/>
      </w:pPr>
      <w:r w:rsidRPr="00AA106F">
        <w:rPr>
          <w:b/>
          <w:bCs/>
        </w:rPr>
        <w:t>Phone</w:t>
      </w:r>
      <w:r w:rsidRPr="004F39A2">
        <w:t xml:space="preserve"> – Contact phone number for the service provider</w:t>
      </w:r>
      <w:r w:rsidR="00B54FCC">
        <w:t>.</w:t>
      </w:r>
    </w:p>
    <w:p w14:paraId="25D70151" w14:textId="2A7C12E9" w:rsidR="00BC6B42" w:rsidRPr="004F39A2" w:rsidRDefault="00BC6B42" w:rsidP="008843E7">
      <w:pPr>
        <w:pStyle w:val="ListParagraph"/>
        <w:numPr>
          <w:ilvl w:val="0"/>
          <w:numId w:val="50"/>
        </w:numPr>
        <w:ind w:left="1080"/>
      </w:pPr>
      <w:r w:rsidRPr="00AA106F">
        <w:rPr>
          <w:b/>
          <w:bCs/>
        </w:rPr>
        <w:t>Tax ID</w:t>
      </w:r>
      <w:r w:rsidRPr="004F39A2">
        <w:t xml:space="preserve"> – Tax identification number of the service provider</w:t>
      </w:r>
      <w:r w:rsidR="00B54FCC">
        <w:t>.</w:t>
      </w:r>
    </w:p>
    <w:p w14:paraId="445A47AF" w14:textId="74EE468A" w:rsidR="00BC6B42" w:rsidRPr="004F39A2" w:rsidRDefault="00BC6B42" w:rsidP="008843E7">
      <w:pPr>
        <w:pStyle w:val="ListParagraph"/>
        <w:numPr>
          <w:ilvl w:val="0"/>
          <w:numId w:val="50"/>
        </w:numPr>
        <w:ind w:left="1080"/>
      </w:pPr>
      <w:r w:rsidRPr="00AA106F">
        <w:rPr>
          <w:b/>
          <w:bCs/>
        </w:rPr>
        <w:t xml:space="preserve">NPI </w:t>
      </w:r>
      <w:r w:rsidRPr="004F39A2">
        <w:t>– National Provider Identifier number of the service provider</w:t>
      </w:r>
      <w:r w:rsidR="00B54FCC">
        <w:t>.</w:t>
      </w:r>
    </w:p>
    <w:p w14:paraId="567CE23C" w14:textId="74150A6D" w:rsidR="00BC6B42" w:rsidRPr="004F39A2" w:rsidRDefault="00BC6B42" w:rsidP="008843E7">
      <w:pPr>
        <w:pStyle w:val="ListParagraph"/>
        <w:numPr>
          <w:ilvl w:val="0"/>
          <w:numId w:val="50"/>
        </w:numPr>
        <w:ind w:left="1080"/>
      </w:pPr>
      <w:r w:rsidRPr="00AA106F">
        <w:rPr>
          <w:b/>
          <w:bCs/>
        </w:rPr>
        <w:t>Contact Name</w:t>
      </w:r>
      <w:r w:rsidRPr="004F39A2">
        <w:t xml:space="preserve"> – Name of the primary contact of the service provider</w:t>
      </w:r>
      <w:r w:rsidR="00B54FCC">
        <w:t>.</w:t>
      </w:r>
    </w:p>
    <w:p w14:paraId="0FFFF396" w14:textId="663DDFD2" w:rsidR="00BC6B42" w:rsidRPr="004F39A2" w:rsidRDefault="00BC6B42" w:rsidP="008843E7">
      <w:pPr>
        <w:pStyle w:val="ListParagraph"/>
        <w:numPr>
          <w:ilvl w:val="0"/>
          <w:numId w:val="50"/>
        </w:numPr>
        <w:ind w:left="1080"/>
      </w:pPr>
      <w:r w:rsidRPr="00AA106F">
        <w:rPr>
          <w:b/>
          <w:bCs/>
        </w:rPr>
        <w:t xml:space="preserve">Fax </w:t>
      </w:r>
      <w:r w:rsidRPr="004F39A2">
        <w:t>– Fax number for the primary contact of the service provider</w:t>
      </w:r>
      <w:r w:rsidR="00B54FCC">
        <w:t>.</w:t>
      </w:r>
    </w:p>
    <w:p w14:paraId="69308886" w14:textId="6EC06E9A" w:rsidR="00BC6B42" w:rsidRPr="004F39A2" w:rsidRDefault="00BC6B42" w:rsidP="008843E7">
      <w:pPr>
        <w:pStyle w:val="ListParagraph"/>
        <w:numPr>
          <w:ilvl w:val="0"/>
          <w:numId w:val="50"/>
        </w:numPr>
        <w:ind w:left="1080"/>
      </w:pPr>
      <w:r w:rsidRPr="00AA106F">
        <w:rPr>
          <w:b/>
          <w:bCs/>
        </w:rPr>
        <w:t>Email</w:t>
      </w:r>
      <w:r w:rsidRPr="004F39A2">
        <w:t xml:space="preserve"> – Email address for the primary contact of the service provider</w:t>
      </w:r>
      <w:r w:rsidR="00B54FCC">
        <w:t>.</w:t>
      </w:r>
    </w:p>
    <w:p w14:paraId="3E0D710E" w14:textId="545CA489" w:rsidR="00BC6B42" w:rsidRPr="009971B8" w:rsidRDefault="00BC6B42" w:rsidP="009971B8">
      <w:pPr>
        <w:pStyle w:val="ListParagraph"/>
        <w:numPr>
          <w:ilvl w:val="2"/>
          <w:numId w:val="14"/>
        </w:numPr>
        <w:ind w:left="720"/>
        <w:rPr>
          <w:b/>
        </w:rPr>
      </w:pPr>
      <w:r w:rsidRPr="009971B8">
        <w:rPr>
          <w:b/>
        </w:rPr>
        <w:t>Billing Provider Information:</w:t>
      </w:r>
    </w:p>
    <w:p w14:paraId="24B7095E" w14:textId="4FB93DBE" w:rsidR="00BC6B42" w:rsidRPr="004F39A2" w:rsidRDefault="00BC6B42" w:rsidP="008843E7">
      <w:pPr>
        <w:pStyle w:val="ListParagraph"/>
        <w:numPr>
          <w:ilvl w:val="0"/>
          <w:numId w:val="51"/>
        </w:numPr>
        <w:ind w:left="1080"/>
      </w:pPr>
      <w:r w:rsidRPr="00D93A76">
        <w:rPr>
          <w:b/>
          <w:bCs/>
        </w:rPr>
        <w:t xml:space="preserve">Name </w:t>
      </w:r>
      <w:r w:rsidRPr="004F39A2">
        <w:t>– Name of the provider who has submitted the claim bill for payment</w:t>
      </w:r>
      <w:r w:rsidR="0067283C">
        <w:t>.</w:t>
      </w:r>
    </w:p>
    <w:p w14:paraId="1CEF287A" w14:textId="3CCC4CD2" w:rsidR="00BC6B42" w:rsidRPr="004F39A2" w:rsidRDefault="00BC6B42" w:rsidP="008843E7">
      <w:pPr>
        <w:pStyle w:val="ListParagraph"/>
        <w:numPr>
          <w:ilvl w:val="0"/>
          <w:numId w:val="51"/>
        </w:numPr>
        <w:ind w:left="1080"/>
      </w:pPr>
      <w:r w:rsidRPr="00D93A76">
        <w:rPr>
          <w:b/>
          <w:bCs/>
        </w:rPr>
        <w:t>Address 1</w:t>
      </w:r>
      <w:r w:rsidRPr="004F39A2">
        <w:t xml:space="preserve"> – First line of the billing provider contact address</w:t>
      </w:r>
      <w:r w:rsidR="0067283C">
        <w:t>.</w:t>
      </w:r>
    </w:p>
    <w:p w14:paraId="1DF0952F" w14:textId="04ABD93A" w:rsidR="00BC6B42" w:rsidRPr="004F39A2" w:rsidRDefault="00BC6B42" w:rsidP="008843E7">
      <w:pPr>
        <w:pStyle w:val="ListParagraph"/>
        <w:numPr>
          <w:ilvl w:val="0"/>
          <w:numId w:val="51"/>
        </w:numPr>
        <w:ind w:left="1080"/>
      </w:pPr>
      <w:r w:rsidRPr="00D93A76">
        <w:rPr>
          <w:b/>
          <w:bCs/>
        </w:rPr>
        <w:lastRenderedPageBreak/>
        <w:t>Address 2</w:t>
      </w:r>
      <w:r w:rsidRPr="004F39A2">
        <w:t xml:space="preserve"> – Second line of the billing provider contact address</w:t>
      </w:r>
      <w:r w:rsidR="0067283C">
        <w:t>.</w:t>
      </w:r>
    </w:p>
    <w:p w14:paraId="3197DCC7" w14:textId="10827A4B" w:rsidR="00BC6B42" w:rsidRPr="004F39A2" w:rsidRDefault="00BC6B42" w:rsidP="008843E7">
      <w:pPr>
        <w:pStyle w:val="ListParagraph"/>
        <w:numPr>
          <w:ilvl w:val="0"/>
          <w:numId w:val="51"/>
        </w:numPr>
        <w:ind w:left="1080"/>
      </w:pPr>
      <w:r w:rsidRPr="00D93A76">
        <w:rPr>
          <w:b/>
          <w:bCs/>
        </w:rPr>
        <w:t xml:space="preserve">City </w:t>
      </w:r>
      <w:r w:rsidRPr="004F39A2">
        <w:t>– City of the billing provider contact address</w:t>
      </w:r>
      <w:r w:rsidR="0067283C">
        <w:t>.</w:t>
      </w:r>
    </w:p>
    <w:p w14:paraId="29FD9AAE" w14:textId="789A41AB" w:rsidR="00BC6B42" w:rsidRPr="004F39A2" w:rsidRDefault="00BC6B42" w:rsidP="008843E7">
      <w:pPr>
        <w:pStyle w:val="ListParagraph"/>
        <w:numPr>
          <w:ilvl w:val="0"/>
          <w:numId w:val="51"/>
        </w:numPr>
        <w:ind w:left="1080"/>
      </w:pPr>
      <w:r w:rsidRPr="00D93A76">
        <w:rPr>
          <w:b/>
          <w:bCs/>
        </w:rPr>
        <w:t xml:space="preserve">State </w:t>
      </w:r>
      <w:r w:rsidRPr="004F39A2">
        <w:t>– State of the billing provider contact address</w:t>
      </w:r>
      <w:r w:rsidR="0067283C">
        <w:t>.</w:t>
      </w:r>
    </w:p>
    <w:p w14:paraId="0123DDA1" w14:textId="50D646B0" w:rsidR="00BC6B42" w:rsidRPr="004F39A2" w:rsidRDefault="00BC6B42" w:rsidP="008843E7">
      <w:pPr>
        <w:pStyle w:val="ListParagraph"/>
        <w:numPr>
          <w:ilvl w:val="0"/>
          <w:numId w:val="51"/>
        </w:numPr>
        <w:ind w:left="1080"/>
      </w:pPr>
      <w:r w:rsidRPr="00D93A76">
        <w:rPr>
          <w:b/>
          <w:bCs/>
        </w:rPr>
        <w:t xml:space="preserve">Zip </w:t>
      </w:r>
      <w:r w:rsidRPr="004F39A2">
        <w:t>– Zip of the billing provider contact address</w:t>
      </w:r>
      <w:r w:rsidR="0067283C">
        <w:t>.</w:t>
      </w:r>
    </w:p>
    <w:p w14:paraId="57FA29DA" w14:textId="4762BAA9" w:rsidR="00BC6B42" w:rsidRPr="004F39A2" w:rsidRDefault="00BC6B42" w:rsidP="008843E7">
      <w:pPr>
        <w:pStyle w:val="ListParagraph"/>
        <w:numPr>
          <w:ilvl w:val="0"/>
          <w:numId w:val="51"/>
        </w:numPr>
        <w:ind w:left="1080"/>
      </w:pPr>
      <w:r w:rsidRPr="00D93A76">
        <w:rPr>
          <w:b/>
          <w:bCs/>
        </w:rPr>
        <w:t xml:space="preserve">Phone </w:t>
      </w:r>
      <w:r w:rsidRPr="004F39A2">
        <w:t>– Contact phone number of the billing provider</w:t>
      </w:r>
      <w:r w:rsidR="0067283C">
        <w:t>.</w:t>
      </w:r>
    </w:p>
    <w:p w14:paraId="33246B29" w14:textId="319FAE60" w:rsidR="00BC6B42" w:rsidRPr="004F39A2" w:rsidRDefault="00BC6B42" w:rsidP="008843E7">
      <w:pPr>
        <w:pStyle w:val="ListParagraph"/>
        <w:numPr>
          <w:ilvl w:val="0"/>
          <w:numId w:val="51"/>
        </w:numPr>
        <w:ind w:left="1080"/>
      </w:pPr>
      <w:r w:rsidRPr="00D93A76">
        <w:rPr>
          <w:b/>
          <w:bCs/>
        </w:rPr>
        <w:t>Tax ID</w:t>
      </w:r>
      <w:r w:rsidRPr="004F39A2">
        <w:t xml:space="preserve"> – Tax identification number of the billing provider</w:t>
      </w:r>
      <w:r w:rsidR="0067283C">
        <w:t>.</w:t>
      </w:r>
    </w:p>
    <w:p w14:paraId="172FD678" w14:textId="55F16F91" w:rsidR="00BC6B42" w:rsidRPr="004F39A2" w:rsidRDefault="00BC6B42" w:rsidP="008843E7">
      <w:pPr>
        <w:pStyle w:val="ListParagraph"/>
        <w:numPr>
          <w:ilvl w:val="0"/>
          <w:numId w:val="51"/>
        </w:numPr>
        <w:ind w:left="1080"/>
      </w:pPr>
      <w:r w:rsidRPr="00D93A76">
        <w:rPr>
          <w:b/>
          <w:bCs/>
        </w:rPr>
        <w:t>NPI</w:t>
      </w:r>
      <w:r w:rsidRPr="004F39A2">
        <w:t xml:space="preserve"> – National Provider Identifier number of the billing provider</w:t>
      </w:r>
      <w:r w:rsidR="0067283C">
        <w:t>.</w:t>
      </w:r>
    </w:p>
    <w:p w14:paraId="21437384" w14:textId="2A51ED96" w:rsidR="00BC6B42" w:rsidRPr="004F39A2" w:rsidRDefault="00BC6B42" w:rsidP="008843E7">
      <w:pPr>
        <w:pStyle w:val="ListParagraph"/>
        <w:numPr>
          <w:ilvl w:val="0"/>
          <w:numId w:val="51"/>
        </w:numPr>
        <w:ind w:left="1080"/>
      </w:pPr>
      <w:r w:rsidRPr="00AA106F">
        <w:rPr>
          <w:b/>
          <w:bCs/>
        </w:rPr>
        <w:t>Contact Name</w:t>
      </w:r>
      <w:r w:rsidRPr="004F39A2">
        <w:t xml:space="preserve"> – Name of the primary contact of the service provider</w:t>
      </w:r>
      <w:r w:rsidR="0067283C">
        <w:t>.</w:t>
      </w:r>
    </w:p>
    <w:p w14:paraId="33B35217" w14:textId="24145A27" w:rsidR="00BC6B42" w:rsidRPr="004F39A2" w:rsidRDefault="00BC6B42" w:rsidP="008843E7">
      <w:pPr>
        <w:pStyle w:val="ListParagraph"/>
        <w:numPr>
          <w:ilvl w:val="0"/>
          <w:numId w:val="51"/>
        </w:numPr>
        <w:ind w:left="1080"/>
      </w:pPr>
      <w:r w:rsidRPr="00AA106F">
        <w:rPr>
          <w:b/>
          <w:bCs/>
        </w:rPr>
        <w:t xml:space="preserve">Fax </w:t>
      </w:r>
      <w:r w:rsidRPr="004F39A2">
        <w:t>– Fax number for the primary contact of the service provider</w:t>
      </w:r>
      <w:r w:rsidR="0067283C">
        <w:t>.</w:t>
      </w:r>
    </w:p>
    <w:p w14:paraId="01610C9C" w14:textId="3BD348A9" w:rsidR="00BC6B42" w:rsidRPr="004F39A2" w:rsidRDefault="00BC6B42" w:rsidP="008843E7">
      <w:pPr>
        <w:pStyle w:val="ListParagraph"/>
        <w:numPr>
          <w:ilvl w:val="0"/>
          <w:numId w:val="51"/>
        </w:numPr>
        <w:ind w:left="1080"/>
      </w:pPr>
      <w:r w:rsidRPr="004F39A2">
        <w:t>Email – Email address for the primary contact of the service provider</w:t>
      </w:r>
      <w:r w:rsidR="0067283C">
        <w:t>.</w:t>
      </w:r>
    </w:p>
    <w:p w14:paraId="7E8AF220" w14:textId="4312B0A6" w:rsidR="00BC6B42" w:rsidRPr="0067283C" w:rsidRDefault="00BC6B42" w:rsidP="0067283C">
      <w:pPr>
        <w:pStyle w:val="ListParagraph"/>
        <w:numPr>
          <w:ilvl w:val="2"/>
          <w:numId w:val="14"/>
        </w:numPr>
        <w:ind w:left="720"/>
        <w:rPr>
          <w:b/>
        </w:rPr>
      </w:pPr>
      <w:r w:rsidRPr="0067283C">
        <w:rPr>
          <w:b/>
        </w:rPr>
        <w:t>Pay-to Provider Information:</w:t>
      </w:r>
    </w:p>
    <w:p w14:paraId="3377AC1F" w14:textId="451F0F7F" w:rsidR="00BC6B42" w:rsidRPr="004F39A2" w:rsidRDefault="00BC6B42" w:rsidP="008843E7">
      <w:pPr>
        <w:pStyle w:val="ListParagraph"/>
        <w:numPr>
          <w:ilvl w:val="0"/>
          <w:numId w:val="52"/>
        </w:numPr>
        <w:ind w:left="1080"/>
      </w:pPr>
      <w:r w:rsidRPr="005D6CCA">
        <w:rPr>
          <w:b/>
          <w:bCs/>
        </w:rPr>
        <w:t>Name</w:t>
      </w:r>
      <w:r w:rsidRPr="004F39A2">
        <w:t xml:space="preserve"> – Name of the provider who is to be paid for the services on the claim</w:t>
      </w:r>
      <w:r w:rsidR="0067283C">
        <w:t>.</w:t>
      </w:r>
    </w:p>
    <w:p w14:paraId="1113018C" w14:textId="53A244B7" w:rsidR="00BC6B42" w:rsidRPr="004F39A2" w:rsidRDefault="00BC6B42" w:rsidP="008843E7">
      <w:pPr>
        <w:pStyle w:val="ListParagraph"/>
        <w:numPr>
          <w:ilvl w:val="0"/>
          <w:numId w:val="52"/>
        </w:numPr>
        <w:ind w:left="1080"/>
      </w:pPr>
      <w:r w:rsidRPr="005D6CCA">
        <w:rPr>
          <w:b/>
          <w:bCs/>
        </w:rPr>
        <w:t>Address 1</w:t>
      </w:r>
      <w:r w:rsidRPr="004F39A2">
        <w:t xml:space="preserve"> – First line of the pay-to provider contact address</w:t>
      </w:r>
      <w:r w:rsidR="0067283C">
        <w:t>.</w:t>
      </w:r>
    </w:p>
    <w:p w14:paraId="212F1AFF" w14:textId="1333088F" w:rsidR="00BC6B42" w:rsidRPr="004F39A2" w:rsidRDefault="00BC6B42" w:rsidP="008843E7">
      <w:pPr>
        <w:pStyle w:val="ListParagraph"/>
        <w:numPr>
          <w:ilvl w:val="0"/>
          <w:numId w:val="52"/>
        </w:numPr>
        <w:ind w:left="1080"/>
      </w:pPr>
      <w:r w:rsidRPr="005D6CCA">
        <w:rPr>
          <w:b/>
          <w:bCs/>
        </w:rPr>
        <w:t>Address 2</w:t>
      </w:r>
      <w:r w:rsidRPr="004F39A2">
        <w:t xml:space="preserve"> – Second line of the pay-to provider contact address</w:t>
      </w:r>
      <w:r w:rsidR="0067283C">
        <w:t>.</w:t>
      </w:r>
    </w:p>
    <w:p w14:paraId="272B78E3" w14:textId="27DC14E4" w:rsidR="00BC6B42" w:rsidRPr="004F39A2" w:rsidRDefault="00BC6B42" w:rsidP="008843E7">
      <w:pPr>
        <w:pStyle w:val="ListParagraph"/>
        <w:numPr>
          <w:ilvl w:val="0"/>
          <w:numId w:val="52"/>
        </w:numPr>
        <w:ind w:left="1080"/>
      </w:pPr>
      <w:r w:rsidRPr="005D6CCA">
        <w:rPr>
          <w:b/>
          <w:bCs/>
        </w:rPr>
        <w:t xml:space="preserve">City </w:t>
      </w:r>
      <w:r w:rsidRPr="004F39A2">
        <w:t>– City of the pay-to provider contact address</w:t>
      </w:r>
      <w:r w:rsidR="0067283C">
        <w:t>.</w:t>
      </w:r>
    </w:p>
    <w:p w14:paraId="49C9648C" w14:textId="411A387C" w:rsidR="00BC6B42" w:rsidRPr="004F39A2" w:rsidRDefault="00BC6B42" w:rsidP="008843E7">
      <w:pPr>
        <w:pStyle w:val="ListParagraph"/>
        <w:numPr>
          <w:ilvl w:val="0"/>
          <w:numId w:val="52"/>
        </w:numPr>
        <w:ind w:left="1080"/>
      </w:pPr>
      <w:r w:rsidRPr="005D6CCA">
        <w:rPr>
          <w:b/>
          <w:bCs/>
        </w:rPr>
        <w:t xml:space="preserve">State </w:t>
      </w:r>
      <w:r w:rsidRPr="004F39A2">
        <w:t>– State of the billing provider contact address</w:t>
      </w:r>
      <w:r w:rsidR="0067283C">
        <w:t>.</w:t>
      </w:r>
    </w:p>
    <w:p w14:paraId="4E231EA8" w14:textId="5E4981C0" w:rsidR="00BC6B42" w:rsidRPr="004F39A2" w:rsidRDefault="00BC6B42" w:rsidP="008843E7">
      <w:pPr>
        <w:pStyle w:val="ListParagraph"/>
        <w:numPr>
          <w:ilvl w:val="0"/>
          <w:numId w:val="52"/>
        </w:numPr>
        <w:ind w:left="1080"/>
      </w:pPr>
      <w:r w:rsidRPr="005D6CCA">
        <w:rPr>
          <w:b/>
          <w:bCs/>
        </w:rPr>
        <w:t>Zip</w:t>
      </w:r>
      <w:r w:rsidRPr="004F39A2">
        <w:t xml:space="preserve"> – Zip of the pay-to provider contact address</w:t>
      </w:r>
      <w:r w:rsidR="0067283C">
        <w:t>.</w:t>
      </w:r>
    </w:p>
    <w:p w14:paraId="345BFE08" w14:textId="45039324" w:rsidR="00BC6B42" w:rsidRPr="004F39A2" w:rsidRDefault="00BC6B42" w:rsidP="008843E7">
      <w:pPr>
        <w:pStyle w:val="ListParagraph"/>
        <w:numPr>
          <w:ilvl w:val="0"/>
          <w:numId w:val="52"/>
        </w:numPr>
        <w:ind w:left="1080"/>
      </w:pPr>
      <w:r w:rsidRPr="005D6CCA">
        <w:rPr>
          <w:b/>
          <w:bCs/>
        </w:rPr>
        <w:t>Phone</w:t>
      </w:r>
      <w:r w:rsidRPr="004F39A2">
        <w:t xml:space="preserve"> – Contact phone number of the billing provider</w:t>
      </w:r>
      <w:r w:rsidR="0067283C">
        <w:t>.</w:t>
      </w:r>
    </w:p>
    <w:p w14:paraId="482D3B11" w14:textId="3530B79A" w:rsidR="00BC6B42" w:rsidRPr="004F39A2" w:rsidRDefault="00BC6B42" w:rsidP="008843E7">
      <w:pPr>
        <w:pStyle w:val="ListParagraph"/>
        <w:numPr>
          <w:ilvl w:val="0"/>
          <w:numId w:val="52"/>
        </w:numPr>
        <w:ind w:left="1080"/>
      </w:pPr>
      <w:r w:rsidRPr="005D6CCA">
        <w:rPr>
          <w:b/>
          <w:bCs/>
        </w:rPr>
        <w:t>Tax ID</w:t>
      </w:r>
      <w:r w:rsidRPr="004F39A2">
        <w:t xml:space="preserve"> – Tax identification number of the billing provider</w:t>
      </w:r>
      <w:r w:rsidR="0067283C">
        <w:t>.</w:t>
      </w:r>
    </w:p>
    <w:p w14:paraId="0A3FE3EE" w14:textId="76F3DBA2" w:rsidR="0067283C" w:rsidRDefault="00BC6B42" w:rsidP="008843E7">
      <w:pPr>
        <w:pStyle w:val="ListParagraph"/>
        <w:numPr>
          <w:ilvl w:val="0"/>
          <w:numId w:val="52"/>
        </w:numPr>
        <w:ind w:left="1080"/>
      </w:pPr>
      <w:r w:rsidRPr="005D6CCA">
        <w:rPr>
          <w:b/>
          <w:bCs/>
        </w:rPr>
        <w:t>NPI</w:t>
      </w:r>
      <w:r w:rsidRPr="004F39A2">
        <w:t xml:space="preserve"> – National Provider Identifier number of the billing provider</w:t>
      </w:r>
      <w:r w:rsidR="0067283C">
        <w:t>.</w:t>
      </w:r>
    </w:p>
    <w:p w14:paraId="043DD17D" w14:textId="77777777" w:rsidR="0067283C" w:rsidRDefault="0067283C">
      <w:pPr>
        <w:spacing w:before="0" w:after="0"/>
        <w:rPr>
          <w:lang w:val="en"/>
        </w:rPr>
      </w:pPr>
      <w:r>
        <w:br w:type="page"/>
      </w:r>
    </w:p>
    <w:p w14:paraId="3CEF1142" w14:textId="77777777" w:rsidR="00BC6B42" w:rsidRPr="004F39A2" w:rsidRDefault="00BC6B42" w:rsidP="0045212A">
      <w:r w:rsidRPr="004F39A2">
        <w:lastRenderedPageBreak/>
        <w:t>All claim types display the following data in the tabs underneath the data cards:</w:t>
      </w:r>
    </w:p>
    <w:p w14:paraId="56AD3D64" w14:textId="1B7CC7F7" w:rsidR="00BC6B42" w:rsidRPr="006C51AF" w:rsidRDefault="00BC6B42" w:rsidP="008843E7">
      <w:pPr>
        <w:pStyle w:val="ListParagraph"/>
        <w:numPr>
          <w:ilvl w:val="0"/>
          <w:numId w:val="53"/>
        </w:numPr>
        <w:rPr>
          <w:b/>
        </w:rPr>
      </w:pPr>
      <w:r w:rsidRPr="006C51AF">
        <w:rPr>
          <w:b/>
        </w:rPr>
        <w:t>Additional Info:</w:t>
      </w:r>
    </w:p>
    <w:p w14:paraId="4F191C17" w14:textId="04C96947" w:rsidR="00BC6B42" w:rsidRPr="004F39A2" w:rsidRDefault="00BC6B42" w:rsidP="008843E7">
      <w:pPr>
        <w:pStyle w:val="ListParagraph"/>
        <w:numPr>
          <w:ilvl w:val="0"/>
          <w:numId w:val="54"/>
        </w:numPr>
        <w:ind w:left="1080"/>
      </w:pPr>
      <w:del w:id="1857" w:author="Author">
        <w:r w:rsidRPr="00DF62DD" w:rsidDel="008325C6">
          <w:rPr>
            <w:b/>
            <w:bCs/>
          </w:rPr>
          <w:delText xml:space="preserve">Secondary Payer </w:delText>
        </w:r>
      </w:del>
      <w:r w:rsidRPr="00DF62DD">
        <w:rPr>
          <w:b/>
          <w:bCs/>
        </w:rPr>
        <w:t xml:space="preserve">Other Insurance </w:t>
      </w:r>
      <w:del w:id="1858" w:author="Author">
        <w:r w:rsidRPr="00DF62DD" w:rsidDel="008325C6">
          <w:rPr>
            <w:b/>
            <w:bCs/>
          </w:rPr>
          <w:delText xml:space="preserve">Number </w:delText>
        </w:r>
      </w:del>
      <w:ins w:id="1859" w:author="Author">
        <w:r w:rsidR="008325C6" w:rsidRPr="00DF62DD">
          <w:rPr>
            <w:b/>
            <w:bCs/>
          </w:rPr>
          <w:t>#</w:t>
        </w:r>
        <w:r w:rsidR="008325C6" w:rsidRPr="004F39A2">
          <w:t xml:space="preserve"> </w:t>
        </w:r>
        <w:r w:rsidR="008325C6">
          <w:t>(</w:t>
        </w:r>
        <w:r w:rsidR="008325C6" w:rsidRPr="004F39A2">
          <w:t>Secondary Payer</w:t>
        </w:r>
        <w:r w:rsidR="008325C6">
          <w:t xml:space="preserve">) </w:t>
        </w:r>
      </w:ins>
      <w:r w:rsidRPr="004F39A2">
        <w:t>– The insurance identifier of the insurance group who was the second payer on the claim</w:t>
      </w:r>
      <w:r w:rsidR="00B54FCC">
        <w:t>.</w:t>
      </w:r>
    </w:p>
    <w:p w14:paraId="11577460" w14:textId="1DB25768" w:rsidR="00BC6B42" w:rsidRPr="004F39A2" w:rsidRDefault="00BC6B42" w:rsidP="008843E7">
      <w:pPr>
        <w:pStyle w:val="ListParagraph"/>
        <w:numPr>
          <w:ilvl w:val="0"/>
          <w:numId w:val="54"/>
        </w:numPr>
        <w:ind w:left="1080"/>
      </w:pPr>
      <w:del w:id="1860" w:author="Author">
        <w:r w:rsidRPr="00DF62DD" w:rsidDel="008325C6">
          <w:rPr>
            <w:b/>
            <w:bCs/>
          </w:rPr>
          <w:delText xml:space="preserve">Secondary Payer </w:delText>
        </w:r>
      </w:del>
      <w:r w:rsidRPr="00DF62DD">
        <w:rPr>
          <w:b/>
          <w:bCs/>
        </w:rPr>
        <w:t>Other Insurance Plan</w:t>
      </w:r>
      <w:r w:rsidRPr="004F39A2">
        <w:t xml:space="preserve"> </w:t>
      </w:r>
      <w:ins w:id="1861" w:author="Author">
        <w:r w:rsidR="008325C6">
          <w:t>(</w:t>
        </w:r>
        <w:r w:rsidR="008325C6" w:rsidRPr="004F39A2">
          <w:t>Secondary Payer</w:t>
        </w:r>
        <w:r w:rsidR="008325C6">
          <w:t xml:space="preserve">) </w:t>
        </w:r>
      </w:ins>
      <w:r w:rsidRPr="004F39A2">
        <w:t>– The insurance plan of the insurance group who was the second payer on the claim</w:t>
      </w:r>
      <w:r w:rsidR="00B54FCC">
        <w:t>.</w:t>
      </w:r>
    </w:p>
    <w:p w14:paraId="63184E6E" w14:textId="68D0DE79" w:rsidR="00BC6B42" w:rsidRPr="004F39A2" w:rsidRDefault="00BC6B42" w:rsidP="008843E7">
      <w:pPr>
        <w:pStyle w:val="ListParagraph"/>
        <w:numPr>
          <w:ilvl w:val="0"/>
          <w:numId w:val="54"/>
        </w:numPr>
        <w:ind w:left="1080"/>
      </w:pPr>
      <w:del w:id="1862" w:author="Author">
        <w:r w:rsidRPr="00DF62DD" w:rsidDel="008325C6">
          <w:rPr>
            <w:b/>
            <w:bCs/>
          </w:rPr>
          <w:delText xml:space="preserve">Tertiary Payer </w:delText>
        </w:r>
      </w:del>
      <w:r w:rsidRPr="00DF62DD">
        <w:rPr>
          <w:b/>
          <w:bCs/>
        </w:rPr>
        <w:t xml:space="preserve">Other Insurance </w:t>
      </w:r>
      <w:del w:id="1863" w:author="Author">
        <w:r w:rsidRPr="00DF62DD" w:rsidDel="008325C6">
          <w:rPr>
            <w:b/>
            <w:bCs/>
          </w:rPr>
          <w:delText xml:space="preserve">Number </w:delText>
        </w:r>
      </w:del>
      <w:ins w:id="1864" w:author="Author">
        <w:r w:rsidR="008325C6" w:rsidRPr="00DF62DD">
          <w:rPr>
            <w:b/>
            <w:bCs/>
          </w:rPr>
          <w:t>#</w:t>
        </w:r>
        <w:r w:rsidR="008325C6" w:rsidRPr="004F39A2">
          <w:t xml:space="preserve"> </w:t>
        </w:r>
        <w:r w:rsidR="008325C6">
          <w:t>(</w:t>
        </w:r>
        <w:r w:rsidR="008325C6" w:rsidRPr="004F39A2">
          <w:t>Tertiary Payer</w:t>
        </w:r>
        <w:r w:rsidR="008325C6">
          <w:t xml:space="preserve">) </w:t>
        </w:r>
      </w:ins>
      <w:r w:rsidRPr="004F39A2">
        <w:t xml:space="preserve">– The insurance identifier of the insurance group who was the third </w:t>
      </w:r>
      <w:proofErr w:type="spellStart"/>
      <w:r w:rsidRPr="004F39A2">
        <w:t>payer</w:t>
      </w:r>
      <w:proofErr w:type="spellEnd"/>
      <w:r w:rsidRPr="004F39A2">
        <w:t xml:space="preserve"> on the claim</w:t>
      </w:r>
      <w:r w:rsidR="00B54FCC">
        <w:t>.</w:t>
      </w:r>
    </w:p>
    <w:p w14:paraId="3685BDB5" w14:textId="551C6E09" w:rsidR="00BC6B42" w:rsidRDefault="00BC6B42" w:rsidP="008843E7">
      <w:pPr>
        <w:pStyle w:val="ListParagraph"/>
        <w:numPr>
          <w:ilvl w:val="0"/>
          <w:numId w:val="54"/>
        </w:numPr>
        <w:ind w:left="1080"/>
      </w:pPr>
      <w:del w:id="1865" w:author="Author">
        <w:r w:rsidRPr="00DF62DD" w:rsidDel="008325C6">
          <w:rPr>
            <w:b/>
            <w:bCs/>
          </w:rPr>
          <w:delText xml:space="preserve">Tertiary Payer </w:delText>
        </w:r>
      </w:del>
      <w:r w:rsidRPr="00DF62DD">
        <w:rPr>
          <w:b/>
          <w:bCs/>
        </w:rPr>
        <w:t>Other Insurance Plan</w:t>
      </w:r>
      <w:r w:rsidRPr="004F39A2">
        <w:t xml:space="preserve"> </w:t>
      </w:r>
      <w:ins w:id="1866" w:author="Author">
        <w:r w:rsidR="008325C6">
          <w:t>(</w:t>
        </w:r>
        <w:r w:rsidR="008325C6" w:rsidRPr="004F39A2">
          <w:t>Tertiary Payer</w:t>
        </w:r>
        <w:r w:rsidR="008325C6">
          <w:t xml:space="preserve">) </w:t>
        </w:r>
      </w:ins>
      <w:r w:rsidRPr="004F39A2">
        <w:t xml:space="preserve">– The insurance plan of the insurance group who was the third </w:t>
      </w:r>
      <w:proofErr w:type="spellStart"/>
      <w:r w:rsidRPr="004F39A2">
        <w:t>payer</w:t>
      </w:r>
      <w:proofErr w:type="spellEnd"/>
      <w:r w:rsidRPr="004F39A2">
        <w:t xml:space="preserve"> on the claim</w:t>
      </w:r>
      <w:r w:rsidR="00B54FCC">
        <w:t>.</w:t>
      </w:r>
    </w:p>
    <w:p w14:paraId="43CBAA3C" w14:textId="3EB627E9" w:rsidR="00BC6B42" w:rsidRPr="007D09AF" w:rsidRDefault="00BC6B42" w:rsidP="008843E7">
      <w:pPr>
        <w:pStyle w:val="ListParagraph"/>
        <w:numPr>
          <w:ilvl w:val="0"/>
          <w:numId w:val="54"/>
        </w:numPr>
        <w:ind w:left="1080"/>
      </w:pPr>
      <w:r w:rsidRPr="00DF62DD">
        <w:rPr>
          <w:b/>
          <w:bCs/>
        </w:rPr>
        <w:t>Ambulance Transport Reason</w:t>
      </w:r>
      <w:r>
        <w:t xml:space="preserve"> (Professional Claim Only) – Reason given by provider for the transport of the patient by an ambulance</w:t>
      </w:r>
      <w:r w:rsidR="00B54FCC">
        <w:t>.</w:t>
      </w:r>
    </w:p>
    <w:p w14:paraId="774EA5B2" w14:textId="339BC68E" w:rsidR="00BC6B42" w:rsidRPr="004F39A2" w:rsidRDefault="00BC6B42" w:rsidP="008843E7">
      <w:pPr>
        <w:pStyle w:val="ListParagraph"/>
        <w:numPr>
          <w:ilvl w:val="0"/>
          <w:numId w:val="54"/>
        </w:numPr>
        <w:ind w:left="1080"/>
      </w:pPr>
      <w:r w:rsidRPr="00DF62DD">
        <w:rPr>
          <w:b/>
          <w:bCs/>
        </w:rPr>
        <w:t>Admission Date</w:t>
      </w:r>
      <w:r w:rsidRPr="004F39A2">
        <w:t xml:space="preserve"> – The date the veteran was admitted into the service provider</w:t>
      </w:r>
      <w:r w:rsidR="00B54FCC">
        <w:t>.</w:t>
      </w:r>
    </w:p>
    <w:p w14:paraId="1F379F11" w14:textId="7A1CFE90" w:rsidR="00BC6B42" w:rsidRPr="004F39A2" w:rsidRDefault="00BC6B42" w:rsidP="008843E7">
      <w:pPr>
        <w:pStyle w:val="ListParagraph"/>
        <w:numPr>
          <w:ilvl w:val="0"/>
          <w:numId w:val="54"/>
        </w:numPr>
        <w:ind w:left="1080"/>
      </w:pPr>
      <w:r w:rsidRPr="00DF62DD">
        <w:rPr>
          <w:b/>
          <w:bCs/>
        </w:rPr>
        <w:t>Discharge Date</w:t>
      </w:r>
      <w:r w:rsidRPr="004F39A2">
        <w:t xml:space="preserve"> – The date the veteran was discharged from the service provider</w:t>
      </w:r>
      <w:r w:rsidR="00B54FCC">
        <w:t>.</w:t>
      </w:r>
    </w:p>
    <w:p w14:paraId="33DE1D54" w14:textId="455ED75E" w:rsidR="00BC6B42" w:rsidRDefault="00BC6B42" w:rsidP="008843E7">
      <w:pPr>
        <w:pStyle w:val="ListParagraph"/>
        <w:numPr>
          <w:ilvl w:val="0"/>
          <w:numId w:val="54"/>
        </w:numPr>
        <w:ind w:left="1080"/>
      </w:pPr>
      <w:r w:rsidRPr="00DF62DD">
        <w:rPr>
          <w:b/>
          <w:bCs/>
        </w:rPr>
        <w:t>Covered Days</w:t>
      </w:r>
      <w:r w:rsidRPr="004F39A2">
        <w:t xml:space="preserve"> – The count of days the veteran was covered by insurance during the stay with the service provider</w:t>
      </w:r>
      <w:r w:rsidR="00B54FCC">
        <w:t>.</w:t>
      </w:r>
    </w:p>
    <w:p w14:paraId="6B17E44C" w14:textId="77777777" w:rsidR="00BC6B42" w:rsidRPr="004F39A2" w:rsidRDefault="00BC6B42" w:rsidP="008843E7">
      <w:pPr>
        <w:pStyle w:val="ListParagraph"/>
        <w:numPr>
          <w:ilvl w:val="0"/>
          <w:numId w:val="54"/>
        </w:numPr>
        <w:ind w:left="1080"/>
      </w:pPr>
      <w:r w:rsidRPr="00DF62DD">
        <w:rPr>
          <w:b/>
          <w:bCs/>
        </w:rPr>
        <w:t>Provider DRG</w:t>
      </w:r>
      <w:r>
        <w:t xml:space="preserve"> (Institutional Claim Only) – The Diagnosis Related Group of the Provider which has requested payment for this claim.</w:t>
      </w:r>
    </w:p>
    <w:p w14:paraId="0E9E2E13" w14:textId="62791121" w:rsidR="00BC6B42" w:rsidRDefault="00BC6B42" w:rsidP="008843E7">
      <w:pPr>
        <w:pStyle w:val="ListParagraph"/>
        <w:numPr>
          <w:ilvl w:val="0"/>
          <w:numId w:val="54"/>
        </w:numPr>
        <w:ind w:left="1080"/>
      </w:pPr>
      <w:r w:rsidRPr="00DF62DD">
        <w:rPr>
          <w:b/>
          <w:bCs/>
        </w:rPr>
        <w:t>Attending Physician</w:t>
      </w:r>
      <w:r>
        <w:t xml:space="preserve"> (Institutional Claim Only)</w:t>
      </w:r>
      <w:r w:rsidRPr="004F39A2">
        <w:t xml:space="preserve"> – The name of the primary care physician who attended to the veteran</w:t>
      </w:r>
      <w:r w:rsidR="00B54FCC">
        <w:t>.</w:t>
      </w:r>
    </w:p>
    <w:p w14:paraId="655A491F" w14:textId="77777777" w:rsidR="00BC6B42" w:rsidRDefault="00BC6B42" w:rsidP="008843E7">
      <w:pPr>
        <w:pStyle w:val="ListParagraph"/>
        <w:numPr>
          <w:ilvl w:val="0"/>
          <w:numId w:val="54"/>
        </w:numPr>
        <w:ind w:left="1080"/>
      </w:pPr>
      <w:r w:rsidRPr="00DF62DD">
        <w:rPr>
          <w:b/>
          <w:bCs/>
        </w:rPr>
        <w:t>Treasury Payment Date</w:t>
      </w:r>
      <w:r>
        <w:t xml:space="preserve"> (PD) – The date of the rendering of payment by treasury for this claim.</w:t>
      </w:r>
    </w:p>
    <w:p w14:paraId="53B40945" w14:textId="77777777" w:rsidR="00BC6B42" w:rsidRDefault="00BC6B42" w:rsidP="008843E7">
      <w:pPr>
        <w:pStyle w:val="ListParagraph"/>
        <w:numPr>
          <w:ilvl w:val="0"/>
          <w:numId w:val="54"/>
        </w:numPr>
        <w:ind w:left="1080"/>
      </w:pPr>
      <w:r w:rsidRPr="00DF62DD">
        <w:rPr>
          <w:b/>
          <w:bCs/>
        </w:rPr>
        <w:t>Total Paid Amt per PD</w:t>
      </w:r>
      <w:r>
        <w:t xml:space="preserve"> (Institutional and Dental Claim Only) – Total amount of payment rendered by Treasury for this claim and its line items.</w:t>
      </w:r>
    </w:p>
    <w:p w14:paraId="3CD48232" w14:textId="77777777" w:rsidR="00BC6B42" w:rsidRDefault="00BC6B42" w:rsidP="008843E7">
      <w:pPr>
        <w:pStyle w:val="ListParagraph"/>
        <w:numPr>
          <w:ilvl w:val="0"/>
          <w:numId w:val="54"/>
        </w:numPr>
        <w:ind w:left="1080"/>
      </w:pPr>
      <w:r w:rsidRPr="00DF62DD">
        <w:rPr>
          <w:b/>
          <w:bCs/>
        </w:rPr>
        <w:t>Total Claim Amount Paid</w:t>
      </w:r>
      <w:r>
        <w:t xml:space="preserve"> (Professional Claim Only) </w:t>
      </w:r>
      <w:r>
        <w:softHyphen/>
        <w:t>– Total amount paid by the Treasury for this claim.</w:t>
      </w:r>
    </w:p>
    <w:p w14:paraId="3F9381BE" w14:textId="23212461" w:rsidR="006C51AF" w:rsidRDefault="00BC6B42" w:rsidP="008843E7">
      <w:pPr>
        <w:pStyle w:val="ListParagraph"/>
        <w:numPr>
          <w:ilvl w:val="0"/>
          <w:numId w:val="54"/>
        </w:numPr>
        <w:ind w:left="1080"/>
      </w:pPr>
      <w:r w:rsidRPr="00DF62DD">
        <w:rPr>
          <w:b/>
          <w:bCs/>
        </w:rPr>
        <w:t>Check/EFT/TRN</w:t>
      </w:r>
      <w:r>
        <w:t xml:space="preserve"> – The reference number for the Check, Electronic Funds Transfer, or Transaction Reference Number for the payment rendered by Treasury for this claim.</w:t>
      </w:r>
    </w:p>
    <w:p w14:paraId="497D63D2" w14:textId="77777777" w:rsidR="006C51AF" w:rsidRDefault="006C51AF">
      <w:pPr>
        <w:spacing w:before="0" w:after="0"/>
        <w:rPr>
          <w:lang w:val="en"/>
        </w:rPr>
      </w:pPr>
      <w:r>
        <w:br w:type="page"/>
      </w:r>
    </w:p>
    <w:p w14:paraId="2D8C2A63" w14:textId="2E37C487" w:rsidR="00BC6B42" w:rsidRPr="006C51AF" w:rsidRDefault="00BC6B42" w:rsidP="008843E7">
      <w:pPr>
        <w:pStyle w:val="ListParagraph"/>
        <w:numPr>
          <w:ilvl w:val="0"/>
          <w:numId w:val="53"/>
        </w:numPr>
        <w:rPr>
          <w:b/>
        </w:rPr>
      </w:pPr>
      <w:r w:rsidRPr="006C51AF">
        <w:rPr>
          <w:b/>
        </w:rPr>
        <w:lastRenderedPageBreak/>
        <w:t>Diagnosis Codes:</w:t>
      </w:r>
      <w:ins w:id="1867" w:author="Author">
        <w:r w:rsidR="008325C6" w:rsidRPr="006C51AF">
          <w:rPr>
            <w:b/>
          </w:rPr>
          <w:t xml:space="preserve"> </w:t>
        </w:r>
        <w:r w:rsidR="008325C6">
          <w:t>(Institutional and Professional Claim Only)</w:t>
        </w:r>
      </w:ins>
      <w:r w:rsidR="006C51AF">
        <w:t>.</w:t>
      </w:r>
    </w:p>
    <w:p w14:paraId="7542E19E" w14:textId="77777777" w:rsidR="00BC6B42" w:rsidRPr="004F39A2" w:rsidRDefault="00BC6B42" w:rsidP="006C51AF">
      <w:pPr>
        <w:ind w:firstLine="720"/>
      </w:pPr>
      <w:r w:rsidRPr="004F39A2">
        <w:t>For each diagnosis code included on the claim, the following data is displayed:</w:t>
      </w:r>
    </w:p>
    <w:p w14:paraId="4647CE27" w14:textId="2C7B4B22" w:rsidR="008325C6" w:rsidRPr="004F39A2" w:rsidRDefault="008325C6" w:rsidP="008843E7">
      <w:pPr>
        <w:pStyle w:val="ListParagraph"/>
        <w:numPr>
          <w:ilvl w:val="0"/>
          <w:numId w:val="55"/>
        </w:numPr>
        <w:ind w:left="1080"/>
        <w:rPr>
          <w:ins w:id="1868" w:author="Author"/>
        </w:rPr>
      </w:pPr>
      <w:ins w:id="1869" w:author="Author">
        <w:r w:rsidRPr="00DF62DD">
          <w:rPr>
            <w:b/>
            <w:bCs/>
          </w:rPr>
          <w:t>Sequence Number</w:t>
        </w:r>
        <w:r w:rsidRPr="004F39A2">
          <w:t xml:space="preserve"> – </w:t>
        </w:r>
        <w:r>
          <w:t>Sequence Number of Diagnosis Code</w:t>
        </w:r>
      </w:ins>
      <w:r w:rsidR="006C51AF">
        <w:t>.</w:t>
      </w:r>
    </w:p>
    <w:p w14:paraId="21D65972" w14:textId="10FE13E6" w:rsidR="00BC6B42" w:rsidRPr="004F39A2" w:rsidRDefault="00BC6B42" w:rsidP="008843E7">
      <w:pPr>
        <w:pStyle w:val="ListParagraph"/>
        <w:numPr>
          <w:ilvl w:val="0"/>
          <w:numId w:val="55"/>
        </w:numPr>
        <w:ind w:left="1080"/>
      </w:pPr>
      <w:r w:rsidRPr="00DF62DD">
        <w:rPr>
          <w:b/>
          <w:bCs/>
        </w:rPr>
        <w:t>Diagnosis Code</w:t>
      </w:r>
      <w:r w:rsidRPr="004F39A2">
        <w:t xml:space="preserve"> – Numerical ICD10 code of the claim diagnosis</w:t>
      </w:r>
      <w:r w:rsidR="006C51AF">
        <w:t>.</w:t>
      </w:r>
    </w:p>
    <w:p w14:paraId="37322562" w14:textId="7D210EBF" w:rsidR="00BC6B42" w:rsidRPr="00DF62DD" w:rsidDel="008325C6" w:rsidRDefault="00BC6B42" w:rsidP="006C51AF">
      <w:pPr>
        <w:ind w:left="1080"/>
        <w:rPr>
          <w:del w:id="1870" w:author="Author"/>
          <w:b/>
          <w:bCs/>
        </w:rPr>
      </w:pPr>
      <w:del w:id="1871" w:author="Author">
        <w:r w:rsidRPr="00DF62DD" w:rsidDel="008325C6">
          <w:rPr>
            <w:b/>
            <w:bCs/>
          </w:rPr>
          <w:delText>Diagnosis Code Qualifier – The qualifier code of the claim diagnosis</w:delText>
        </w:r>
      </w:del>
    </w:p>
    <w:p w14:paraId="19D0F892" w14:textId="7E4E0909" w:rsidR="00BC6B42" w:rsidRPr="004F39A2" w:rsidRDefault="00BC6B42" w:rsidP="008843E7">
      <w:pPr>
        <w:pStyle w:val="ListParagraph"/>
        <w:numPr>
          <w:ilvl w:val="0"/>
          <w:numId w:val="55"/>
        </w:numPr>
        <w:ind w:left="1080"/>
      </w:pPr>
      <w:r w:rsidRPr="00DF62DD">
        <w:rPr>
          <w:b/>
          <w:bCs/>
        </w:rPr>
        <w:t>POA Indicator</w:t>
      </w:r>
      <w:r w:rsidRPr="004F39A2">
        <w:t xml:space="preserve"> – The Present on Arrival indicator for the diagnosis</w:t>
      </w:r>
      <w:r w:rsidR="006C51AF">
        <w:t>.</w:t>
      </w:r>
    </w:p>
    <w:p w14:paraId="00DCB5F6" w14:textId="12BD9E1A" w:rsidR="00BC6B42" w:rsidRDefault="00BC6B42" w:rsidP="008843E7">
      <w:pPr>
        <w:pStyle w:val="ListParagraph"/>
        <w:numPr>
          <w:ilvl w:val="0"/>
          <w:numId w:val="55"/>
        </w:numPr>
        <w:ind w:left="1080"/>
        <w:rPr>
          <w:ins w:id="1872" w:author="Author"/>
        </w:rPr>
      </w:pPr>
      <w:del w:id="1873" w:author="Author">
        <w:r w:rsidRPr="00DF62DD" w:rsidDel="008325C6">
          <w:rPr>
            <w:b/>
            <w:bCs/>
          </w:rPr>
          <w:delText xml:space="preserve">Diagnosis </w:delText>
        </w:r>
      </w:del>
      <w:r w:rsidRPr="00DF62DD">
        <w:rPr>
          <w:b/>
          <w:bCs/>
        </w:rPr>
        <w:t>Description</w:t>
      </w:r>
      <w:r w:rsidRPr="004F39A2">
        <w:t xml:space="preserve"> – A brief text description of the diagnosis</w:t>
      </w:r>
      <w:r w:rsidR="006C51AF">
        <w:t>.</w:t>
      </w:r>
    </w:p>
    <w:p w14:paraId="3131DA9B" w14:textId="786F4285" w:rsidR="008325C6" w:rsidRPr="004F39A2" w:rsidRDefault="00B54FCC" w:rsidP="008843E7">
      <w:pPr>
        <w:pStyle w:val="ListParagraph"/>
        <w:numPr>
          <w:ilvl w:val="0"/>
          <w:numId w:val="55"/>
        </w:numPr>
        <w:ind w:left="1080"/>
        <w:rPr>
          <w:ins w:id="1874" w:author="Author"/>
        </w:rPr>
      </w:pPr>
      <w:r>
        <w:rPr>
          <w:b/>
          <w:bCs/>
        </w:rPr>
        <w:t>Diagnosis (</w:t>
      </w:r>
      <w:ins w:id="1875" w:author="Author">
        <w:r w:rsidR="008325C6" w:rsidRPr="00DF62DD">
          <w:rPr>
            <w:b/>
            <w:bCs/>
          </w:rPr>
          <w:t>DX</w:t>
        </w:r>
      </w:ins>
      <w:r>
        <w:rPr>
          <w:b/>
          <w:bCs/>
        </w:rPr>
        <w:t>)</w:t>
      </w:r>
      <w:ins w:id="1876" w:author="Author">
        <w:r w:rsidR="008325C6" w:rsidRPr="00DF62DD">
          <w:rPr>
            <w:b/>
            <w:bCs/>
          </w:rPr>
          <w:t xml:space="preserve"> Type</w:t>
        </w:r>
        <w:r w:rsidR="008325C6" w:rsidRPr="004F39A2">
          <w:t xml:space="preserve"> – </w:t>
        </w:r>
        <w:r w:rsidR="008325C6">
          <w:t>Indicates ty</w:t>
        </w:r>
      </w:ins>
      <w:r>
        <w:t>p</w:t>
      </w:r>
      <w:ins w:id="1877" w:author="Author">
        <w:r w:rsidR="008325C6">
          <w:t xml:space="preserve">e </w:t>
        </w:r>
        <w:r w:rsidR="008325C6" w:rsidRPr="004F39A2">
          <w:t>of the diagnosis</w:t>
        </w:r>
      </w:ins>
      <w:r w:rsidR="006C51AF">
        <w:t>.</w:t>
      </w:r>
    </w:p>
    <w:p w14:paraId="7049AD91" w14:textId="79BE17E2" w:rsidR="008325C6" w:rsidRPr="004F39A2" w:rsidDel="008325C6" w:rsidRDefault="008325C6" w:rsidP="008843E7">
      <w:pPr>
        <w:pStyle w:val="ListParagraph"/>
        <w:numPr>
          <w:ilvl w:val="0"/>
          <w:numId w:val="53"/>
        </w:numPr>
        <w:rPr>
          <w:del w:id="1878" w:author="Author"/>
        </w:rPr>
      </w:pPr>
    </w:p>
    <w:p w14:paraId="7F9992BC" w14:textId="4638902F" w:rsidR="00BC6B42" w:rsidRPr="004F39A2" w:rsidRDefault="00BC6B42" w:rsidP="008843E7">
      <w:pPr>
        <w:pStyle w:val="ListParagraph"/>
        <w:numPr>
          <w:ilvl w:val="0"/>
          <w:numId w:val="53"/>
        </w:numPr>
        <w:rPr>
          <w:b/>
        </w:rPr>
      </w:pPr>
      <w:r w:rsidRPr="004F39A2">
        <w:rPr>
          <w:b/>
        </w:rPr>
        <w:t>Line Items:</w:t>
      </w:r>
    </w:p>
    <w:p w14:paraId="2C4D068F" w14:textId="7CA1FD2A" w:rsidR="00780031" w:rsidRPr="004F39A2" w:rsidRDefault="00780031" w:rsidP="008843E7">
      <w:pPr>
        <w:pStyle w:val="ListParagraph"/>
        <w:numPr>
          <w:ilvl w:val="0"/>
          <w:numId w:val="56"/>
        </w:numPr>
        <w:ind w:left="1080"/>
        <w:rPr>
          <w:ins w:id="1879" w:author="Author"/>
        </w:rPr>
      </w:pPr>
      <w:ins w:id="1880" w:author="Author">
        <w:r w:rsidRPr="00DF62DD">
          <w:rPr>
            <w:b/>
            <w:bCs/>
          </w:rPr>
          <w:t>Line ID</w:t>
        </w:r>
        <w:r>
          <w:t xml:space="preserve"> </w:t>
        </w:r>
        <w:r w:rsidRPr="004F39A2">
          <w:t xml:space="preserve">– </w:t>
        </w:r>
        <w:r>
          <w:t xml:space="preserve">Line ID </w:t>
        </w:r>
        <w:r w:rsidRPr="004F39A2">
          <w:t>for the line item procedure</w:t>
        </w:r>
      </w:ins>
      <w:r w:rsidR="006C51AF">
        <w:t>.</w:t>
      </w:r>
    </w:p>
    <w:p w14:paraId="57430BA3" w14:textId="6D7A1EBA" w:rsidR="00780031" w:rsidRDefault="00780031" w:rsidP="008843E7">
      <w:pPr>
        <w:pStyle w:val="ListParagraph"/>
        <w:numPr>
          <w:ilvl w:val="0"/>
          <w:numId w:val="56"/>
        </w:numPr>
        <w:ind w:left="1080"/>
        <w:rPr>
          <w:ins w:id="1881" w:author="Author"/>
        </w:rPr>
      </w:pPr>
      <w:ins w:id="1882" w:author="Author">
        <w:r w:rsidRPr="00DF62DD">
          <w:rPr>
            <w:b/>
            <w:bCs/>
          </w:rPr>
          <w:t>Medical Code</w:t>
        </w:r>
        <w:r w:rsidRPr="004F39A2">
          <w:t xml:space="preserve"> </w:t>
        </w:r>
        <w:r w:rsidR="008E7C92">
          <w:t xml:space="preserve">(Institutional and Professional Claim Only) </w:t>
        </w:r>
        <w:r w:rsidRPr="004F39A2">
          <w:t>– ICD10 code for the line item procedure</w:t>
        </w:r>
      </w:ins>
      <w:r w:rsidR="006C51AF">
        <w:t>.</w:t>
      </w:r>
    </w:p>
    <w:p w14:paraId="17D55F1C" w14:textId="00F9CA1F" w:rsidR="008E7C92" w:rsidRDefault="008E7C92" w:rsidP="008843E7">
      <w:pPr>
        <w:pStyle w:val="ListParagraph"/>
        <w:numPr>
          <w:ilvl w:val="0"/>
          <w:numId w:val="56"/>
        </w:numPr>
        <w:ind w:left="1080"/>
        <w:rPr>
          <w:ins w:id="1883" w:author="Author"/>
        </w:rPr>
      </w:pPr>
      <w:ins w:id="1884" w:author="Author">
        <w:r w:rsidRPr="00DF62DD">
          <w:rPr>
            <w:b/>
            <w:bCs/>
          </w:rPr>
          <w:t>Tooth #</w:t>
        </w:r>
        <w:r>
          <w:t xml:space="preserve"> (Dental Claim Only)</w:t>
        </w:r>
        <w:r w:rsidRPr="004F39A2">
          <w:t xml:space="preserve"> – </w:t>
        </w:r>
        <w:r>
          <w:t>Tooth affected</w:t>
        </w:r>
        <w:r w:rsidRPr="004F39A2">
          <w:t xml:space="preserve"> for the line item procedure</w:t>
        </w:r>
      </w:ins>
      <w:r w:rsidR="006C51AF">
        <w:t>.</w:t>
      </w:r>
    </w:p>
    <w:p w14:paraId="0755470B" w14:textId="09CBC72E" w:rsidR="008E7C92" w:rsidRDefault="008E7C92" w:rsidP="008843E7">
      <w:pPr>
        <w:pStyle w:val="ListParagraph"/>
        <w:numPr>
          <w:ilvl w:val="0"/>
          <w:numId w:val="56"/>
        </w:numPr>
        <w:ind w:left="1080"/>
        <w:rPr>
          <w:ins w:id="1885" w:author="Author"/>
        </w:rPr>
      </w:pPr>
      <w:ins w:id="1886" w:author="Author">
        <w:r w:rsidRPr="00DF62DD">
          <w:rPr>
            <w:b/>
            <w:bCs/>
          </w:rPr>
          <w:t>Surface Code</w:t>
        </w:r>
        <w:r w:rsidRPr="004F39A2">
          <w:t xml:space="preserve"> </w:t>
        </w:r>
        <w:r>
          <w:t>(Dental Claim Only)</w:t>
        </w:r>
        <w:r w:rsidRPr="004F39A2">
          <w:t xml:space="preserve"> – </w:t>
        </w:r>
        <w:r>
          <w:t xml:space="preserve">Surface Dental </w:t>
        </w:r>
        <w:r w:rsidRPr="004F39A2">
          <w:t>code for the line item procedure</w:t>
        </w:r>
      </w:ins>
      <w:r w:rsidR="006C51AF">
        <w:t>.</w:t>
      </w:r>
    </w:p>
    <w:p w14:paraId="2812C2E7" w14:textId="69A4E0DD" w:rsidR="008E7C92" w:rsidRDefault="008E7C92" w:rsidP="008843E7">
      <w:pPr>
        <w:pStyle w:val="ListParagraph"/>
        <w:numPr>
          <w:ilvl w:val="0"/>
          <w:numId w:val="56"/>
        </w:numPr>
        <w:ind w:left="1080"/>
        <w:rPr>
          <w:ins w:id="1887" w:author="Author"/>
        </w:rPr>
      </w:pPr>
      <w:ins w:id="1888" w:author="Author">
        <w:r w:rsidRPr="00DF62DD">
          <w:rPr>
            <w:b/>
            <w:bCs/>
          </w:rPr>
          <w:t>Service</w:t>
        </w:r>
        <w:r>
          <w:t xml:space="preserve"> (Dental Claim Only)</w:t>
        </w:r>
        <w:r w:rsidRPr="004F39A2">
          <w:t xml:space="preserve"> – </w:t>
        </w:r>
        <w:r>
          <w:t>Service of line item procedure</w:t>
        </w:r>
      </w:ins>
      <w:r w:rsidR="006C51AF">
        <w:t>.</w:t>
      </w:r>
    </w:p>
    <w:p w14:paraId="68E01D3E" w14:textId="7553699E" w:rsidR="00780031" w:rsidRDefault="00780031" w:rsidP="008843E7">
      <w:pPr>
        <w:pStyle w:val="ListParagraph"/>
        <w:numPr>
          <w:ilvl w:val="0"/>
          <w:numId w:val="56"/>
        </w:numPr>
        <w:ind w:left="1080"/>
        <w:rPr>
          <w:ins w:id="1889" w:author="Author"/>
        </w:rPr>
      </w:pPr>
      <w:ins w:id="1890" w:author="Author">
        <w:r w:rsidRPr="00DF62DD">
          <w:rPr>
            <w:b/>
            <w:bCs/>
          </w:rPr>
          <w:t>Description</w:t>
        </w:r>
        <w:r w:rsidRPr="004F39A2">
          <w:t xml:space="preserve"> </w:t>
        </w:r>
        <w:r w:rsidR="000A25E1">
          <w:t xml:space="preserve">(Professional </w:t>
        </w:r>
        <w:r w:rsidR="008E7C92">
          <w:t xml:space="preserve">Claim </w:t>
        </w:r>
        <w:r w:rsidR="000A25E1">
          <w:t>Only)</w:t>
        </w:r>
        <w:r w:rsidR="000A25E1" w:rsidRPr="004F39A2">
          <w:t xml:space="preserve"> </w:t>
        </w:r>
        <w:r w:rsidRPr="004F39A2">
          <w:t>– A brief text description of the diagnosis</w:t>
        </w:r>
      </w:ins>
      <w:r w:rsidR="006C51AF">
        <w:t>.</w:t>
      </w:r>
    </w:p>
    <w:p w14:paraId="419F3F3B" w14:textId="060FEEE9" w:rsidR="00BC6B42" w:rsidRPr="00DF62DD" w:rsidDel="00780031" w:rsidRDefault="00BC6B42" w:rsidP="006C51AF">
      <w:pPr>
        <w:ind w:left="1080"/>
        <w:rPr>
          <w:del w:id="1891" w:author="Author"/>
          <w:b/>
          <w:bCs/>
        </w:rPr>
      </w:pPr>
      <w:del w:id="1892" w:author="Author">
        <w:r w:rsidRPr="00DF62DD" w:rsidDel="00780031">
          <w:rPr>
            <w:b/>
            <w:bCs/>
          </w:rPr>
          <w:delText>Procedure Code – ICD10 code for the line item procedure</w:delText>
        </w:r>
      </w:del>
    </w:p>
    <w:p w14:paraId="15497F25" w14:textId="1C07C724" w:rsidR="00BC6B42" w:rsidRPr="004F39A2" w:rsidRDefault="00BC6B42" w:rsidP="008843E7">
      <w:pPr>
        <w:pStyle w:val="ListParagraph"/>
        <w:numPr>
          <w:ilvl w:val="0"/>
          <w:numId w:val="56"/>
        </w:numPr>
        <w:ind w:left="1080"/>
      </w:pPr>
      <w:r w:rsidRPr="00DF62DD">
        <w:rPr>
          <w:b/>
          <w:bCs/>
        </w:rPr>
        <w:t xml:space="preserve">Diagnosis </w:t>
      </w:r>
      <w:ins w:id="1893" w:author="Author">
        <w:r w:rsidR="005E76D4" w:rsidRPr="00DF62DD">
          <w:rPr>
            <w:b/>
            <w:bCs/>
          </w:rPr>
          <w:t>Pointers</w:t>
        </w:r>
        <w:r w:rsidR="005E76D4">
          <w:t xml:space="preserve"> </w:t>
        </w:r>
        <w:r w:rsidR="000A25E1">
          <w:t xml:space="preserve">(Professional </w:t>
        </w:r>
        <w:r w:rsidR="008E7C92">
          <w:t xml:space="preserve">Claim </w:t>
        </w:r>
        <w:r w:rsidR="000A25E1">
          <w:t>Only)</w:t>
        </w:r>
        <w:r w:rsidR="000A25E1" w:rsidRPr="004F39A2">
          <w:t xml:space="preserve"> </w:t>
        </w:r>
      </w:ins>
      <w:r w:rsidRPr="004F39A2">
        <w:t xml:space="preserve">– </w:t>
      </w:r>
      <w:del w:id="1894" w:author="Author">
        <w:r w:rsidRPr="004F39A2" w:rsidDel="005E76D4">
          <w:delText xml:space="preserve">The text diagnosis initiating the </w:delText>
        </w:r>
      </w:del>
      <w:ins w:id="1895" w:author="Author">
        <w:r w:rsidR="005E76D4">
          <w:t xml:space="preserve">Diagnosis Pointers </w:t>
        </w:r>
      </w:ins>
      <w:del w:id="1896" w:author="Author">
        <w:r w:rsidRPr="004F39A2" w:rsidDel="005E76D4">
          <w:delText xml:space="preserve">need </w:delText>
        </w:r>
      </w:del>
      <w:r w:rsidRPr="004F39A2">
        <w:t>for this procedure line item</w:t>
      </w:r>
      <w:r w:rsidR="006C51AF">
        <w:t>.</w:t>
      </w:r>
    </w:p>
    <w:p w14:paraId="6AE9EF62" w14:textId="716F638D" w:rsidR="00295BB2" w:rsidRDefault="00295BB2" w:rsidP="008843E7">
      <w:pPr>
        <w:pStyle w:val="ListParagraph"/>
        <w:numPr>
          <w:ilvl w:val="0"/>
          <w:numId w:val="56"/>
        </w:numPr>
        <w:ind w:left="1080"/>
        <w:rPr>
          <w:ins w:id="1897" w:author="Author"/>
        </w:rPr>
      </w:pPr>
      <w:ins w:id="1898" w:author="Author">
        <w:r w:rsidRPr="00DF62DD">
          <w:rPr>
            <w:b/>
            <w:bCs/>
          </w:rPr>
          <w:t>Revenue Code</w:t>
        </w:r>
        <w:r w:rsidRPr="004F39A2">
          <w:t xml:space="preserve"> </w:t>
        </w:r>
        <w:r>
          <w:t xml:space="preserve">(Institutional Claim Only) </w:t>
        </w:r>
        <w:r w:rsidRPr="004F39A2">
          <w:t xml:space="preserve">– </w:t>
        </w:r>
        <w:r>
          <w:t>Associated revenue</w:t>
        </w:r>
        <w:r w:rsidRPr="004F39A2">
          <w:t xml:space="preserve"> code for the line item procedure</w:t>
        </w:r>
      </w:ins>
      <w:r w:rsidR="006C51AF">
        <w:t>.</w:t>
      </w:r>
    </w:p>
    <w:p w14:paraId="3F9F7792" w14:textId="594B1042" w:rsidR="00BC6B42" w:rsidRPr="004F39A2" w:rsidRDefault="00BC6B42" w:rsidP="008843E7">
      <w:pPr>
        <w:pStyle w:val="ListParagraph"/>
        <w:numPr>
          <w:ilvl w:val="0"/>
          <w:numId w:val="56"/>
        </w:numPr>
        <w:ind w:left="1080"/>
      </w:pPr>
      <w:r w:rsidRPr="00DF62DD">
        <w:rPr>
          <w:b/>
          <w:bCs/>
        </w:rPr>
        <w:t xml:space="preserve">Service </w:t>
      </w:r>
      <w:proofErr w:type="gramStart"/>
      <w:r w:rsidRPr="00DF62DD">
        <w:rPr>
          <w:b/>
          <w:bCs/>
        </w:rPr>
        <w:t>From</w:t>
      </w:r>
      <w:proofErr w:type="gramEnd"/>
      <w:r w:rsidRPr="00DF62DD">
        <w:rPr>
          <w:b/>
          <w:bCs/>
        </w:rPr>
        <w:t xml:space="preserve"> Date</w:t>
      </w:r>
      <w:r w:rsidRPr="004F39A2">
        <w:t xml:space="preserve"> – The date the procedure began</w:t>
      </w:r>
      <w:r w:rsidR="006C51AF">
        <w:t>.</w:t>
      </w:r>
    </w:p>
    <w:p w14:paraId="63BB00AA" w14:textId="2FBB8D84" w:rsidR="00BC6B42" w:rsidRPr="004F39A2" w:rsidRDefault="00BC6B42" w:rsidP="008843E7">
      <w:pPr>
        <w:pStyle w:val="ListParagraph"/>
        <w:numPr>
          <w:ilvl w:val="0"/>
          <w:numId w:val="56"/>
        </w:numPr>
        <w:ind w:left="1080"/>
      </w:pPr>
      <w:r w:rsidRPr="00DF62DD">
        <w:rPr>
          <w:b/>
          <w:bCs/>
        </w:rPr>
        <w:t xml:space="preserve">Service </w:t>
      </w:r>
      <w:proofErr w:type="gramStart"/>
      <w:r w:rsidRPr="00DF62DD">
        <w:rPr>
          <w:b/>
          <w:bCs/>
        </w:rPr>
        <w:t>To</w:t>
      </w:r>
      <w:proofErr w:type="gramEnd"/>
      <w:r w:rsidRPr="00DF62DD">
        <w:rPr>
          <w:b/>
          <w:bCs/>
        </w:rPr>
        <w:t xml:space="preserve"> Date</w:t>
      </w:r>
      <w:r w:rsidRPr="004F39A2">
        <w:t xml:space="preserve"> – The date the procedure ended</w:t>
      </w:r>
      <w:r w:rsidR="006C51AF">
        <w:t>.</w:t>
      </w:r>
    </w:p>
    <w:p w14:paraId="181577CA" w14:textId="4930DD1D" w:rsidR="00BC6B42" w:rsidRPr="004F39A2" w:rsidRDefault="00BC6B42" w:rsidP="008843E7">
      <w:pPr>
        <w:pStyle w:val="ListParagraph"/>
        <w:numPr>
          <w:ilvl w:val="0"/>
          <w:numId w:val="56"/>
        </w:numPr>
        <w:ind w:left="1080"/>
      </w:pPr>
      <w:r w:rsidRPr="00DF62DD">
        <w:rPr>
          <w:b/>
          <w:bCs/>
        </w:rPr>
        <w:t>Billed Amount</w:t>
      </w:r>
      <w:r w:rsidRPr="004F39A2">
        <w:t xml:space="preserve"> – The amount billed by the billing provider</w:t>
      </w:r>
      <w:r w:rsidR="006C51AF">
        <w:t>.</w:t>
      </w:r>
    </w:p>
    <w:p w14:paraId="0AA147CB" w14:textId="729F8B68" w:rsidR="00BC6B42" w:rsidRPr="004F39A2" w:rsidRDefault="00BC6B42" w:rsidP="008843E7">
      <w:pPr>
        <w:pStyle w:val="ListParagraph"/>
        <w:numPr>
          <w:ilvl w:val="0"/>
          <w:numId w:val="56"/>
        </w:numPr>
        <w:ind w:left="1080"/>
      </w:pPr>
      <w:r w:rsidRPr="00DF62DD">
        <w:rPr>
          <w:b/>
          <w:bCs/>
        </w:rPr>
        <w:t>Billed Units</w:t>
      </w:r>
      <w:ins w:id="1899" w:author="Author">
        <w:r w:rsidR="000A25E1">
          <w:t xml:space="preserve"> (Professional Only)</w:t>
        </w:r>
      </w:ins>
      <w:r w:rsidRPr="004F39A2">
        <w:t xml:space="preserve"> – The count of units that were billed for this procedure</w:t>
      </w:r>
      <w:r w:rsidR="006C51AF">
        <w:t>.</w:t>
      </w:r>
    </w:p>
    <w:p w14:paraId="684BEE31" w14:textId="6DB407DE" w:rsidR="00BC6B42" w:rsidRPr="004F39A2" w:rsidRDefault="00BC6B42" w:rsidP="008843E7">
      <w:pPr>
        <w:pStyle w:val="ListParagraph"/>
        <w:numPr>
          <w:ilvl w:val="0"/>
          <w:numId w:val="56"/>
        </w:numPr>
        <w:ind w:left="1080"/>
      </w:pPr>
      <w:r w:rsidRPr="00DF62DD">
        <w:rPr>
          <w:b/>
          <w:bCs/>
        </w:rPr>
        <w:t>Modifier</w:t>
      </w:r>
      <w:del w:id="1900" w:author="Author">
        <w:r w:rsidRPr="00DF62DD" w:rsidDel="005E76D4">
          <w:rPr>
            <w:b/>
            <w:bCs/>
          </w:rPr>
          <w:delText xml:space="preserve"> </w:delText>
        </w:r>
      </w:del>
      <w:ins w:id="1901" w:author="Author">
        <w:r w:rsidR="005E76D4" w:rsidRPr="00DF62DD">
          <w:rPr>
            <w:b/>
            <w:bCs/>
          </w:rPr>
          <w:t>s</w:t>
        </w:r>
      </w:ins>
      <w:del w:id="1902" w:author="Author">
        <w:r w:rsidRPr="004F39A2" w:rsidDel="005E76D4">
          <w:delText>1</w:delText>
        </w:r>
      </w:del>
      <w:r w:rsidRPr="004F39A2">
        <w:t xml:space="preserve"> – </w:t>
      </w:r>
      <w:del w:id="1903" w:author="Author">
        <w:r w:rsidRPr="004F39A2" w:rsidDel="005E76D4">
          <w:delText>First m</w:delText>
        </w:r>
      </w:del>
      <w:ins w:id="1904" w:author="Author">
        <w:r w:rsidR="005E76D4">
          <w:t>M</w:t>
        </w:r>
      </w:ins>
      <w:r w:rsidRPr="004F39A2">
        <w:t>odifier applied to the payment for this procedure</w:t>
      </w:r>
      <w:r w:rsidR="006C51AF">
        <w:t>.</w:t>
      </w:r>
    </w:p>
    <w:p w14:paraId="43FDB786" w14:textId="2309CD22" w:rsidR="00BC6B42" w:rsidRPr="00DF62DD" w:rsidDel="005E76D4" w:rsidRDefault="00BC6B42" w:rsidP="006C51AF">
      <w:pPr>
        <w:ind w:left="1080"/>
        <w:rPr>
          <w:del w:id="1905" w:author="Author"/>
          <w:b/>
          <w:bCs/>
        </w:rPr>
      </w:pPr>
      <w:del w:id="1906" w:author="Author">
        <w:r w:rsidRPr="00DF62DD" w:rsidDel="005E76D4">
          <w:rPr>
            <w:b/>
            <w:bCs/>
          </w:rPr>
          <w:delText>Modifier 2 – Second modifier applied to the payment for this procedure</w:delText>
        </w:r>
      </w:del>
    </w:p>
    <w:p w14:paraId="777674D4" w14:textId="4A0F4C18" w:rsidR="00BC6B42" w:rsidRPr="00DF62DD" w:rsidDel="005E76D4" w:rsidRDefault="00BC6B42" w:rsidP="006C51AF">
      <w:pPr>
        <w:ind w:left="1080"/>
        <w:rPr>
          <w:del w:id="1907" w:author="Author"/>
          <w:b/>
          <w:bCs/>
        </w:rPr>
      </w:pPr>
      <w:del w:id="1908" w:author="Author">
        <w:r w:rsidRPr="00DF62DD" w:rsidDel="005E76D4">
          <w:rPr>
            <w:b/>
            <w:bCs/>
          </w:rPr>
          <w:delText>Modifier 3 – Third modifier applied to the payment for this procedure</w:delText>
        </w:r>
      </w:del>
    </w:p>
    <w:p w14:paraId="166CF177" w14:textId="087C3ABA" w:rsidR="00BC6B42" w:rsidRPr="00DF62DD" w:rsidDel="005E76D4" w:rsidRDefault="00BC6B42" w:rsidP="006C51AF">
      <w:pPr>
        <w:ind w:left="1080"/>
        <w:rPr>
          <w:del w:id="1909" w:author="Author"/>
          <w:b/>
          <w:bCs/>
        </w:rPr>
      </w:pPr>
      <w:del w:id="1910" w:author="Author">
        <w:r w:rsidRPr="00DF62DD" w:rsidDel="005E76D4">
          <w:rPr>
            <w:b/>
            <w:bCs/>
          </w:rPr>
          <w:delText>Modifier 4 – Fourth modifier applied to the payment for this procedure</w:delText>
        </w:r>
      </w:del>
    </w:p>
    <w:p w14:paraId="6C780CDD" w14:textId="2E9ECFDA" w:rsidR="00BC6B42" w:rsidRPr="004F39A2" w:rsidRDefault="005E76D4" w:rsidP="008843E7">
      <w:pPr>
        <w:pStyle w:val="ListParagraph"/>
        <w:numPr>
          <w:ilvl w:val="0"/>
          <w:numId w:val="56"/>
        </w:numPr>
        <w:ind w:left="1080"/>
      </w:pPr>
      <w:ins w:id="1911" w:author="Author">
        <w:r w:rsidRPr="00DF62DD">
          <w:rPr>
            <w:b/>
            <w:bCs/>
          </w:rPr>
          <w:t xml:space="preserve">Line </w:t>
        </w:r>
      </w:ins>
      <w:r w:rsidR="00BC6B42" w:rsidRPr="00DF62DD">
        <w:rPr>
          <w:b/>
          <w:bCs/>
        </w:rPr>
        <w:t>Status</w:t>
      </w:r>
      <w:r w:rsidR="00BC6B42" w:rsidRPr="004F39A2">
        <w:t xml:space="preserve"> – The status of the claim line item</w:t>
      </w:r>
      <w:r w:rsidR="006C51AF">
        <w:t>.</w:t>
      </w:r>
    </w:p>
    <w:p w14:paraId="549261AF" w14:textId="1D98AFF2" w:rsidR="00BC6B42" w:rsidRPr="004F39A2" w:rsidRDefault="00BC6B42" w:rsidP="008843E7">
      <w:pPr>
        <w:pStyle w:val="ListParagraph"/>
        <w:numPr>
          <w:ilvl w:val="0"/>
          <w:numId w:val="56"/>
        </w:numPr>
        <w:ind w:left="1080"/>
      </w:pPr>
      <w:r w:rsidRPr="00DF62DD">
        <w:rPr>
          <w:b/>
          <w:bCs/>
        </w:rPr>
        <w:t>Treasury Payment Date</w:t>
      </w:r>
      <w:r w:rsidRPr="004F39A2">
        <w:t xml:space="preserve"> – The date of payment by the treasury covering this procedure</w:t>
      </w:r>
      <w:r w:rsidR="006C51AF">
        <w:t>.</w:t>
      </w:r>
    </w:p>
    <w:p w14:paraId="0EBA69E4" w14:textId="362B13A8" w:rsidR="00BC6B42" w:rsidRPr="004F39A2" w:rsidRDefault="00BC6B42" w:rsidP="008843E7">
      <w:pPr>
        <w:pStyle w:val="ListParagraph"/>
        <w:numPr>
          <w:ilvl w:val="0"/>
          <w:numId w:val="56"/>
        </w:numPr>
        <w:ind w:left="1080"/>
      </w:pPr>
      <w:r w:rsidRPr="00DF62DD">
        <w:rPr>
          <w:b/>
          <w:bCs/>
        </w:rPr>
        <w:t>Paid Amount</w:t>
      </w:r>
      <w:r w:rsidRPr="004F39A2">
        <w:t xml:space="preserve"> – The amount paid by treasury for this procedure</w:t>
      </w:r>
      <w:r w:rsidR="006C51AF">
        <w:t>.</w:t>
      </w:r>
    </w:p>
    <w:p w14:paraId="207D1836" w14:textId="2D9DF5E4" w:rsidR="00BC6B42" w:rsidRPr="004F39A2" w:rsidRDefault="00BC6B42" w:rsidP="008843E7">
      <w:pPr>
        <w:pStyle w:val="ListParagraph"/>
        <w:numPr>
          <w:ilvl w:val="0"/>
          <w:numId w:val="56"/>
        </w:numPr>
        <w:ind w:left="1080"/>
      </w:pPr>
      <w:r w:rsidRPr="00DF62DD">
        <w:rPr>
          <w:b/>
          <w:bCs/>
        </w:rPr>
        <w:t>Check</w:t>
      </w:r>
      <w:ins w:id="1912" w:author="Author">
        <w:r w:rsidR="005E76D4" w:rsidRPr="00DF62DD">
          <w:rPr>
            <w:b/>
            <w:bCs/>
          </w:rPr>
          <w:t>/EFT/TRN</w:t>
        </w:r>
        <w:r w:rsidR="005E76D4">
          <w:t xml:space="preserve"> </w:t>
        </w:r>
      </w:ins>
      <w:del w:id="1913" w:author="Author">
        <w:r w:rsidRPr="004F39A2" w:rsidDel="005E76D4">
          <w:delText xml:space="preserve"> Number </w:delText>
        </w:r>
      </w:del>
      <w:r w:rsidRPr="004F39A2">
        <w:t>– The identifier of the check or payment made on the procedure</w:t>
      </w:r>
      <w:r w:rsidR="006C51AF">
        <w:t>.</w:t>
      </w:r>
    </w:p>
    <w:p w14:paraId="7A1694EC" w14:textId="1FEEE7D9" w:rsidR="00BC6B42" w:rsidRPr="004F39A2" w:rsidRDefault="00BC6B42" w:rsidP="008843E7">
      <w:pPr>
        <w:pStyle w:val="ListParagraph"/>
        <w:numPr>
          <w:ilvl w:val="0"/>
          <w:numId w:val="56"/>
        </w:numPr>
        <w:ind w:left="1080"/>
      </w:pPr>
      <w:r w:rsidRPr="00DF62DD">
        <w:rPr>
          <w:b/>
          <w:bCs/>
        </w:rPr>
        <w:t>Adjustment Amount</w:t>
      </w:r>
      <w:r w:rsidRPr="004F39A2">
        <w:t xml:space="preserve"> – Any adjustment of the payment made</w:t>
      </w:r>
      <w:r w:rsidR="006C51AF">
        <w:t>.</w:t>
      </w:r>
    </w:p>
    <w:p w14:paraId="7E5BBDF8" w14:textId="77777777" w:rsidR="00DF62DD" w:rsidRDefault="005E76D4" w:rsidP="008843E7">
      <w:pPr>
        <w:pStyle w:val="ListParagraph"/>
        <w:numPr>
          <w:ilvl w:val="0"/>
          <w:numId w:val="56"/>
        </w:numPr>
        <w:ind w:left="1080"/>
      </w:pPr>
      <w:ins w:id="1914" w:author="Author">
        <w:r w:rsidRPr="00DF62DD">
          <w:rPr>
            <w:b/>
            <w:bCs/>
          </w:rPr>
          <w:t xml:space="preserve">Group </w:t>
        </w:r>
      </w:ins>
      <w:r w:rsidR="00BC6B42" w:rsidRPr="00DF62DD">
        <w:rPr>
          <w:b/>
          <w:bCs/>
        </w:rPr>
        <w:t>Code</w:t>
      </w:r>
      <w:r w:rsidR="00BC6B42" w:rsidRPr="004F39A2">
        <w:t xml:space="preserve"> – The adjustment code applied to the payment on this line item</w:t>
      </w:r>
      <w:r w:rsidR="006C51AF">
        <w:t>.</w:t>
      </w:r>
    </w:p>
    <w:p w14:paraId="0540CDCF" w14:textId="77777777" w:rsidR="00DF62DD" w:rsidRDefault="005E76D4" w:rsidP="00DF62DD">
      <w:pPr>
        <w:pStyle w:val="ListParagraph"/>
        <w:ind w:left="1080"/>
      </w:pPr>
      <w:ins w:id="1915" w:author="Author">
        <w:r w:rsidRPr="00DF62DD">
          <w:rPr>
            <w:b/>
            <w:bCs/>
          </w:rPr>
          <w:t>Reason Code</w:t>
        </w:r>
        <w:r w:rsidRPr="00DF62DD">
          <w:t xml:space="preserve"> – The Reason code applied to the payment on this line item</w:t>
        </w:r>
      </w:ins>
      <w:r w:rsidR="006C51AF" w:rsidRPr="00DF62DD">
        <w:t>.</w:t>
      </w:r>
    </w:p>
    <w:p w14:paraId="3D842541" w14:textId="30DC0F39" w:rsidR="005E76D4" w:rsidRPr="00DF62DD" w:rsidDel="005E76D4" w:rsidRDefault="005E76D4" w:rsidP="008843E7">
      <w:pPr>
        <w:pStyle w:val="ListParagraph"/>
        <w:numPr>
          <w:ilvl w:val="0"/>
          <w:numId w:val="59"/>
        </w:numPr>
        <w:ind w:left="1080"/>
        <w:rPr>
          <w:del w:id="1916" w:author="Author"/>
        </w:rPr>
      </w:pPr>
      <w:ins w:id="1917" w:author="Author">
        <w:r w:rsidRPr="00DF62DD">
          <w:rPr>
            <w:b/>
            <w:bCs/>
          </w:rPr>
          <w:lastRenderedPageBreak/>
          <w:t xml:space="preserve">RARC </w:t>
        </w:r>
        <w:r w:rsidRPr="00DF62DD">
          <w:t>– The Remittance Advice code applied to the payment on this line item</w:t>
        </w:r>
      </w:ins>
      <w:r w:rsidR="006C51AF" w:rsidRPr="00DF62DD">
        <w:t>.</w:t>
      </w:r>
    </w:p>
    <w:p w14:paraId="2C9FF732" w14:textId="77777777" w:rsidR="005E76D4" w:rsidRPr="004F39A2" w:rsidRDefault="005E76D4" w:rsidP="00DF62DD">
      <w:pPr>
        <w:pStyle w:val="ListParagraph"/>
        <w:ind w:left="1080"/>
        <w:rPr>
          <w:ins w:id="1918" w:author="Author"/>
        </w:rPr>
      </w:pPr>
    </w:p>
    <w:p w14:paraId="0CC31B55" w14:textId="2290E798" w:rsidR="00BC6B42" w:rsidRPr="006C51AF" w:rsidRDefault="00BC6B42" w:rsidP="008843E7">
      <w:pPr>
        <w:pStyle w:val="ListParagraph"/>
        <w:numPr>
          <w:ilvl w:val="0"/>
          <w:numId w:val="53"/>
        </w:numPr>
        <w:rPr>
          <w:b/>
        </w:rPr>
      </w:pPr>
      <w:r w:rsidRPr="006C51AF">
        <w:rPr>
          <w:b/>
        </w:rPr>
        <w:t>Rerouting History:</w:t>
      </w:r>
    </w:p>
    <w:p w14:paraId="33FC371D" w14:textId="77777777" w:rsidR="00BC6B42" w:rsidRPr="004F39A2" w:rsidRDefault="00BC6B42" w:rsidP="006C51AF">
      <w:pPr>
        <w:ind w:left="720"/>
      </w:pPr>
      <w:r w:rsidRPr="004F39A2">
        <w:t>This section displays an item for each time the claim has been rerouted. The following data will repeat for each entry:</w:t>
      </w:r>
    </w:p>
    <w:p w14:paraId="6DDB25F4" w14:textId="2A97C263" w:rsidR="00BC6B42" w:rsidRPr="004F39A2" w:rsidRDefault="00BC6B42" w:rsidP="008843E7">
      <w:pPr>
        <w:pStyle w:val="ListParagraph"/>
        <w:numPr>
          <w:ilvl w:val="0"/>
          <w:numId w:val="57"/>
        </w:numPr>
        <w:ind w:left="1080"/>
      </w:pPr>
      <w:del w:id="1919" w:author="Author">
        <w:r w:rsidRPr="00846416" w:rsidDel="00FC125B">
          <w:rPr>
            <w:b/>
            <w:bCs/>
          </w:rPr>
          <w:delText xml:space="preserve">Transfer </w:delText>
        </w:r>
      </w:del>
      <w:r w:rsidRPr="00846416">
        <w:rPr>
          <w:b/>
          <w:bCs/>
        </w:rPr>
        <w:t>Date</w:t>
      </w:r>
      <w:r w:rsidRPr="004F39A2">
        <w:t xml:space="preserve"> – The date the reroute was initiated</w:t>
      </w:r>
      <w:r w:rsidR="006C51AF">
        <w:t>.</w:t>
      </w:r>
    </w:p>
    <w:p w14:paraId="5E8D9820" w14:textId="1B091726" w:rsidR="00FC125B" w:rsidRPr="004F39A2" w:rsidRDefault="00FC125B" w:rsidP="008843E7">
      <w:pPr>
        <w:pStyle w:val="ListParagraph"/>
        <w:numPr>
          <w:ilvl w:val="0"/>
          <w:numId w:val="57"/>
        </w:numPr>
        <w:ind w:left="1080"/>
        <w:rPr>
          <w:ins w:id="1920" w:author="Author"/>
        </w:rPr>
      </w:pPr>
      <w:ins w:id="1921" w:author="Author">
        <w:r w:rsidRPr="00846416">
          <w:rPr>
            <w:b/>
            <w:bCs/>
          </w:rPr>
          <w:t>Reason</w:t>
        </w:r>
        <w:r>
          <w:t xml:space="preserve"> </w:t>
        </w:r>
        <w:r w:rsidRPr="004F39A2">
          <w:t xml:space="preserve">– </w:t>
        </w:r>
        <w:r>
          <w:t>Reason selected for</w:t>
        </w:r>
        <w:r w:rsidRPr="004F39A2">
          <w:t xml:space="preserve"> the reroute</w:t>
        </w:r>
      </w:ins>
      <w:r w:rsidR="006C51AF">
        <w:t>.</w:t>
      </w:r>
    </w:p>
    <w:p w14:paraId="0B4BFA5B" w14:textId="46C9D5B6" w:rsidR="00BC6B42" w:rsidRPr="004F39A2" w:rsidRDefault="00BC6B42" w:rsidP="008843E7">
      <w:pPr>
        <w:pStyle w:val="ListParagraph"/>
        <w:numPr>
          <w:ilvl w:val="0"/>
          <w:numId w:val="57"/>
        </w:numPr>
        <w:ind w:left="1080"/>
      </w:pPr>
      <w:del w:id="1922" w:author="Author">
        <w:r w:rsidRPr="00846416" w:rsidDel="00FC125B">
          <w:rPr>
            <w:b/>
            <w:bCs/>
          </w:rPr>
          <w:delText xml:space="preserve">Description </w:delText>
        </w:r>
      </w:del>
      <w:ins w:id="1923" w:author="Author">
        <w:r w:rsidR="00FC125B" w:rsidRPr="00846416">
          <w:rPr>
            <w:b/>
            <w:bCs/>
          </w:rPr>
          <w:t>Explanation</w:t>
        </w:r>
        <w:r w:rsidR="00FC125B">
          <w:t xml:space="preserve"> </w:t>
        </w:r>
      </w:ins>
      <w:r w:rsidRPr="004F39A2">
        <w:t xml:space="preserve">– Description of </w:t>
      </w:r>
      <w:ins w:id="1924" w:author="Author">
        <w:r w:rsidR="00FC125B">
          <w:t xml:space="preserve">why </w:t>
        </w:r>
      </w:ins>
      <w:r w:rsidRPr="004F39A2">
        <w:t>the reroute</w:t>
      </w:r>
      <w:ins w:id="1925" w:author="Author">
        <w:r w:rsidR="00FC125B">
          <w:t xml:space="preserve"> was performed</w:t>
        </w:r>
      </w:ins>
      <w:r w:rsidR="006C51AF">
        <w:t>.</w:t>
      </w:r>
    </w:p>
    <w:p w14:paraId="2E5E4F6D" w14:textId="481876D7" w:rsidR="00FC125B" w:rsidRPr="004F39A2" w:rsidRDefault="00FC125B" w:rsidP="008843E7">
      <w:pPr>
        <w:pStyle w:val="ListParagraph"/>
        <w:numPr>
          <w:ilvl w:val="0"/>
          <w:numId w:val="57"/>
        </w:numPr>
        <w:ind w:left="1080"/>
        <w:rPr>
          <w:ins w:id="1926" w:author="Author"/>
        </w:rPr>
      </w:pPr>
      <w:ins w:id="1927" w:author="Author">
        <w:r w:rsidRPr="00846416">
          <w:rPr>
            <w:b/>
            <w:bCs/>
          </w:rPr>
          <w:t>Transfer To</w:t>
        </w:r>
        <w:r w:rsidRPr="004F39A2">
          <w:t xml:space="preserve">– The </w:t>
        </w:r>
        <w:r>
          <w:t>VISN/</w:t>
        </w:r>
        <w:r w:rsidRPr="004F39A2">
          <w:t>Facility</w:t>
        </w:r>
        <w:r>
          <w:t>/User</w:t>
        </w:r>
        <w:r w:rsidRPr="004F39A2">
          <w:t xml:space="preserve"> the claim has been assigned to as a result of the reroute</w:t>
        </w:r>
      </w:ins>
      <w:r w:rsidR="006C51AF">
        <w:t>.</w:t>
      </w:r>
    </w:p>
    <w:p w14:paraId="7CD01A25" w14:textId="1B83400E" w:rsidR="00BC6B42" w:rsidRPr="00846416" w:rsidDel="00FC125B" w:rsidRDefault="00BC6B42" w:rsidP="006C51AF">
      <w:pPr>
        <w:ind w:left="1080"/>
        <w:rPr>
          <w:del w:id="1928" w:author="Author"/>
          <w:b/>
          <w:bCs/>
        </w:rPr>
      </w:pPr>
      <w:del w:id="1929" w:author="Author">
        <w:r w:rsidRPr="00846416" w:rsidDel="00FC125B">
          <w:rPr>
            <w:b/>
            <w:bCs/>
          </w:rPr>
          <w:delText>Transfer From User – The assigned user prior to the reroute</w:delText>
        </w:r>
      </w:del>
    </w:p>
    <w:p w14:paraId="5687FA45" w14:textId="58AC99EC" w:rsidR="00BC6B42" w:rsidRPr="00846416" w:rsidDel="00FC125B" w:rsidRDefault="00BC6B42" w:rsidP="006C51AF">
      <w:pPr>
        <w:ind w:left="1080"/>
        <w:rPr>
          <w:del w:id="1930" w:author="Author"/>
          <w:b/>
          <w:bCs/>
        </w:rPr>
      </w:pPr>
      <w:del w:id="1931" w:author="Author">
        <w:r w:rsidRPr="00846416" w:rsidDel="00FC125B">
          <w:rPr>
            <w:b/>
            <w:bCs/>
          </w:rPr>
          <w:delText>Transfer From VISN – The assigned VISN prior to the reroute</w:delText>
        </w:r>
      </w:del>
    </w:p>
    <w:p w14:paraId="39991A95" w14:textId="6D93FA22" w:rsidR="00BC6B42" w:rsidRPr="004F39A2" w:rsidRDefault="00BC6B42" w:rsidP="008843E7">
      <w:pPr>
        <w:pStyle w:val="ListParagraph"/>
        <w:numPr>
          <w:ilvl w:val="0"/>
          <w:numId w:val="57"/>
        </w:numPr>
        <w:ind w:left="1080"/>
      </w:pPr>
      <w:r w:rsidRPr="00846416">
        <w:rPr>
          <w:b/>
          <w:bCs/>
        </w:rPr>
        <w:t>Transfer From</w:t>
      </w:r>
      <w:del w:id="1932" w:author="Author">
        <w:r w:rsidRPr="00846416" w:rsidDel="00FC125B">
          <w:rPr>
            <w:b/>
            <w:bCs/>
          </w:rPr>
          <w:delText xml:space="preserve"> </w:delText>
        </w:r>
      </w:del>
      <w:ins w:id="1933" w:author="Author">
        <w:r w:rsidR="00FC125B">
          <w:t xml:space="preserve"> </w:t>
        </w:r>
      </w:ins>
      <w:del w:id="1934" w:author="Author">
        <w:r w:rsidRPr="004F39A2" w:rsidDel="00FC125B">
          <w:delText xml:space="preserve">Facility </w:delText>
        </w:r>
      </w:del>
      <w:r w:rsidRPr="004F39A2">
        <w:t xml:space="preserve">– The assigned </w:t>
      </w:r>
      <w:ins w:id="1935" w:author="Author">
        <w:r w:rsidR="00FC125B">
          <w:t>VISN/</w:t>
        </w:r>
        <w:r w:rsidR="00FC125B" w:rsidRPr="004F39A2">
          <w:t>Facility</w:t>
        </w:r>
        <w:r w:rsidR="00FC125B">
          <w:t>/User</w:t>
        </w:r>
        <w:r w:rsidR="00FC125B" w:rsidRPr="004F39A2" w:rsidDel="00FC125B">
          <w:t xml:space="preserve"> </w:t>
        </w:r>
      </w:ins>
      <w:del w:id="1936" w:author="Author">
        <w:r w:rsidRPr="004F39A2" w:rsidDel="00FC125B">
          <w:delText xml:space="preserve">Facility </w:delText>
        </w:r>
      </w:del>
      <w:r w:rsidRPr="004F39A2">
        <w:t>prior to the reroute</w:t>
      </w:r>
      <w:r w:rsidR="006C51AF">
        <w:t>.</w:t>
      </w:r>
    </w:p>
    <w:p w14:paraId="419DA716" w14:textId="00A95EA3" w:rsidR="00BC6B42" w:rsidRPr="00846416" w:rsidDel="00FC125B" w:rsidRDefault="00BC6B42" w:rsidP="006C51AF">
      <w:pPr>
        <w:ind w:left="1080"/>
        <w:rPr>
          <w:del w:id="1937" w:author="Author"/>
          <w:b/>
          <w:bCs/>
        </w:rPr>
      </w:pPr>
      <w:del w:id="1938" w:author="Author">
        <w:r w:rsidRPr="00846416" w:rsidDel="00FC125B">
          <w:rPr>
            <w:b/>
            <w:bCs/>
          </w:rPr>
          <w:delText>Comments – Any comments left on the claim reroute request</w:delText>
        </w:r>
      </w:del>
    </w:p>
    <w:p w14:paraId="581FD27A" w14:textId="10AC60EF" w:rsidR="00BC6B42" w:rsidRPr="00846416" w:rsidDel="00FC125B" w:rsidRDefault="00BC6B42" w:rsidP="006C51AF">
      <w:pPr>
        <w:ind w:left="1080"/>
        <w:rPr>
          <w:del w:id="1939" w:author="Author"/>
          <w:b/>
          <w:bCs/>
        </w:rPr>
      </w:pPr>
      <w:del w:id="1940" w:author="Author">
        <w:r w:rsidRPr="00846416" w:rsidDel="00FC125B">
          <w:rPr>
            <w:b/>
            <w:bCs/>
          </w:rPr>
          <w:delText>Transfer To User – The user the claim has been assigned to as a result of the reroute</w:delText>
        </w:r>
      </w:del>
    </w:p>
    <w:p w14:paraId="57DA8A34" w14:textId="4FD9E265" w:rsidR="00BC6B42" w:rsidRPr="00846416" w:rsidDel="00FC125B" w:rsidRDefault="00BC6B42" w:rsidP="006C51AF">
      <w:pPr>
        <w:ind w:left="1080"/>
        <w:rPr>
          <w:del w:id="1941" w:author="Author"/>
          <w:b/>
          <w:bCs/>
        </w:rPr>
      </w:pPr>
      <w:del w:id="1942" w:author="Author">
        <w:r w:rsidRPr="00846416" w:rsidDel="00FC125B">
          <w:rPr>
            <w:b/>
            <w:bCs/>
          </w:rPr>
          <w:delText>Transfer To VISN – The VISN the claim has been assigned to as a result of the reroute</w:delText>
        </w:r>
      </w:del>
    </w:p>
    <w:p w14:paraId="75F4DEB4" w14:textId="4924DE5F" w:rsidR="00BC6B42" w:rsidRPr="00846416" w:rsidDel="00FC125B" w:rsidRDefault="00BC6B42" w:rsidP="006C51AF">
      <w:pPr>
        <w:ind w:left="1080"/>
        <w:rPr>
          <w:del w:id="1943" w:author="Author"/>
          <w:b/>
          <w:bCs/>
        </w:rPr>
      </w:pPr>
      <w:del w:id="1944" w:author="Author">
        <w:r w:rsidRPr="00846416" w:rsidDel="00FC125B">
          <w:rPr>
            <w:b/>
            <w:bCs/>
          </w:rPr>
          <w:delText>Transfer To Facility – The Facility the claim has been assigned to as a result of the reroute</w:delText>
        </w:r>
      </w:del>
    </w:p>
    <w:p w14:paraId="4E109C38" w14:textId="60EFD6FF" w:rsidR="00BC6B42" w:rsidRPr="004F39A2" w:rsidRDefault="00BC6B42" w:rsidP="008843E7">
      <w:pPr>
        <w:pStyle w:val="ListParagraph"/>
        <w:numPr>
          <w:ilvl w:val="0"/>
          <w:numId w:val="57"/>
        </w:numPr>
        <w:ind w:left="1080"/>
      </w:pPr>
      <w:r w:rsidRPr="00846416">
        <w:rPr>
          <w:b/>
          <w:bCs/>
        </w:rPr>
        <w:t>Transfer</w:t>
      </w:r>
      <w:ins w:id="1945" w:author="Author">
        <w:r w:rsidR="00FC125B" w:rsidRPr="00846416">
          <w:rPr>
            <w:b/>
            <w:bCs/>
          </w:rPr>
          <w:t>red</w:t>
        </w:r>
      </w:ins>
      <w:r w:rsidRPr="00846416">
        <w:rPr>
          <w:b/>
          <w:bCs/>
        </w:rPr>
        <w:t xml:space="preserve"> </w:t>
      </w:r>
      <w:del w:id="1946" w:author="Author">
        <w:r w:rsidRPr="00846416" w:rsidDel="00FC125B">
          <w:rPr>
            <w:b/>
            <w:bCs/>
          </w:rPr>
          <w:delText xml:space="preserve">Initiator </w:delText>
        </w:r>
      </w:del>
      <w:ins w:id="1947" w:author="Author">
        <w:r w:rsidR="00FC125B" w:rsidRPr="00846416">
          <w:rPr>
            <w:b/>
            <w:bCs/>
          </w:rPr>
          <w:t>By</w:t>
        </w:r>
        <w:r w:rsidR="00FC125B" w:rsidRPr="004F39A2">
          <w:t xml:space="preserve"> </w:t>
        </w:r>
      </w:ins>
      <w:r w:rsidRPr="004F39A2">
        <w:t>– The FPPS user initiating the reroute request</w:t>
      </w:r>
      <w:r w:rsidR="006C51AF">
        <w:t>.</w:t>
      </w:r>
    </w:p>
    <w:p w14:paraId="0EC235E2" w14:textId="78F4BB77" w:rsidR="00BC6B42" w:rsidRPr="006C51AF" w:rsidRDefault="00BC6B42" w:rsidP="008843E7">
      <w:pPr>
        <w:pStyle w:val="ListParagraph"/>
        <w:numPr>
          <w:ilvl w:val="0"/>
          <w:numId w:val="53"/>
        </w:numPr>
        <w:rPr>
          <w:b/>
        </w:rPr>
      </w:pPr>
      <w:r w:rsidRPr="006C51AF">
        <w:rPr>
          <w:b/>
        </w:rPr>
        <w:t>Rejection History:</w:t>
      </w:r>
    </w:p>
    <w:p w14:paraId="4B99D460" w14:textId="11D1EDAC" w:rsidR="00BC6B42" w:rsidRPr="004F39A2" w:rsidRDefault="00BC6B42" w:rsidP="008843E7">
      <w:pPr>
        <w:pStyle w:val="ListParagraph"/>
        <w:numPr>
          <w:ilvl w:val="0"/>
          <w:numId w:val="58"/>
        </w:numPr>
        <w:ind w:left="1080"/>
      </w:pPr>
      <w:r w:rsidRPr="000E01D2">
        <w:rPr>
          <w:b/>
          <w:bCs/>
        </w:rPr>
        <w:t xml:space="preserve">Date </w:t>
      </w:r>
      <w:r w:rsidRPr="004F39A2">
        <w:t>– Date rejection was requested</w:t>
      </w:r>
      <w:r w:rsidR="006C51AF">
        <w:t>.</w:t>
      </w:r>
    </w:p>
    <w:p w14:paraId="67754655" w14:textId="3D979369" w:rsidR="00BC6B42" w:rsidRPr="004F39A2" w:rsidRDefault="00BC6B42" w:rsidP="008843E7">
      <w:pPr>
        <w:pStyle w:val="ListParagraph"/>
        <w:numPr>
          <w:ilvl w:val="0"/>
          <w:numId w:val="58"/>
        </w:numPr>
        <w:ind w:left="1080"/>
      </w:pPr>
      <w:r w:rsidRPr="000E01D2">
        <w:rPr>
          <w:b/>
          <w:bCs/>
        </w:rPr>
        <w:t>Rejected By</w:t>
      </w:r>
      <w:r w:rsidRPr="004F39A2">
        <w:t xml:space="preserve"> – The FPPS user initiating the rejection request</w:t>
      </w:r>
      <w:r w:rsidR="006C51AF">
        <w:t>.</w:t>
      </w:r>
    </w:p>
    <w:p w14:paraId="19181475" w14:textId="7AFEF843" w:rsidR="00BC6B42" w:rsidRPr="004F39A2" w:rsidRDefault="00BC6B42" w:rsidP="008843E7">
      <w:pPr>
        <w:pStyle w:val="ListParagraph"/>
        <w:numPr>
          <w:ilvl w:val="0"/>
          <w:numId w:val="58"/>
        </w:numPr>
        <w:ind w:left="1080"/>
      </w:pPr>
      <w:r w:rsidRPr="000E01D2">
        <w:rPr>
          <w:b/>
          <w:bCs/>
        </w:rPr>
        <w:t>Reason</w:t>
      </w:r>
      <w:r w:rsidRPr="004F39A2">
        <w:t xml:space="preserve"> – The reason for the claim rejection</w:t>
      </w:r>
      <w:r w:rsidR="006C51AF">
        <w:t>.</w:t>
      </w:r>
    </w:p>
    <w:p w14:paraId="4BD57D5B" w14:textId="2287095E" w:rsidR="00BC6B42" w:rsidRPr="004F39A2" w:rsidRDefault="00BC6B42" w:rsidP="008843E7">
      <w:pPr>
        <w:pStyle w:val="ListParagraph"/>
        <w:numPr>
          <w:ilvl w:val="0"/>
          <w:numId w:val="58"/>
        </w:numPr>
        <w:ind w:left="1080"/>
      </w:pPr>
      <w:r w:rsidRPr="000E01D2">
        <w:rPr>
          <w:b/>
          <w:bCs/>
        </w:rPr>
        <w:t>Explanation</w:t>
      </w:r>
      <w:r w:rsidRPr="004F39A2">
        <w:t xml:space="preserve"> – The explanation of the claim rejection</w:t>
      </w:r>
      <w:r w:rsidR="006C51AF">
        <w:t>.</w:t>
      </w:r>
    </w:p>
    <w:p w14:paraId="5836F661" w14:textId="317F2BB3" w:rsidR="00BC6B42" w:rsidRPr="004F39A2" w:rsidRDefault="00BC6B42" w:rsidP="008843E7">
      <w:pPr>
        <w:pStyle w:val="ListParagraph"/>
        <w:numPr>
          <w:ilvl w:val="0"/>
          <w:numId w:val="58"/>
        </w:numPr>
        <w:ind w:left="1080"/>
      </w:pPr>
      <w:r w:rsidRPr="000E01D2">
        <w:rPr>
          <w:b/>
          <w:bCs/>
        </w:rPr>
        <w:t>Reviewed By</w:t>
      </w:r>
      <w:r w:rsidRPr="004F39A2">
        <w:t xml:space="preserve"> – The FPPS user who has reviewed the claim rejection</w:t>
      </w:r>
      <w:r w:rsidR="006C51AF">
        <w:t>.</w:t>
      </w:r>
    </w:p>
    <w:p w14:paraId="4F96DDC6" w14:textId="76BC2F9E" w:rsidR="00BC6B42" w:rsidRPr="004F39A2" w:rsidRDefault="00BC6B42" w:rsidP="008843E7">
      <w:pPr>
        <w:pStyle w:val="ListParagraph"/>
        <w:numPr>
          <w:ilvl w:val="0"/>
          <w:numId w:val="58"/>
        </w:numPr>
        <w:ind w:left="1080"/>
      </w:pPr>
      <w:r w:rsidRPr="000E01D2">
        <w:rPr>
          <w:b/>
          <w:bCs/>
        </w:rPr>
        <w:t>Outcome</w:t>
      </w:r>
      <w:r w:rsidRPr="004F39A2">
        <w:t xml:space="preserve"> – The outcome of the claim rejection review</w:t>
      </w:r>
      <w:r w:rsidR="006C51AF">
        <w:t>.</w:t>
      </w:r>
    </w:p>
    <w:p w14:paraId="69C6DC67" w14:textId="2C7BA614" w:rsidR="00BC6B42" w:rsidRDefault="00BC6B42" w:rsidP="008843E7">
      <w:pPr>
        <w:pStyle w:val="ListParagraph"/>
        <w:numPr>
          <w:ilvl w:val="0"/>
          <w:numId w:val="58"/>
        </w:numPr>
        <w:ind w:left="1080"/>
      </w:pPr>
      <w:r w:rsidRPr="000E01D2">
        <w:rPr>
          <w:b/>
          <w:bCs/>
        </w:rPr>
        <w:t>Reviewer Comments</w:t>
      </w:r>
      <w:r w:rsidRPr="004F39A2">
        <w:t xml:space="preserve"> – Any comments left by the rejection reviewer</w:t>
      </w:r>
      <w:r w:rsidR="006C51AF">
        <w:t>.</w:t>
      </w:r>
    </w:p>
    <w:p w14:paraId="2D9E9EA7" w14:textId="64FD0200" w:rsidR="00BC6B42" w:rsidRPr="006C51AF" w:rsidRDefault="00BC6B42" w:rsidP="008843E7">
      <w:pPr>
        <w:pStyle w:val="ListParagraph"/>
        <w:numPr>
          <w:ilvl w:val="0"/>
          <w:numId w:val="53"/>
        </w:numPr>
        <w:rPr>
          <w:b/>
        </w:rPr>
      </w:pPr>
      <w:r w:rsidRPr="006C51AF">
        <w:rPr>
          <w:b/>
        </w:rPr>
        <w:t>Buttons:</w:t>
      </w:r>
    </w:p>
    <w:p w14:paraId="3939325A" w14:textId="77777777" w:rsidR="00BC6B42" w:rsidRPr="004F39A2" w:rsidRDefault="00BC6B42" w:rsidP="006C51AF">
      <w:pPr>
        <w:ind w:left="720"/>
      </w:pPr>
      <w:r w:rsidRPr="004F39A2">
        <w:t>All claim types allow the user to perform the following tasks via buttons at the bottom of the screen:</w:t>
      </w:r>
    </w:p>
    <w:p w14:paraId="24959798" w14:textId="53AEBED6" w:rsidR="00C207D7" w:rsidRDefault="00C207D7" w:rsidP="00E8623F">
      <w:pPr>
        <w:pStyle w:val="BodyText"/>
        <w:numPr>
          <w:ilvl w:val="0"/>
          <w:numId w:val="26"/>
        </w:numPr>
        <w:ind w:left="1080"/>
        <w:rPr>
          <w:ins w:id="1948" w:author="Author"/>
        </w:rPr>
      </w:pPr>
      <w:ins w:id="1949" w:author="Author">
        <w:r w:rsidRPr="000E01D2">
          <w:rPr>
            <w:b/>
            <w:bCs/>
          </w:rPr>
          <w:t xml:space="preserve">Process </w:t>
        </w:r>
        <w:r>
          <w:t>– Sets selected claim to the status of INPROCESS</w:t>
        </w:r>
      </w:ins>
      <w:r w:rsidR="00C71BB7">
        <w:t>.</w:t>
      </w:r>
    </w:p>
    <w:p w14:paraId="711BF460" w14:textId="0A39FC89" w:rsidR="002D1384" w:rsidRDefault="002D1384" w:rsidP="00E8623F">
      <w:pPr>
        <w:pStyle w:val="BodyText"/>
        <w:numPr>
          <w:ilvl w:val="0"/>
          <w:numId w:val="26"/>
        </w:numPr>
        <w:ind w:left="1080"/>
      </w:pPr>
      <w:r w:rsidRPr="000E01D2">
        <w:rPr>
          <w:b/>
          <w:bCs/>
        </w:rPr>
        <w:t xml:space="preserve">Print </w:t>
      </w:r>
      <w:r>
        <w:t xml:space="preserve">– Produces a PDF version of all selected claims for printing </w:t>
      </w:r>
      <w:r w:rsidRPr="000415A7">
        <w:rPr>
          <w:b/>
          <w:i/>
        </w:rPr>
        <w:t xml:space="preserve">(see Section </w:t>
      </w:r>
      <w:del w:id="1950" w:author="Author">
        <w:r w:rsidRPr="000415A7" w:rsidDel="003B505C">
          <w:rPr>
            <w:b/>
            <w:i/>
          </w:rPr>
          <w:delText>9.1.</w:delText>
        </w:r>
      </w:del>
      <w:ins w:id="1951" w:author="Author">
        <w:del w:id="1952" w:author="Author">
          <w:r w:rsidR="003B505C" w:rsidDel="007B24D4">
            <w:rPr>
              <w:b/>
              <w:i/>
            </w:rPr>
            <w:delText>4.1</w:delText>
          </w:r>
        </w:del>
        <w:r w:rsidR="007B24D4">
          <w:rPr>
            <w:b/>
            <w:i/>
          </w:rPr>
          <w:t>4</w:t>
        </w:r>
        <w:r w:rsidR="003B505C">
          <w:rPr>
            <w:b/>
            <w:i/>
          </w:rPr>
          <w:t>.</w:t>
        </w:r>
      </w:ins>
      <w:r w:rsidRPr="000415A7">
        <w:rPr>
          <w:b/>
          <w:i/>
        </w:rPr>
        <w:t xml:space="preserve">49) </w:t>
      </w:r>
      <w:r w:rsidR="00B54FCC">
        <w:t>–</w:t>
      </w:r>
      <w:r>
        <w:t xml:space="preserve"> </w:t>
      </w:r>
      <w:r w:rsidRPr="00A07831">
        <w:t xml:space="preserve">Sample Print PDF File of Claims to view a sample </w:t>
      </w:r>
      <w:r>
        <w:t>c</w:t>
      </w:r>
      <w:r w:rsidRPr="00F632DA">
        <w:t xml:space="preserve">laim </w:t>
      </w:r>
      <w:r>
        <w:t>.pdf</w:t>
      </w:r>
      <w:r w:rsidRPr="00F632DA">
        <w:t xml:space="preserve"> file.</w:t>
      </w:r>
    </w:p>
    <w:p w14:paraId="587AFEC2" w14:textId="0C3F1268" w:rsidR="002D1384" w:rsidRDefault="002D1384" w:rsidP="00E8623F">
      <w:pPr>
        <w:pStyle w:val="BodyText"/>
        <w:numPr>
          <w:ilvl w:val="0"/>
          <w:numId w:val="26"/>
        </w:numPr>
        <w:ind w:left="1080"/>
      </w:pPr>
      <w:r w:rsidRPr="000E01D2">
        <w:rPr>
          <w:b/>
          <w:bCs/>
        </w:rPr>
        <w:t>Reroute</w:t>
      </w:r>
      <w:r>
        <w:t xml:space="preserve"> – Reroutes claims to another VISN or station using the Reroute page (</w:t>
      </w:r>
      <w:r w:rsidRPr="00754CF0">
        <w:rPr>
          <w:b/>
          <w:i/>
        </w:rPr>
        <w:t xml:space="preserve">see section </w:t>
      </w:r>
      <w:del w:id="1953" w:author="Author">
        <w:r w:rsidDel="003B505C">
          <w:rPr>
            <w:b/>
            <w:i/>
          </w:rPr>
          <w:delText>9.1.</w:delText>
        </w:r>
      </w:del>
      <w:ins w:id="1954" w:author="Author">
        <w:del w:id="1955" w:author="Author">
          <w:r w:rsidR="003B505C" w:rsidDel="007B24D4">
            <w:rPr>
              <w:b/>
              <w:i/>
            </w:rPr>
            <w:delText>4.1</w:delText>
          </w:r>
        </w:del>
        <w:r w:rsidR="007B24D4">
          <w:rPr>
            <w:b/>
            <w:i/>
          </w:rPr>
          <w:t>4</w:t>
        </w:r>
        <w:r w:rsidR="003B505C">
          <w:rPr>
            <w:b/>
            <w:i/>
          </w:rPr>
          <w:t>.</w:t>
        </w:r>
      </w:ins>
      <w:r>
        <w:rPr>
          <w:b/>
          <w:i/>
        </w:rPr>
        <w:t>15</w:t>
      </w:r>
      <w:r>
        <w:t>)</w:t>
      </w:r>
      <w:r w:rsidR="00ED0431">
        <w:t>.</w:t>
      </w:r>
    </w:p>
    <w:p w14:paraId="018C4A4C" w14:textId="01E35D20" w:rsidR="002D1384" w:rsidDel="008A1F0C" w:rsidRDefault="002D1384" w:rsidP="00E8623F">
      <w:pPr>
        <w:pStyle w:val="BodyText"/>
        <w:numPr>
          <w:ilvl w:val="0"/>
          <w:numId w:val="26"/>
        </w:numPr>
        <w:ind w:left="1080"/>
        <w:rPr>
          <w:del w:id="1956" w:author="Author"/>
        </w:rPr>
      </w:pPr>
      <w:r w:rsidRPr="000E01D2">
        <w:rPr>
          <w:b/>
          <w:bCs/>
        </w:rPr>
        <w:t>Disapprove</w:t>
      </w:r>
      <w:r>
        <w:t xml:space="preserve"> – Disapproves selected claims by setting its status to REJECTED. User will be forwarded to the Disapprove Claims page whereby the user will be given the opportunity to select which Claims selected previously will be placed into the REJECTED state (</w:t>
      </w:r>
      <w:r w:rsidRPr="00754CF0">
        <w:rPr>
          <w:b/>
          <w:i/>
        </w:rPr>
        <w:t xml:space="preserve">see section </w:t>
      </w:r>
      <w:del w:id="1957" w:author="Author">
        <w:r w:rsidDel="003B505C">
          <w:rPr>
            <w:b/>
            <w:i/>
          </w:rPr>
          <w:delText>9.1.</w:delText>
        </w:r>
      </w:del>
      <w:ins w:id="1958" w:author="Author">
        <w:del w:id="1959" w:author="Author">
          <w:r w:rsidR="003B505C" w:rsidDel="007B24D4">
            <w:rPr>
              <w:b/>
              <w:i/>
            </w:rPr>
            <w:delText>4.1</w:delText>
          </w:r>
        </w:del>
        <w:r w:rsidR="007B24D4">
          <w:rPr>
            <w:b/>
            <w:i/>
          </w:rPr>
          <w:t>4</w:t>
        </w:r>
        <w:r w:rsidR="003B505C">
          <w:rPr>
            <w:b/>
            <w:i/>
          </w:rPr>
          <w:t>.</w:t>
        </w:r>
      </w:ins>
      <w:r>
        <w:rPr>
          <w:b/>
          <w:i/>
        </w:rPr>
        <w:t>12</w:t>
      </w:r>
      <w:r>
        <w:t>).</w:t>
      </w:r>
    </w:p>
    <w:p w14:paraId="2DB2DE92" w14:textId="57B83669" w:rsidR="00BC6B42" w:rsidDel="008A1F0C" w:rsidRDefault="00BC6B42" w:rsidP="00E8623F">
      <w:pPr>
        <w:pStyle w:val="BodyText"/>
        <w:numPr>
          <w:ilvl w:val="0"/>
          <w:numId w:val="26"/>
        </w:numPr>
        <w:ind w:left="1080"/>
        <w:rPr>
          <w:del w:id="1960" w:author="Author"/>
        </w:rPr>
      </w:pPr>
      <w:del w:id="1961" w:author="Author">
        <w:r w:rsidDel="008A1F0C">
          <w:delText>Reconcile – Displays the Unmatched Claim Reconciliation page for the claim (</w:delText>
        </w:r>
        <w:r w:rsidRPr="008A1F0C" w:rsidDel="008A1F0C">
          <w:rPr>
            <w:b/>
            <w:i/>
          </w:rPr>
          <w:delText xml:space="preserve">see section </w:delText>
        </w:r>
        <w:r w:rsidR="002D1384" w:rsidRPr="008A1F0C" w:rsidDel="008A1F0C">
          <w:rPr>
            <w:b/>
            <w:i/>
          </w:rPr>
          <w:delText>9</w:delText>
        </w:r>
        <w:r w:rsidRPr="008A1F0C" w:rsidDel="008A1F0C">
          <w:rPr>
            <w:b/>
            <w:i/>
          </w:rPr>
          <w:delText>.1.</w:delText>
        </w:r>
      </w:del>
      <w:ins w:id="1962" w:author="Author">
        <w:del w:id="1963" w:author="Author">
          <w:r w:rsidR="003B505C" w:rsidRPr="008A1F0C" w:rsidDel="008A1F0C">
            <w:rPr>
              <w:b/>
              <w:i/>
            </w:rPr>
            <w:delText>4.1</w:delText>
          </w:r>
          <w:r w:rsidR="007B24D4" w:rsidRPr="008A1F0C" w:rsidDel="008A1F0C">
            <w:rPr>
              <w:b/>
              <w:i/>
            </w:rPr>
            <w:delText>4</w:delText>
          </w:r>
          <w:r w:rsidR="003B505C" w:rsidRPr="008A1F0C" w:rsidDel="008A1F0C">
            <w:rPr>
              <w:b/>
              <w:i/>
            </w:rPr>
            <w:delText>.</w:delText>
          </w:r>
        </w:del>
      </w:ins>
      <w:del w:id="1964" w:author="Author">
        <w:r w:rsidRPr="008A1F0C" w:rsidDel="008A1F0C">
          <w:rPr>
            <w:b/>
            <w:i/>
          </w:rPr>
          <w:delText>1</w:delText>
        </w:r>
        <w:r w:rsidR="002D1384" w:rsidRPr="008A1F0C" w:rsidDel="008A1F0C">
          <w:rPr>
            <w:b/>
            <w:i/>
          </w:rPr>
          <w:delText>3</w:delText>
        </w:r>
        <w:r w:rsidDel="008A1F0C">
          <w:delText>)</w:delText>
        </w:r>
      </w:del>
    </w:p>
    <w:p w14:paraId="421165AC" w14:textId="4AA380A9" w:rsidR="00BC6B42" w:rsidDel="003D2447" w:rsidRDefault="00BC6B42" w:rsidP="006C51AF">
      <w:pPr>
        <w:pStyle w:val="BodyText"/>
        <w:ind w:left="1080"/>
        <w:rPr>
          <w:del w:id="1965" w:author="Author"/>
        </w:rPr>
      </w:pPr>
      <w:del w:id="1966" w:author="Author">
        <w:r w:rsidDel="008A1F0C">
          <w:delText xml:space="preserve">Manual Reconciliation –Reroutes the claim  to the </w:delText>
        </w:r>
        <w:r w:rsidR="0080058C" w:rsidDel="008A1F0C">
          <w:delText>Manual</w:delText>
        </w:r>
        <w:r w:rsidDel="008A1F0C">
          <w:delText xml:space="preserve"> Reconciliation page (</w:delText>
        </w:r>
        <w:r w:rsidRPr="00754CF0" w:rsidDel="008A1F0C">
          <w:rPr>
            <w:b/>
            <w:i/>
          </w:rPr>
          <w:delText xml:space="preserve">see section </w:delText>
        </w:r>
        <w:r w:rsidR="002D1384" w:rsidDel="008A1F0C">
          <w:rPr>
            <w:b/>
            <w:i/>
          </w:rPr>
          <w:delText xml:space="preserve"> </w:delText>
        </w:r>
        <w:r w:rsidR="002D1384" w:rsidDel="003B505C">
          <w:rPr>
            <w:b/>
            <w:i/>
          </w:rPr>
          <w:delText>9</w:delText>
        </w:r>
        <w:r w:rsidDel="003B505C">
          <w:rPr>
            <w:b/>
            <w:i/>
          </w:rPr>
          <w:delText>.1.</w:delText>
        </w:r>
      </w:del>
      <w:ins w:id="1967" w:author="Author">
        <w:del w:id="1968" w:author="Author">
          <w:r w:rsidR="003B505C" w:rsidDel="007B24D4">
            <w:rPr>
              <w:b/>
              <w:i/>
            </w:rPr>
            <w:delText>4.1</w:delText>
          </w:r>
          <w:r w:rsidR="007B24D4" w:rsidDel="008A1F0C">
            <w:rPr>
              <w:b/>
              <w:i/>
            </w:rPr>
            <w:delText>4</w:delText>
          </w:r>
          <w:r w:rsidR="003B505C" w:rsidDel="008A1F0C">
            <w:rPr>
              <w:b/>
              <w:i/>
            </w:rPr>
            <w:delText>.</w:delText>
          </w:r>
        </w:del>
      </w:ins>
      <w:del w:id="1969" w:author="Author">
        <w:r w:rsidDel="008A1F0C">
          <w:rPr>
            <w:b/>
            <w:i/>
          </w:rPr>
          <w:delText>1</w:delText>
        </w:r>
        <w:r w:rsidR="002D1384" w:rsidDel="008A1F0C">
          <w:rPr>
            <w:b/>
            <w:i/>
          </w:rPr>
          <w:delText>4</w:delText>
        </w:r>
        <w:r w:rsidDel="008A1F0C">
          <w:delText>)</w:delText>
        </w:r>
      </w:del>
    </w:p>
    <w:p w14:paraId="30766122" w14:textId="77777777" w:rsidR="00BC6B42" w:rsidRDefault="00BC6B42" w:rsidP="00E8623F">
      <w:pPr>
        <w:pStyle w:val="BodyText"/>
        <w:numPr>
          <w:ilvl w:val="0"/>
          <w:numId w:val="26"/>
        </w:numPr>
        <w:ind w:left="1080"/>
      </w:pPr>
    </w:p>
    <w:p w14:paraId="390F8CE6" w14:textId="3FCE09F0" w:rsidR="006C51AF" w:rsidRDefault="006C51AF" w:rsidP="006C51AF">
      <w:pPr>
        <w:pStyle w:val="Caption"/>
      </w:pPr>
      <w:bookmarkStart w:id="1970" w:name="_Toc47423398"/>
      <w:r>
        <w:lastRenderedPageBreak/>
        <w:t xml:space="preserve">Figure </w:t>
      </w:r>
      <w:fldSimple w:instr=" SEQ Figure \* ARABIC ">
        <w:r w:rsidR="00F816FB">
          <w:rPr>
            <w:noProof/>
          </w:rPr>
          <w:t>11</w:t>
        </w:r>
      </w:fldSimple>
      <w:r>
        <w:t xml:space="preserve">: </w:t>
      </w:r>
      <w:r w:rsidRPr="004A700A">
        <w:t xml:space="preserve">Claim Detail Page </w:t>
      </w:r>
      <w:r w:rsidR="00B54FCC">
        <w:t>–</w:t>
      </w:r>
      <w:r w:rsidRPr="004A700A">
        <w:t xml:space="preserve"> Institutional Claim</w:t>
      </w:r>
      <w:bookmarkEnd w:id="1970"/>
    </w:p>
    <w:p w14:paraId="6CBAF4F8" w14:textId="3590C7BA" w:rsidR="00BC6B42" w:rsidRPr="00A8025B" w:rsidDel="00174599" w:rsidRDefault="001518B3" w:rsidP="006C51AF">
      <w:pPr>
        <w:pStyle w:val="BodyText"/>
        <w:jc w:val="center"/>
        <w:rPr>
          <w:del w:id="1971" w:author="Author"/>
        </w:rPr>
      </w:pPr>
      <w:ins w:id="1972" w:author="Author">
        <w:r>
          <w:rPr>
            <w:noProof/>
          </w:rPr>
          <w:drawing>
            <wp:inline distT="0" distB="0" distL="0" distR="0" wp14:anchorId="3CBDFFD4" wp14:editId="611DD034">
              <wp:extent cx="5486400" cy="4464148"/>
              <wp:effectExtent l="19050" t="19050" r="19050" b="12700"/>
              <wp:docPr id="248" name="Picture 248" descr="This figure depicts the FPPS Institutional Claim Detai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8.PNG"/>
                      <pic:cNvPicPr/>
                    </pic:nvPicPr>
                    <pic:blipFill>
                      <a:blip r:embed="rId48"/>
                      <a:stretch>
                        <a:fillRect/>
                      </a:stretch>
                    </pic:blipFill>
                    <pic:spPr>
                      <a:xfrm>
                        <a:off x="0" y="0"/>
                        <a:ext cx="5486400" cy="4464148"/>
                      </a:xfrm>
                      <a:prstGeom prst="rect">
                        <a:avLst/>
                      </a:prstGeom>
                      <a:ln>
                        <a:solidFill>
                          <a:schemeClr val="tx1"/>
                        </a:solidFill>
                      </a:ln>
                    </pic:spPr>
                  </pic:pic>
                </a:graphicData>
              </a:graphic>
            </wp:inline>
          </w:drawing>
        </w:r>
      </w:ins>
      <w:del w:id="1973" w:author="Author">
        <w:r w:rsidR="00BC6B42" w:rsidDel="003D2447">
          <w:rPr>
            <w:noProof/>
          </w:rPr>
          <w:drawing>
            <wp:inline distT="0" distB="0" distL="0" distR="0" wp14:anchorId="011684D6" wp14:editId="73606A50">
              <wp:extent cx="5943600" cy="4617720"/>
              <wp:effectExtent l="19050" t="19050" r="1905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1314" t="16702" r="23237" b="4474"/>
                      <a:stretch/>
                    </pic:blipFill>
                    <pic:spPr bwMode="auto">
                      <a:xfrm>
                        <a:off x="0" y="0"/>
                        <a:ext cx="5943600" cy="4617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commentRangeStart w:id="1974"/>
      <w:ins w:id="1975" w:author="Author">
        <w:del w:id="1976" w:author="Author">
          <w:r w:rsidR="003D2447" w:rsidDel="001518B3">
            <w:rPr>
              <w:noProof/>
            </w:rPr>
            <w:drawing>
              <wp:inline distT="0" distB="0" distL="0" distR="0" wp14:anchorId="7DE7FE07" wp14:editId="62305247">
                <wp:extent cx="5943600" cy="4533900"/>
                <wp:effectExtent l="0" t="0" r="0" b="0"/>
                <wp:docPr id="143" name="Picture 143" descr="C:\Users\NMartinez\AppData\Local\Microsoft\Windows\INetCache\Content.Word\Figure 13 - Claim Detail Page 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NMartinez\AppData\Local\Microsoft\Windows\INetCache\Content.Word\Figure 13 - Claim Detail Page EDIT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del>
      </w:ins>
      <w:commentRangeEnd w:id="1974"/>
      <w:r w:rsidR="000B6980">
        <w:rPr>
          <w:rStyle w:val="CommentReference"/>
        </w:rPr>
        <w:commentReference w:id="1974"/>
      </w:r>
    </w:p>
    <w:p w14:paraId="5B54C501" w14:textId="77777777" w:rsidR="00BC6B42" w:rsidRDefault="00BC6B42" w:rsidP="006C51AF">
      <w:pPr>
        <w:pStyle w:val="BodyText"/>
        <w:jc w:val="center"/>
      </w:pPr>
    </w:p>
    <w:p w14:paraId="5E169B64" w14:textId="77777777" w:rsidR="00BC6B42" w:rsidRDefault="00BC6B42" w:rsidP="0045212A">
      <w:r w:rsidRPr="004F39A2">
        <w:t xml:space="preserve">The institutional claim </w:t>
      </w:r>
      <w:r>
        <w:t>includes the following data under the Additional Info tab:</w:t>
      </w:r>
    </w:p>
    <w:p w14:paraId="245437FA" w14:textId="77777777" w:rsidR="00BC6B42" w:rsidRPr="00274A8B" w:rsidRDefault="00BC6B42" w:rsidP="001427F5">
      <w:pPr>
        <w:pStyle w:val="ListParagraph"/>
        <w:numPr>
          <w:ilvl w:val="0"/>
          <w:numId w:val="31"/>
        </w:numPr>
        <w:spacing w:after="0"/>
      </w:pPr>
      <w:r w:rsidRPr="007D09AF">
        <w:t>Secondary Payer Other Insurance Number</w:t>
      </w:r>
    </w:p>
    <w:p w14:paraId="4DF433D5" w14:textId="77777777" w:rsidR="00BC6B42" w:rsidRPr="007D09AF" w:rsidRDefault="00BC6B42" w:rsidP="001427F5">
      <w:pPr>
        <w:pStyle w:val="ListParagraph"/>
        <w:numPr>
          <w:ilvl w:val="0"/>
          <w:numId w:val="31"/>
        </w:numPr>
        <w:spacing w:after="0"/>
      </w:pPr>
      <w:r w:rsidRPr="007D09AF">
        <w:t xml:space="preserve">Secondary Payer Other Insurance </w:t>
      </w:r>
      <w:r>
        <w:t>Number</w:t>
      </w:r>
    </w:p>
    <w:p w14:paraId="2C754D32" w14:textId="77777777" w:rsidR="00BC6B42" w:rsidRPr="007D09AF" w:rsidRDefault="00BC6B42" w:rsidP="001427F5">
      <w:pPr>
        <w:pStyle w:val="ListParagraph"/>
        <w:numPr>
          <w:ilvl w:val="0"/>
          <w:numId w:val="31"/>
        </w:numPr>
        <w:spacing w:after="0"/>
      </w:pPr>
      <w:r w:rsidRPr="007D09AF">
        <w:t>Tertiary Payer Other Insurance Number</w:t>
      </w:r>
    </w:p>
    <w:p w14:paraId="2B1F3056" w14:textId="77777777" w:rsidR="00BC6B42" w:rsidRPr="007D09AF" w:rsidRDefault="00BC6B42" w:rsidP="001427F5">
      <w:pPr>
        <w:pStyle w:val="ListParagraph"/>
        <w:numPr>
          <w:ilvl w:val="0"/>
          <w:numId w:val="31"/>
        </w:numPr>
        <w:spacing w:after="0"/>
      </w:pPr>
      <w:r w:rsidRPr="007D09AF">
        <w:t>Tertiary Payer Other Insurance Plan</w:t>
      </w:r>
    </w:p>
    <w:p w14:paraId="668E1D6B" w14:textId="77777777" w:rsidR="00BC6B42" w:rsidRPr="007D09AF" w:rsidRDefault="00BC6B42" w:rsidP="001427F5">
      <w:pPr>
        <w:pStyle w:val="ListParagraph"/>
        <w:numPr>
          <w:ilvl w:val="0"/>
          <w:numId w:val="31"/>
        </w:numPr>
        <w:spacing w:after="0"/>
      </w:pPr>
      <w:r w:rsidRPr="007D09AF">
        <w:t>Admission Date</w:t>
      </w:r>
    </w:p>
    <w:p w14:paraId="750B8B54" w14:textId="77777777" w:rsidR="00BC6B42" w:rsidRPr="007D09AF" w:rsidRDefault="00BC6B42" w:rsidP="001427F5">
      <w:pPr>
        <w:pStyle w:val="ListParagraph"/>
        <w:numPr>
          <w:ilvl w:val="0"/>
          <w:numId w:val="31"/>
        </w:numPr>
        <w:spacing w:after="0"/>
      </w:pPr>
      <w:r w:rsidRPr="007D09AF">
        <w:t>Discharge Date</w:t>
      </w:r>
    </w:p>
    <w:p w14:paraId="56ED0036" w14:textId="77777777" w:rsidR="00BC6B42" w:rsidRPr="007D09AF" w:rsidRDefault="00BC6B42" w:rsidP="001427F5">
      <w:pPr>
        <w:pStyle w:val="ListParagraph"/>
        <w:numPr>
          <w:ilvl w:val="0"/>
          <w:numId w:val="31"/>
        </w:numPr>
        <w:spacing w:after="0"/>
      </w:pPr>
      <w:r w:rsidRPr="007D09AF">
        <w:t>Covered Days</w:t>
      </w:r>
    </w:p>
    <w:p w14:paraId="5D2E0AA1" w14:textId="77777777" w:rsidR="00BC6B42" w:rsidRPr="007D09AF" w:rsidRDefault="00BC6B42" w:rsidP="001427F5">
      <w:pPr>
        <w:pStyle w:val="ListParagraph"/>
        <w:numPr>
          <w:ilvl w:val="0"/>
          <w:numId w:val="31"/>
        </w:numPr>
        <w:spacing w:after="0"/>
      </w:pPr>
      <w:r w:rsidRPr="00274A8B">
        <w:t>Provider DRG</w:t>
      </w:r>
    </w:p>
    <w:p w14:paraId="4A5ABBB9" w14:textId="77777777" w:rsidR="00BC6B42" w:rsidRPr="007D09AF" w:rsidRDefault="00BC6B42" w:rsidP="001427F5">
      <w:pPr>
        <w:pStyle w:val="ListParagraph"/>
        <w:numPr>
          <w:ilvl w:val="0"/>
          <w:numId w:val="31"/>
        </w:numPr>
        <w:spacing w:after="0"/>
      </w:pPr>
      <w:r w:rsidRPr="007D09AF">
        <w:t>Attending Physician</w:t>
      </w:r>
    </w:p>
    <w:p w14:paraId="15E07E01" w14:textId="77777777" w:rsidR="00BC6B42" w:rsidRPr="007D09AF" w:rsidRDefault="00BC6B42" w:rsidP="001427F5">
      <w:pPr>
        <w:pStyle w:val="ListParagraph"/>
        <w:numPr>
          <w:ilvl w:val="0"/>
          <w:numId w:val="31"/>
        </w:numPr>
        <w:spacing w:after="0"/>
      </w:pPr>
      <w:r w:rsidRPr="007D09AF">
        <w:t>Treasury Payment Date (PD)</w:t>
      </w:r>
    </w:p>
    <w:p w14:paraId="604E9F03" w14:textId="77777777" w:rsidR="00BC6B42" w:rsidRDefault="00BC6B42" w:rsidP="001427F5">
      <w:pPr>
        <w:pStyle w:val="ListParagraph"/>
        <w:numPr>
          <w:ilvl w:val="0"/>
          <w:numId w:val="31"/>
        </w:numPr>
        <w:spacing w:after="0"/>
      </w:pPr>
      <w:r w:rsidRPr="007D09AF">
        <w:t>Total Paid Amt per PD</w:t>
      </w:r>
    </w:p>
    <w:p w14:paraId="43372E33" w14:textId="363D36F1" w:rsidR="00BC6B42" w:rsidRDefault="00BC6B42" w:rsidP="001427F5">
      <w:pPr>
        <w:pStyle w:val="ListParagraph"/>
        <w:numPr>
          <w:ilvl w:val="0"/>
          <w:numId w:val="31"/>
        </w:numPr>
        <w:spacing w:after="0"/>
        <w:rPr>
          <w:ins w:id="1977" w:author="Author"/>
        </w:rPr>
      </w:pPr>
      <w:r w:rsidRPr="007D09AF">
        <w:t>Check/EFT/TRN</w:t>
      </w:r>
    </w:p>
    <w:p w14:paraId="58D9D3D4" w14:textId="2722DD40" w:rsidR="00ED0431" w:rsidRDefault="00ED0431" w:rsidP="00ED0431">
      <w:pPr>
        <w:pStyle w:val="Caption"/>
      </w:pPr>
      <w:bookmarkStart w:id="1978" w:name="_Toc47423399"/>
      <w:r>
        <w:lastRenderedPageBreak/>
        <w:t xml:space="preserve">Figure </w:t>
      </w:r>
      <w:fldSimple w:instr=" SEQ Figure \* ARABIC ">
        <w:r w:rsidR="00F816FB">
          <w:rPr>
            <w:noProof/>
          </w:rPr>
          <w:t>12</w:t>
        </w:r>
      </w:fldSimple>
      <w:r>
        <w:t xml:space="preserve">: </w:t>
      </w:r>
      <w:r w:rsidRPr="00A27337">
        <w:t xml:space="preserve">Claim Detail Page </w:t>
      </w:r>
      <w:r w:rsidR="00B54FCC">
        <w:t>–</w:t>
      </w:r>
      <w:r w:rsidRPr="00A27337">
        <w:t xml:space="preserve"> Professional Claim</w:t>
      </w:r>
      <w:bookmarkEnd w:id="1978"/>
    </w:p>
    <w:p w14:paraId="3BE01564" w14:textId="5A85A8D1" w:rsidR="003D2447" w:rsidRPr="007D09AF" w:rsidRDefault="007152BD" w:rsidP="00ED0431">
      <w:pPr>
        <w:pStyle w:val="BodyText"/>
        <w:jc w:val="center"/>
      </w:pPr>
      <w:ins w:id="1979" w:author="Author">
        <w:r>
          <w:rPr>
            <w:noProof/>
          </w:rPr>
          <w:drawing>
            <wp:inline distT="0" distB="0" distL="0" distR="0" wp14:anchorId="54AA363D" wp14:editId="42B649B1">
              <wp:extent cx="5486400" cy="4025118"/>
              <wp:effectExtent l="19050" t="19050" r="19050" b="13970"/>
              <wp:docPr id="249" name="Picture 249" descr="This figure depicts the FPPS Professional Claim Detai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9.PNG"/>
                      <pic:cNvPicPr/>
                    </pic:nvPicPr>
                    <pic:blipFill>
                      <a:blip r:embed="rId49"/>
                      <a:stretch>
                        <a:fillRect/>
                      </a:stretch>
                    </pic:blipFill>
                    <pic:spPr>
                      <a:xfrm>
                        <a:off x="0" y="0"/>
                        <a:ext cx="5486400" cy="4025118"/>
                      </a:xfrm>
                      <a:prstGeom prst="rect">
                        <a:avLst/>
                      </a:prstGeom>
                      <a:ln>
                        <a:solidFill>
                          <a:schemeClr val="tx1"/>
                        </a:solidFill>
                      </a:ln>
                    </pic:spPr>
                  </pic:pic>
                </a:graphicData>
              </a:graphic>
            </wp:inline>
          </w:drawing>
        </w:r>
        <w:commentRangeStart w:id="1980"/>
        <w:del w:id="1981" w:author="Author">
          <w:r w:rsidR="003D2447" w:rsidDel="007152BD">
            <w:rPr>
              <w:noProof/>
            </w:rPr>
            <w:drawing>
              <wp:inline distT="0" distB="0" distL="0" distR="0" wp14:anchorId="614F0ACD" wp14:editId="140E43BE">
                <wp:extent cx="5937250" cy="4108450"/>
                <wp:effectExtent l="0" t="0" r="6350" b="6350"/>
                <wp:docPr id="144" name="Picture 144" descr="C:\Users\NMartinez\AppData\Local\Microsoft\Windows\INetCache\Content.Word\Figure 15 - Claim Detail Page - Professional Claim 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NMartinez\AppData\Local\Microsoft\Windows\INetCache\Content.Word\Figure 15 - Claim Detail Page - Professional Claim EDIT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4108450"/>
                        </a:xfrm>
                        <a:prstGeom prst="rect">
                          <a:avLst/>
                        </a:prstGeom>
                        <a:noFill/>
                        <a:ln>
                          <a:noFill/>
                        </a:ln>
                      </pic:spPr>
                    </pic:pic>
                  </a:graphicData>
                </a:graphic>
              </wp:inline>
            </w:drawing>
          </w:r>
        </w:del>
      </w:ins>
      <w:commentRangeEnd w:id="1980"/>
      <w:r w:rsidR="000911FB">
        <w:rPr>
          <w:rStyle w:val="CommentReference"/>
        </w:rPr>
        <w:commentReference w:id="1980"/>
      </w:r>
    </w:p>
    <w:p w14:paraId="36F43AE3" w14:textId="36DF840C" w:rsidR="00BC6B42" w:rsidRPr="004F39A2" w:rsidDel="003D2447" w:rsidRDefault="00BC6B42" w:rsidP="0045212A">
      <w:pPr>
        <w:rPr>
          <w:del w:id="1982" w:author="Author"/>
        </w:rPr>
      </w:pPr>
    </w:p>
    <w:p w14:paraId="284B0D2B" w14:textId="3D6902F0" w:rsidR="00BC6B42" w:rsidRPr="00A8025B" w:rsidDel="008325C6" w:rsidRDefault="00BC6B42" w:rsidP="00ED0431">
      <w:pPr>
        <w:pStyle w:val="Caption"/>
        <w:jc w:val="left"/>
        <w:rPr>
          <w:del w:id="1983" w:author="Author"/>
        </w:rPr>
      </w:pPr>
      <w:del w:id="1984" w:author="Author">
        <w:r w:rsidDel="003D2447">
          <w:rPr>
            <w:b w:val="0"/>
            <w:bCs w:val="0"/>
            <w:noProof/>
          </w:rPr>
          <w:drawing>
            <wp:inline distT="0" distB="0" distL="0" distR="0" wp14:anchorId="16F77CAA" wp14:editId="1C046D43">
              <wp:extent cx="5943600" cy="4105656"/>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1154" t="16996" r="22756" b="12092"/>
                      <a:stretch/>
                    </pic:blipFill>
                    <pic:spPr bwMode="auto">
                      <a:xfrm>
                        <a:off x="0" y="0"/>
                        <a:ext cx="5943600" cy="41056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p>
    <w:p w14:paraId="0A2E128C" w14:textId="073D3941" w:rsidR="00BC6B42" w:rsidDel="008325C6" w:rsidRDefault="00BC6B42" w:rsidP="0045212A">
      <w:pPr>
        <w:pStyle w:val="BodyText"/>
        <w:rPr>
          <w:del w:id="1985" w:author="Author"/>
        </w:rPr>
      </w:pPr>
      <w:del w:id="1986" w:author="Author">
        <w:r w:rsidDel="008325C6">
          <w:delText>The professional claim includes the following additional data on the Veteran Information box:</w:delText>
        </w:r>
      </w:del>
    </w:p>
    <w:p w14:paraId="248A34E4" w14:textId="2E5B0697" w:rsidR="00BC6B42" w:rsidRPr="00FA2FDC" w:rsidDel="008325C6" w:rsidRDefault="00BC6B42" w:rsidP="00E8623F">
      <w:pPr>
        <w:pStyle w:val="ListParagraph"/>
        <w:numPr>
          <w:ilvl w:val="0"/>
          <w:numId w:val="31"/>
        </w:numPr>
        <w:spacing w:before="0" w:after="0"/>
        <w:rPr>
          <w:del w:id="1987" w:author="Author"/>
        </w:rPr>
      </w:pPr>
      <w:del w:id="1988" w:author="Author">
        <w:r w:rsidRPr="007D09AF" w:rsidDel="008325C6">
          <w:delText>DOB</w:delText>
        </w:r>
      </w:del>
    </w:p>
    <w:p w14:paraId="651BD2DC" w14:textId="4E7121CF" w:rsidR="00BC6B42" w:rsidRPr="00FA2FDC" w:rsidDel="008325C6" w:rsidRDefault="00BC6B42" w:rsidP="00E8623F">
      <w:pPr>
        <w:pStyle w:val="ListParagraph"/>
        <w:numPr>
          <w:ilvl w:val="0"/>
          <w:numId w:val="31"/>
        </w:numPr>
        <w:spacing w:before="0" w:after="0"/>
        <w:rPr>
          <w:del w:id="1989" w:author="Author"/>
        </w:rPr>
      </w:pPr>
      <w:del w:id="1990" w:author="Author">
        <w:r w:rsidRPr="007D09AF" w:rsidDel="008325C6">
          <w:delText>Gender</w:delText>
        </w:r>
      </w:del>
    </w:p>
    <w:p w14:paraId="77753F6C" w14:textId="77777777" w:rsidR="00BC6B42" w:rsidRDefault="00BC6B42" w:rsidP="0045212A">
      <w:pPr>
        <w:pStyle w:val="BodyText"/>
      </w:pPr>
      <w:r>
        <w:t>The professional claim includes the following data under the Additional Info tab:</w:t>
      </w:r>
    </w:p>
    <w:p w14:paraId="680F1BF3" w14:textId="77777777" w:rsidR="00BC6B42" w:rsidRPr="009F0CC6" w:rsidRDefault="00BC6B42" w:rsidP="001427F5">
      <w:pPr>
        <w:pStyle w:val="ListParagraph"/>
        <w:numPr>
          <w:ilvl w:val="0"/>
          <w:numId w:val="31"/>
        </w:numPr>
        <w:spacing w:after="0"/>
      </w:pPr>
      <w:r w:rsidRPr="009F0CC6">
        <w:t>Secondary Payer Other Insurance Number</w:t>
      </w:r>
    </w:p>
    <w:p w14:paraId="26B03416" w14:textId="77777777" w:rsidR="00BC6B42" w:rsidRPr="009F0CC6" w:rsidRDefault="00BC6B42" w:rsidP="001427F5">
      <w:pPr>
        <w:pStyle w:val="ListParagraph"/>
        <w:numPr>
          <w:ilvl w:val="0"/>
          <w:numId w:val="31"/>
        </w:numPr>
        <w:spacing w:after="0"/>
      </w:pPr>
      <w:r w:rsidRPr="009F0CC6">
        <w:t xml:space="preserve">Secondary Payer Other Insurance </w:t>
      </w:r>
      <w:r>
        <w:t>Number</w:t>
      </w:r>
    </w:p>
    <w:p w14:paraId="50CAFEAB" w14:textId="77777777" w:rsidR="00BC6B42" w:rsidRPr="009F0CC6" w:rsidRDefault="00BC6B42" w:rsidP="001427F5">
      <w:pPr>
        <w:pStyle w:val="ListParagraph"/>
        <w:numPr>
          <w:ilvl w:val="0"/>
          <w:numId w:val="31"/>
        </w:numPr>
        <w:spacing w:after="0"/>
      </w:pPr>
      <w:r w:rsidRPr="009F0CC6">
        <w:t>Tertiary Payer Other Insurance Number</w:t>
      </w:r>
    </w:p>
    <w:p w14:paraId="1698B553" w14:textId="77777777" w:rsidR="00BC6B42" w:rsidRDefault="00BC6B42" w:rsidP="001427F5">
      <w:pPr>
        <w:pStyle w:val="ListParagraph"/>
        <w:numPr>
          <w:ilvl w:val="0"/>
          <w:numId w:val="31"/>
        </w:numPr>
        <w:spacing w:after="0"/>
      </w:pPr>
      <w:r w:rsidRPr="009F0CC6">
        <w:t>Tertiary Payer Other Insurance Plan</w:t>
      </w:r>
    </w:p>
    <w:p w14:paraId="7B70E466" w14:textId="77777777" w:rsidR="00BC6B42" w:rsidRDefault="00BC6B42" w:rsidP="001427F5">
      <w:pPr>
        <w:pStyle w:val="ListParagraph"/>
        <w:numPr>
          <w:ilvl w:val="0"/>
          <w:numId w:val="31"/>
        </w:numPr>
        <w:spacing w:after="0"/>
      </w:pPr>
      <w:r>
        <w:t>Ambulance Transport Reason</w:t>
      </w:r>
    </w:p>
    <w:p w14:paraId="34F7268D" w14:textId="77777777" w:rsidR="00BC6B42" w:rsidRDefault="00BC6B42" w:rsidP="001427F5">
      <w:pPr>
        <w:pStyle w:val="ListParagraph"/>
        <w:numPr>
          <w:ilvl w:val="0"/>
          <w:numId w:val="31"/>
        </w:numPr>
        <w:spacing w:after="0"/>
      </w:pPr>
      <w:r>
        <w:t>Total Claim Amount Paid</w:t>
      </w:r>
    </w:p>
    <w:p w14:paraId="088EAEB1" w14:textId="77777777" w:rsidR="00BC6B42" w:rsidRDefault="00BC6B42" w:rsidP="001427F5">
      <w:pPr>
        <w:pStyle w:val="ListParagraph"/>
        <w:numPr>
          <w:ilvl w:val="0"/>
          <w:numId w:val="31"/>
        </w:numPr>
        <w:spacing w:after="0"/>
      </w:pPr>
      <w:r>
        <w:t>Treasury Payment Date (PD)</w:t>
      </w:r>
    </w:p>
    <w:p w14:paraId="64D06A01" w14:textId="77777777" w:rsidR="00BC6B42" w:rsidRDefault="00BC6B42" w:rsidP="001427F5">
      <w:pPr>
        <w:pStyle w:val="ListParagraph"/>
        <w:numPr>
          <w:ilvl w:val="0"/>
          <w:numId w:val="31"/>
        </w:numPr>
        <w:spacing w:after="0"/>
      </w:pPr>
      <w:r>
        <w:t>Total Claim Amount per PD</w:t>
      </w:r>
    </w:p>
    <w:p w14:paraId="2A7FA0ED" w14:textId="77777777" w:rsidR="00BC6B42" w:rsidDel="003D2447" w:rsidRDefault="00BC6B42" w:rsidP="001427F5">
      <w:pPr>
        <w:pStyle w:val="ListParagraph"/>
        <w:numPr>
          <w:ilvl w:val="0"/>
          <w:numId w:val="31"/>
        </w:numPr>
        <w:spacing w:after="0"/>
        <w:rPr>
          <w:del w:id="1991" w:author="Author"/>
        </w:rPr>
      </w:pPr>
      <w:r>
        <w:t>Check/EFT/TRN</w:t>
      </w:r>
    </w:p>
    <w:p w14:paraId="7D4D6189" w14:textId="77777777" w:rsidR="00BC6B42" w:rsidRDefault="00BC6B42" w:rsidP="001427F5">
      <w:pPr>
        <w:pStyle w:val="ListParagraph"/>
        <w:numPr>
          <w:ilvl w:val="0"/>
          <w:numId w:val="31"/>
        </w:numPr>
        <w:spacing w:after="0"/>
      </w:pPr>
    </w:p>
    <w:p w14:paraId="7BC9FE93" w14:textId="20A5A01E" w:rsidR="00ED0431" w:rsidRPr="00A8025B" w:rsidDel="00174599" w:rsidRDefault="00ED0431" w:rsidP="00ED0431">
      <w:pPr>
        <w:pStyle w:val="Caption"/>
        <w:rPr>
          <w:del w:id="1992" w:author="Author"/>
        </w:rPr>
      </w:pPr>
      <w:bookmarkStart w:id="1993" w:name="_Toc47423400"/>
      <w:r>
        <w:lastRenderedPageBreak/>
        <w:t xml:space="preserve">Figure </w:t>
      </w:r>
      <w:r w:rsidR="009D52E5">
        <w:rPr>
          <w:b w:val="0"/>
          <w:bCs w:val="0"/>
        </w:rPr>
        <w:fldChar w:fldCharType="begin"/>
      </w:r>
      <w:r w:rsidR="009D52E5">
        <w:rPr>
          <w:b w:val="0"/>
          <w:bCs w:val="0"/>
        </w:rPr>
        <w:instrText xml:space="preserve"> SEQ Figure \* ARABIC </w:instrText>
      </w:r>
      <w:r w:rsidR="009D52E5">
        <w:rPr>
          <w:b w:val="0"/>
          <w:bCs w:val="0"/>
        </w:rPr>
        <w:fldChar w:fldCharType="separate"/>
      </w:r>
      <w:r w:rsidR="00F816FB">
        <w:rPr>
          <w:noProof/>
        </w:rPr>
        <w:t>13</w:t>
      </w:r>
      <w:r w:rsidR="009D52E5">
        <w:rPr>
          <w:rFonts w:ascii="Times New Roman" w:hAnsi="Times New Roman" w:cs="Times New Roman"/>
          <w:b w:val="0"/>
          <w:bCs w:val="0"/>
          <w:noProof/>
          <w:sz w:val="24"/>
        </w:rPr>
        <w:fldChar w:fldCharType="end"/>
      </w:r>
      <w:r>
        <w:t xml:space="preserve">: </w:t>
      </w:r>
      <w:r w:rsidRPr="00A8025B">
        <w:t xml:space="preserve">Claim Detail Page </w:t>
      </w:r>
      <w:r w:rsidR="00B54FCC">
        <w:t>–</w:t>
      </w:r>
      <w:r w:rsidRPr="00A8025B">
        <w:t xml:space="preserve"> Dental Claim</w:t>
      </w:r>
      <w:bookmarkEnd w:id="1993"/>
    </w:p>
    <w:p w14:paraId="5300EF25" w14:textId="0F384E48" w:rsidR="00ED0431" w:rsidRDefault="00ED0431" w:rsidP="00ED0431">
      <w:pPr>
        <w:pStyle w:val="Caption"/>
      </w:pPr>
    </w:p>
    <w:p w14:paraId="1CA3C2E0" w14:textId="78F96550" w:rsidR="00BC6B42" w:rsidRDefault="00430DD3" w:rsidP="00ED0431">
      <w:pPr>
        <w:pStyle w:val="BodyText"/>
        <w:jc w:val="center"/>
      </w:pPr>
      <w:ins w:id="1994" w:author="Author">
        <w:r>
          <w:rPr>
            <w:noProof/>
          </w:rPr>
          <w:drawing>
            <wp:inline distT="0" distB="0" distL="0" distR="0" wp14:anchorId="12B0A8CC" wp14:editId="391B7FE6">
              <wp:extent cx="5486400" cy="3960642"/>
              <wp:effectExtent l="19050" t="19050" r="19050" b="20955"/>
              <wp:docPr id="250" name="Picture 250" descr="This figure depicts the FPPS Dental Claim Detai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0.PNG"/>
                      <pic:cNvPicPr/>
                    </pic:nvPicPr>
                    <pic:blipFill>
                      <a:blip r:embed="rId52"/>
                      <a:stretch>
                        <a:fillRect/>
                      </a:stretch>
                    </pic:blipFill>
                    <pic:spPr>
                      <a:xfrm>
                        <a:off x="0" y="0"/>
                        <a:ext cx="5486400" cy="3960642"/>
                      </a:xfrm>
                      <a:prstGeom prst="rect">
                        <a:avLst/>
                      </a:prstGeom>
                      <a:ln>
                        <a:solidFill>
                          <a:schemeClr val="tx1"/>
                        </a:solidFill>
                      </a:ln>
                    </pic:spPr>
                  </pic:pic>
                </a:graphicData>
              </a:graphic>
            </wp:inline>
          </w:drawing>
        </w:r>
      </w:ins>
      <w:del w:id="1995" w:author="Author">
        <w:r w:rsidR="00BC6B42" w:rsidDel="003D2447">
          <w:rPr>
            <w:noProof/>
          </w:rPr>
          <w:drawing>
            <wp:inline distT="0" distB="0" distL="0" distR="0" wp14:anchorId="67952C69" wp14:editId="7ACA2AD6">
              <wp:extent cx="5943600" cy="365760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154" t="16996" r="23398" b="20590"/>
                      <a:stretch/>
                    </pic:blipFill>
                    <pic:spPr bwMode="auto">
                      <a:xfrm>
                        <a:off x="0" y="0"/>
                        <a:ext cx="5943600" cy="3657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commentRangeStart w:id="1996"/>
      <w:ins w:id="1997" w:author="Author">
        <w:del w:id="1998" w:author="Author">
          <w:r w:rsidR="003D2447" w:rsidRPr="00CC07E5" w:rsidDel="00430DD3">
            <w:rPr>
              <w:noProof/>
            </w:rPr>
            <w:drawing>
              <wp:inline distT="0" distB="0" distL="0" distR="0" wp14:anchorId="20D2EA6C" wp14:editId="364FC948">
                <wp:extent cx="5937250" cy="3746500"/>
                <wp:effectExtent l="0" t="0" r="6350" b="6350"/>
                <wp:docPr id="145" name="Picture 145" descr="C:\Users\NMartinez\AppData\Local\Microsoft\Windows\INetCache\Content.Word\Figure 16 - Claim Detail Page - Dental Cla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NMartinez\AppData\Local\Microsoft\Windows\INetCache\Content.Word\Figure 16 - Claim Detail Page - Dental Clai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250" cy="3746500"/>
                        </a:xfrm>
                        <a:prstGeom prst="rect">
                          <a:avLst/>
                        </a:prstGeom>
                        <a:noFill/>
                        <a:ln>
                          <a:noFill/>
                        </a:ln>
                      </pic:spPr>
                    </pic:pic>
                  </a:graphicData>
                </a:graphic>
              </wp:inline>
            </w:drawing>
          </w:r>
        </w:del>
      </w:ins>
      <w:commentRangeEnd w:id="1996"/>
      <w:r w:rsidR="000911FB">
        <w:rPr>
          <w:rStyle w:val="CommentReference"/>
        </w:rPr>
        <w:commentReference w:id="1996"/>
      </w:r>
    </w:p>
    <w:p w14:paraId="6E6B40AD" w14:textId="77777777" w:rsidR="00BC6B42" w:rsidRDefault="00BC6B42" w:rsidP="0045212A">
      <w:pPr>
        <w:pStyle w:val="BodyText"/>
      </w:pPr>
      <w:r>
        <w:t>The professional claim includes the following data under the Additional Info tab:</w:t>
      </w:r>
    </w:p>
    <w:p w14:paraId="239D0EEE" w14:textId="77777777" w:rsidR="00BC6B42" w:rsidRDefault="00BC6B42" w:rsidP="001427F5">
      <w:pPr>
        <w:pStyle w:val="ListParagraph"/>
        <w:numPr>
          <w:ilvl w:val="0"/>
          <w:numId w:val="31"/>
        </w:numPr>
        <w:spacing w:after="0"/>
      </w:pPr>
      <w:r>
        <w:t>Treasury Payment Date (PD)</w:t>
      </w:r>
    </w:p>
    <w:p w14:paraId="5B529175" w14:textId="77777777" w:rsidR="00BC6B42" w:rsidRDefault="00BC6B42" w:rsidP="001427F5">
      <w:pPr>
        <w:pStyle w:val="ListParagraph"/>
        <w:numPr>
          <w:ilvl w:val="0"/>
          <w:numId w:val="31"/>
        </w:numPr>
        <w:spacing w:after="0"/>
      </w:pPr>
      <w:r>
        <w:t>Total Paid Amount per PD</w:t>
      </w:r>
    </w:p>
    <w:p w14:paraId="09A31CE9" w14:textId="77777777" w:rsidR="00BC6B42" w:rsidRDefault="00BC6B42" w:rsidP="001427F5">
      <w:pPr>
        <w:pStyle w:val="ListParagraph"/>
        <w:numPr>
          <w:ilvl w:val="0"/>
          <w:numId w:val="31"/>
        </w:numPr>
        <w:spacing w:after="0"/>
      </w:pPr>
      <w:r>
        <w:t>Check / EFT / TRN</w:t>
      </w:r>
    </w:p>
    <w:p w14:paraId="5198BD3B" w14:textId="77777777" w:rsidR="00BC6B42" w:rsidRPr="009F0CC6" w:rsidRDefault="00BC6B42" w:rsidP="001427F5">
      <w:pPr>
        <w:pStyle w:val="ListParagraph"/>
        <w:numPr>
          <w:ilvl w:val="0"/>
          <w:numId w:val="31"/>
        </w:numPr>
        <w:spacing w:after="0"/>
      </w:pPr>
      <w:r>
        <w:t xml:space="preserve">Total Amount per </w:t>
      </w:r>
      <w:commentRangeStart w:id="1999"/>
      <w:r>
        <w:t>CARC</w:t>
      </w:r>
      <w:commentRangeEnd w:id="1999"/>
      <w:r w:rsidR="00047D1E">
        <w:rPr>
          <w:rStyle w:val="CommentReference"/>
          <w:lang w:val="en-US"/>
        </w:rPr>
        <w:commentReference w:id="1999"/>
      </w:r>
    </w:p>
    <w:p w14:paraId="6BA06F2D" w14:textId="56D7974E" w:rsidR="00BC6B42" w:rsidDel="003D12C9" w:rsidRDefault="00BC6B42" w:rsidP="007B24D4">
      <w:pPr>
        <w:pStyle w:val="Heading2"/>
        <w:ind w:left="432" w:hanging="432"/>
        <w:rPr>
          <w:del w:id="2000" w:author="Author"/>
        </w:rPr>
      </w:pPr>
      <w:del w:id="2001" w:author="Author">
        <w:r w:rsidDel="003D12C9">
          <w:lastRenderedPageBreak/>
          <w:delText>Payment Errors Page</w:delText>
        </w:r>
        <w:bookmarkStart w:id="2002" w:name="_Toc37695322"/>
        <w:bookmarkStart w:id="2003" w:name="_Toc47427244"/>
        <w:bookmarkEnd w:id="2002"/>
        <w:bookmarkEnd w:id="2003"/>
      </w:del>
    </w:p>
    <w:p w14:paraId="04D5FD06" w14:textId="480382A0" w:rsidR="00BC6B42" w:rsidDel="003D12C9" w:rsidRDefault="00BC6B42" w:rsidP="0045212A">
      <w:pPr>
        <w:pStyle w:val="BodyText"/>
        <w:rPr>
          <w:del w:id="2004" w:author="Author"/>
        </w:rPr>
      </w:pPr>
      <w:del w:id="2005" w:author="Author">
        <w:r w:rsidDel="003D12C9">
          <w:delText>This section is a stub and will be elaborated after development has completed for the associated page.</w:delText>
        </w:r>
      </w:del>
      <w:ins w:id="2006" w:author="Author">
        <w:del w:id="2007" w:author="Author">
          <w:r w:rsidR="003D2447" w:rsidDel="003D12C9">
            <w:delText>This page consists of an error message that shall appear to users upon erroneous issues associated with a payment attempt. This shall be displayed as a red banner across the header of the page the user is viewing.</w:delText>
          </w:r>
        </w:del>
      </w:ins>
      <w:bookmarkStart w:id="2008" w:name="_Toc37695323"/>
      <w:bookmarkStart w:id="2009" w:name="_Toc47427245"/>
      <w:bookmarkEnd w:id="2008"/>
      <w:bookmarkEnd w:id="2009"/>
    </w:p>
    <w:p w14:paraId="20588368" w14:textId="53C7F54B" w:rsidR="00BC6B42" w:rsidDel="003D12C9" w:rsidRDefault="00BC6B42" w:rsidP="007B24D4">
      <w:pPr>
        <w:pStyle w:val="Heading2"/>
        <w:ind w:left="432" w:hanging="432"/>
        <w:rPr>
          <w:del w:id="2010" w:author="Author"/>
        </w:rPr>
      </w:pPr>
      <w:del w:id="2011" w:author="Author">
        <w:r w:rsidDel="003D12C9">
          <w:delText>Unmatched Payments Page</w:delText>
        </w:r>
        <w:bookmarkStart w:id="2012" w:name="_Toc37695324"/>
        <w:bookmarkStart w:id="2013" w:name="_Toc47427246"/>
        <w:bookmarkEnd w:id="2012"/>
        <w:bookmarkEnd w:id="2013"/>
      </w:del>
    </w:p>
    <w:p w14:paraId="1856DBC3" w14:textId="391A110B" w:rsidR="007A7E5C" w:rsidRPr="007A7E5C" w:rsidDel="003D12C9" w:rsidRDefault="007A7E5C" w:rsidP="0045212A">
      <w:pPr>
        <w:pStyle w:val="BodyText"/>
        <w:rPr>
          <w:del w:id="2014" w:author="Author"/>
        </w:rPr>
      </w:pPr>
      <w:bookmarkStart w:id="2015" w:name="_Toc37695325"/>
      <w:bookmarkStart w:id="2016" w:name="_Toc47427247"/>
      <w:bookmarkEnd w:id="2015"/>
      <w:bookmarkEnd w:id="2016"/>
    </w:p>
    <w:p w14:paraId="1E055DFB" w14:textId="4CC0CAF4" w:rsidR="00CF6BF8" w:rsidDel="003D12C9" w:rsidRDefault="001B12C4" w:rsidP="0045212A">
      <w:pPr>
        <w:pStyle w:val="BodyText"/>
        <w:rPr>
          <w:del w:id="2017" w:author="Author"/>
        </w:rPr>
      </w:pPr>
      <w:del w:id="2018" w:author="Author">
        <w:r w:rsidDel="003D12C9">
          <w:rPr>
            <w:noProof/>
          </w:rPr>
          <w:drawing>
            <wp:inline distT="0" distB="0" distL="0" distR="0" wp14:anchorId="159646BB" wp14:editId="29EA06D5">
              <wp:extent cx="5943600" cy="4542619"/>
              <wp:effectExtent l="0" t="0" r="0" b="0"/>
              <wp:docPr id="63" name="Picture 63" descr="C:\Users\NMartinez\AppData\Local\Microsoft\Windows\INetCache\Content.Word\Unmatched Payment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Martinez\AppData\Local\Microsoft\Windows\INetCache\Content.Word\Unmatched Payments Pa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542619"/>
                      </a:xfrm>
                      <a:prstGeom prst="rect">
                        <a:avLst/>
                      </a:prstGeom>
                      <a:noFill/>
                      <a:ln>
                        <a:noFill/>
                      </a:ln>
                    </pic:spPr>
                  </pic:pic>
                </a:graphicData>
              </a:graphic>
            </wp:inline>
          </w:drawing>
        </w:r>
        <w:bookmarkStart w:id="2019" w:name="_Toc37695326"/>
        <w:bookmarkStart w:id="2020" w:name="_Toc47427248"/>
        <w:bookmarkEnd w:id="2019"/>
        <w:bookmarkEnd w:id="2020"/>
      </w:del>
    </w:p>
    <w:p w14:paraId="3F49AA6B" w14:textId="262DD0DB" w:rsidR="00CF6BF8" w:rsidRPr="00A8025B" w:rsidDel="003D12C9" w:rsidRDefault="00CF6BF8" w:rsidP="0045212A">
      <w:pPr>
        <w:pStyle w:val="Caption"/>
        <w:rPr>
          <w:del w:id="2021" w:author="Author"/>
        </w:rPr>
      </w:pPr>
      <w:del w:id="2022" w:author="Author">
        <w:r w:rsidRPr="00A8025B" w:rsidDel="003D12C9">
          <w:delText xml:space="preserve">Figure </w:delText>
        </w:r>
        <w:r w:rsidR="00E60350" w:rsidRPr="00A8025B" w:rsidDel="003D12C9">
          <w:rPr>
            <w:b w:val="0"/>
            <w:bCs w:val="0"/>
            <w:noProof/>
          </w:rPr>
          <w:fldChar w:fldCharType="begin"/>
        </w:r>
        <w:r w:rsidR="00E60350" w:rsidRPr="00A8025B" w:rsidDel="003D12C9">
          <w:rPr>
            <w:noProof/>
          </w:rPr>
          <w:delInstrText xml:space="preserve"> SEQ Figure \* ARABIC </w:delInstrText>
        </w:r>
        <w:r w:rsidR="00E60350" w:rsidRPr="00A8025B" w:rsidDel="003D12C9">
          <w:rPr>
            <w:b w:val="0"/>
            <w:bCs w:val="0"/>
            <w:noProof/>
          </w:rPr>
          <w:fldChar w:fldCharType="separate"/>
        </w:r>
      </w:del>
      <w:ins w:id="2023" w:author="Author">
        <w:del w:id="2024" w:author="Author">
          <w:r w:rsidR="00CC07E5" w:rsidDel="003D12C9">
            <w:rPr>
              <w:noProof/>
            </w:rPr>
            <w:delText>16</w:delText>
          </w:r>
          <w:r w:rsidR="00191EA4" w:rsidDel="003D12C9">
            <w:rPr>
              <w:noProof/>
            </w:rPr>
            <w:delText>16</w:delText>
          </w:r>
          <w:r w:rsidR="00CD48AC" w:rsidRPr="00A8025B" w:rsidDel="003D12C9">
            <w:rPr>
              <w:noProof/>
            </w:rPr>
            <w:delText>18</w:delText>
          </w:r>
          <w:r w:rsidR="007E6482" w:rsidRPr="00A8025B" w:rsidDel="003D12C9">
            <w:rPr>
              <w:noProof/>
            </w:rPr>
            <w:delText>18</w:delText>
          </w:r>
          <w:r w:rsidR="00FD21C3" w:rsidRPr="00A8025B" w:rsidDel="003D12C9">
            <w:rPr>
              <w:noProof/>
            </w:rPr>
            <w:delText>18</w:delText>
          </w:r>
        </w:del>
      </w:ins>
      <w:del w:id="2025" w:author="Author">
        <w:r w:rsidR="007A7E5C" w:rsidRPr="00A8025B" w:rsidDel="003D12C9">
          <w:rPr>
            <w:noProof/>
          </w:rPr>
          <w:delText>17</w:delText>
        </w:r>
        <w:r w:rsidR="00E60350" w:rsidRPr="00A8025B" w:rsidDel="003D12C9">
          <w:rPr>
            <w:b w:val="0"/>
            <w:bCs w:val="0"/>
            <w:noProof/>
          </w:rPr>
          <w:fldChar w:fldCharType="end"/>
        </w:r>
        <w:r w:rsidRPr="00A8025B" w:rsidDel="003D12C9">
          <w:delText xml:space="preserve"> - Unmatched Payments Page</w:delText>
        </w:r>
        <w:bookmarkStart w:id="2026" w:name="_Toc37695327"/>
        <w:bookmarkStart w:id="2027" w:name="_Toc47427249"/>
        <w:bookmarkEnd w:id="2026"/>
        <w:bookmarkEnd w:id="2027"/>
      </w:del>
    </w:p>
    <w:p w14:paraId="7EB5F768" w14:textId="20D133D8" w:rsidR="00BC6B42" w:rsidDel="003D12C9" w:rsidRDefault="00937E2C" w:rsidP="0045212A">
      <w:pPr>
        <w:pStyle w:val="BodyText"/>
        <w:rPr>
          <w:del w:id="2028" w:author="Author"/>
        </w:rPr>
      </w:pPr>
      <w:del w:id="2029" w:author="Author">
        <w:r w:rsidDel="003D12C9">
          <w:delText>The Unmatched Payments Page</w:delText>
        </w:r>
        <w:r w:rsidR="008F4E33" w:rsidDel="003D12C9">
          <w:delText xml:space="preserve"> allows a FPPS user to search for unmatched payments using search criteria</w:delText>
        </w:r>
      </w:del>
      <w:ins w:id="2030" w:author="Author">
        <w:del w:id="2031" w:author="Author">
          <w:r w:rsidR="006D58F7" w:rsidDel="003D12C9">
            <w:delText xml:space="preserve"> accessed from the Claims dropdown and selecting Unmatched Payments</w:delText>
          </w:r>
        </w:del>
      </w:ins>
      <w:del w:id="2032" w:author="Author">
        <w:r w:rsidR="008F4E33" w:rsidDel="003D12C9">
          <w:delText>.</w:delText>
        </w:r>
        <w:r w:rsidR="008F4E33" w:rsidRPr="008F4E33" w:rsidDel="003D12C9">
          <w:delText xml:space="preserve"> </w:delText>
        </w:r>
        <w:r w:rsidR="008F4E33" w:rsidRPr="004F39A2" w:rsidDel="003D12C9">
          <w:delText>Using a search parameter form, the user can produce a list of</w:delText>
        </w:r>
        <w:r w:rsidR="008F4E33" w:rsidDel="003D12C9">
          <w:delText xml:space="preserve"> Unmatched Payments from which one can be selected for further evaluation on the Unmatched Payments Reconciliation Detail page </w:delText>
        </w:r>
        <w:r w:rsidR="008F4E33" w:rsidRPr="004F39A2" w:rsidDel="003D12C9">
          <w:delText>(</w:delText>
        </w:r>
        <w:r w:rsidR="008F4E33" w:rsidRPr="004F39A2" w:rsidDel="003D12C9">
          <w:rPr>
            <w:b/>
            <w:i/>
          </w:rPr>
          <w:delText xml:space="preserve">see section </w:delText>
        </w:r>
        <w:r w:rsidR="008F4E33" w:rsidDel="003D12C9">
          <w:rPr>
            <w:b/>
            <w:i/>
          </w:rPr>
          <w:delText>9.1.</w:delText>
        </w:r>
      </w:del>
      <w:ins w:id="2033" w:author="Author">
        <w:del w:id="2034" w:author="Author">
          <w:r w:rsidR="003B505C" w:rsidDel="003D12C9">
            <w:rPr>
              <w:b/>
              <w:i/>
            </w:rPr>
            <w:delText>4.1.</w:delText>
          </w:r>
          <w:r w:rsidR="007B24D4" w:rsidDel="003D12C9">
            <w:rPr>
              <w:b/>
              <w:i/>
            </w:rPr>
            <w:delText>4.</w:delText>
          </w:r>
        </w:del>
      </w:ins>
      <w:del w:id="2035" w:author="Author">
        <w:r w:rsidR="008F4E33" w:rsidDel="003D12C9">
          <w:rPr>
            <w:b/>
            <w:i/>
          </w:rPr>
          <w:delText>9</w:delText>
        </w:r>
        <w:r w:rsidR="008F4E33" w:rsidRPr="004F39A2" w:rsidDel="003D12C9">
          <w:delText>)</w:delText>
        </w:r>
        <w:r w:rsidR="008F4E33" w:rsidDel="003D12C9">
          <w:delText xml:space="preserve"> and eventually matching with a claim on the Unmatched Payments Reconciliation page </w:delText>
        </w:r>
        <w:r w:rsidR="008F4E33" w:rsidRPr="004F39A2" w:rsidDel="003D12C9">
          <w:delText>(</w:delText>
        </w:r>
        <w:r w:rsidR="008F4E33" w:rsidRPr="004F39A2" w:rsidDel="003D12C9">
          <w:rPr>
            <w:b/>
            <w:i/>
          </w:rPr>
          <w:delText xml:space="preserve">see section </w:delText>
        </w:r>
        <w:r w:rsidR="008F4E33" w:rsidDel="003D12C9">
          <w:rPr>
            <w:b/>
            <w:i/>
          </w:rPr>
          <w:delText>9.1.</w:delText>
        </w:r>
      </w:del>
      <w:ins w:id="2036" w:author="Author">
        <w:del w:id="2037" w:author="Author">
          <w:r w:rsidR="003B505C" w:rsidDel="003D12C9">
            <w:rPr>
              <w:b/>
              <w:i/>
            </w:rPr>
            <w:delText>4.1.</w:delText>
          </w:r>
          <w:r w:rsidR="007B24D4" w:rsidDel="003D12C9">
            <w:rPr>
              <w:b/>
              <w:i/>
            </w:rPr>
            <w:delText>4.</w:delText>
          </w:r>
        </w:del>
      </w:ins>
      <w:del w:id="2038" w:author="Author">
        <w:r w:rsidR="008F4E33" w:rsidDel="003D12C9">
          <w:rPr>
            <w:b/>
            <w:i/>
          </w:rPr>
          <w:delText>10</w:delText>
        </w:r>
        <w:r w:rsidR="008F4E33" w:rsidRPr="004F39A2" w:rsidDel="003D12C9">
          <w:delText>)</w:delText>
        </w:r>
        <w:r w:rsidR="008F4E33" w:rsidDel="003D12C9">
          <w:delText xml:space="preserve">. </w:delText>
        </w:r>
        <w:bookmarkStart w:id="2039" w:name="_Toc37695328"/>
        <w:bookmarkStart w:id="2040" w:name="_Toc47427250"/>
        <w:bookmarkEnd w:id="2039"/>
        <w:bookmarkEnd w:id="2040"/>
      </w:del>
    </w:p>
    <w:p w14:paraId="38E0E3B1" w14:textId="73E39532" w:rsidR="008F4E33" w:rsidDel="003D12C9" w:rsidRDefault="008F4E33" w:rsidP="0045212A">
      <w:pPr>
        <w:pStyle w:val="BodyText"/>
        <w:rPr>
          <w:del w:id="2041" w:author="Author"/>
        </w:rPr>
      </w:pPr>
      <w:del w:id="2042" w:author="Author">
        <w:r w:rsidDel="003D12C9">
          <w:delText>The Unmatched Payments search parameters form will return Unmatched Payments based on the following criteria:</w:delText>
        </w:r>
        <w:bookmarkStart w:id="2043" w:name="_Toc37695329"/>
        <w:bookmarkStart w:id="2044" w:name="_Toc47427251"/>
        <w:bookmarkEnd w:id="2043"/>
        <w:bookmarkEnd w:id="2044"/>
      </w:del>
    </w:p>
    <w:p w14:paraId="268BDB0A" w14:textId="2D108204" w:rsidR="008F4E33" w:rsidDel="003D12C9" w:rsidRDefault="008F4E33" w:rsidP="00E8623F">
      <w:pPr>
        <w:pStyle w:val="BodyText"/>
        <w:numPr>
          <w:ilvl w:val="0"/>
          <w:numId w:val="27"/>
        </w:numPr>
        <w:rPr>
          <w:del w:id="2045" w:author="Author"/>
        </w:rPr>
      </w:pPr>
      <w:del w:id="2046" w:author="Author">
        <w:r w:rsidDel="003D12C9">
          <w:delText>Reconciliation Type – Searches unmatched payments based off if the type is either Line, Claim, or to include All.</w:delText>
        </w:r>
        <w:bookmarkStart w:id="2047" w:name="_Toc37695330"/>
        <w:bookmarkStart w:id="2048" w:name="_Toc47427252"/>
        <w:bookmarkEnd w:id="2047"/>
        <w:bookmarkEnd w:id="2048"/>
      </w:del>
    </w:p>
    <w:p w14:paraId="5E5ECB06" w14:textId="7A65114D" w:rsidR="008F4E33" w:rsidDel="003D12C9" w:rsidRDefault="008F4E33" w:rsidP="00E8623F">
      <w:pPr>
        <w:pStyle w:val="BodyText"/>
        <w:numPr>
          <w:ilvl w:val="0"/>
          <w:numId w:val="27"/>
        </w:numPr>
        <w:rPr>
          <w:del w:id="2049" w:author="Author"/>
        </w:rPr>
      </w:pPr>
      <w:del w:id="2050" w:author="Author">
        <w:r w:rsidDel="003D12C9">
          <w:delText>Fee Invoice Number – Claims with veterans with last names matching this criterion.</w:delText>
        </w:r>
        <w:bookmarkStart w:id="2051" w:name="_Toc37695331"/>
        <w:bookmarkStart w:id="2052" w:name="_Toc47427253"/>
        <w:bookmarkEnd w:id="2051"/>
        <w:bookmarkEnd w:id="2052"/>
      </w:del>
    </w:p>
    <w:p w14:paraId="759F8E73" w14:textId="79BDB4FE" w:rsidR="008F4E33" w:rsidDel="003D12C9" w:rsidRDefault="008F4E33" w:rsidP="00E8623F">
      <w:pPr>
        <w:pStyle w:val="BodyText"/>
        <w:numPr>
          <w:ilvl w:val="0"/>
          <w:numId w:val="27"/>
        </w:numPr>
        <w:rPr>
          <w:del w:id="2053" w:author="Author"/>
        </w:rPr>
      </w:pPr>
      <w:del w:id="2054" w:author="Author">
        <w:r w:rsidDel="003D12C9">
          <w:delText>Billed Amount – Claims from providers with names matching this criterion.</w:delText>
        </w:r>
        <w:bookmarkStart w:id="2055" w:name="_Toc37695332"/>
        <w:bookmarkStart w:id="2056" w:name="_Toc47427254"/>
        <w:bookmarkEnd w:id="2055"/>
        <w:bookmarkEnd w:id="2056"/>
      </w:del>
    </w:p>
    <w:p w14:paraId="0528D9DA" w14:textId="2782C779" w:rsidR="008F4E33" w:rsidDel="003D12C9" w:rsidRDefault="008F4E33" w:rsidP="00E8623F">
      <w:pPr>
        <w:pStyle w:val="BodyText"/>
        <w:numPr>
          <w:ilvl w:val="0"/>
          <w:numId w:val="27"/>
        </w:numPr>
        <w:rPr>
          <w:del w:id="2057" w:author="Author"/>
        </w:rPr>
      </w:pPr>
      <w:del w:id="2058" w:author="Author">
        <w:r w:rsidDel="003D12C9">
          <w:delText xml:space="preserve">Paid Amount – </w:delText>
        </w:r>
      </w:del>
      <w:ins w:id="2059" w:author="Author">
        <w:del w:id="2060" w:author="Author">
          <w:r w:rsidR="00610014" w:rsidDel="003D12C9">
            <w:delText>Searches for payments matching this paid amount</w:delText>
          </w:r>
        </w:del>
      </w:ins>
      <w:del w:id="2061" w:author="Author">
        <w:r w:rsidDel="003D12C9">
          <w:delText>F</w:delText>
        </w:r>
        <w:bookmarkStart w:id="2062" w:name="_Toc37695333"/>
        <w:bookmarkStart w:id="2063" w:name="_Toc47427255"/>
        <w:bookmarkEnd w:id="2062"/>
        <w:bookmarkEnd w:id="2063"/>
      </w:del>
    </w:p>
    <w:p w14:paraId="0B3A2E48" w14:textId="5F3E6602" w:rsidR="008F4E33" w:rsidDel="003D12C9" w:rsidRDefault="008F4E33" w:rsidP="00E8623F">
      <w:pPr>
        <w:pStyle w:val="BodyText"/>
        <w:numPr>
          <w:ilvl w:val="0"/>
          <w:numId w:val="27"/>
        </w:numPr>
        <w:rPr>
          <w:del w:id="2064" w:author="Author"/>
        </w:rPr>
      </w:pPr>
      <w:del w:id="2065" w:author="Author">
        <w:r w:rsidDel="003D12C9">
          <w:delText>DRG Code – Searches for payments with this DR</w:delText>
        </w:r>
        <w:r w:rsidR="00AC7FB9" w:rsidDel="003D12C9">
          <w:delText>G</w:delText>
        </w:r>
        <w:r w:rsidDel="003D12C9">
          <w:delText xml:space="preserve"> Code</w:delText>
        </w:r>
        <w:bookmarkStart w:id="2066" w:name="_Toc37695334"/>
        <w:bookmarkStart w:id="2067" w:name="_Toc47427256"/>
        <w:bookmarkEnd w:id="2066"/>
        <w:bookmarkEnd w:id="2067"/>
      </w:del>
    </w:p>
    <w:p w14:paraId="520E2878" w14:textId="14BB5E29" w:rsidR="008F4E33" w:rsidDel="003D12C9" w:rsidRDefault="008F4E33" w:rsidP="00E8623F">
      <w:pPr>
        <w:pStyle w:val="BodyText"/>
        <w:numPr>
          <w:ilvl w:val="0"/>
          <w:numId w:val="27"/>
        </w:numPr>
        <w:rPr>
          <w:del w:id="2068" w:author="Author"/>
        </w:rPr>
      </w:pPr>
      <w:del w:id="2069" w:author="Author">
        <w:r w:rsidDel="003D12C9">
          <w:delText>DRG Weight – Searches for payments with this DR</w:delText>
        </w:r>
        <w:r w:rsidR="00AC7FB9" w:rsidDel="003D12C9">
          <w:delText>G</w:delText>
        </w:r>
        <w:r w:rsidDel="003D12C9">
          <w:delText xml:space="preserve"> Weight</w:delText>
        </w:r>
        <w:bookmarkStart w:id="2070" w:name="_Toc37695335"/>
        <w:bookmarkStart w:id="2071" w:name="_Toc47427257"/>
        <w:bookmarkEnd w:id="2070"/>
        <w:bookmarkEnd w:id="2071"/>
      </w:del>
    </w:p>
    <w:p w14:paraId="51F046CB" w14:textId="7F4F148F" w:rsidR="008F4E33" w:rsidDel="003D12C9" w:rsidRDefault="008F4E33" w:rsidP="00E8623F">
      <w:pPr>
        <w:pStyle w:val="BodyText"/>
        <w:numPr>
          <w:ilvl w:val="0"/>
          <w:numId w:val="27"/>
        </w:numPr>
        <w:rPr>
          <w:del w:id="2072" w:author="Author"/>
        </w:rPr>
      </w:pPr>
      <w:del w:id="2073" w:author="Author">
        <w:r w:rsidDel="003D12C9">
          <w:delText xml:space="preserve">Invoice Date – Payments with an invoice </w:delText>
        </w:r>
        <w:r w:rsidRPr="00273011" w:rsidDel="003D12C9">
          <w:delText>date of entered for this criterion</w:delText>
        </w:r>
        <w:r w:rsidDel="003D12C9">
          <w:delText>.</w:delText>
        </w:r>
        <w:bookmarkStart w:id="2074" w:name="_Toc37695336"/>
        <w:bookmarkStart w:id="2075" w:name="_Toc47427258"/>
        <w:bookmarkEnd w:id="2074"/>
        <w:bookmarkEnd w:id="2075"/>
      </w:del>
    </w:p>
    <w:p w14:paraId="57826A08" w14:textId="3605E5C6" w:rsidR="008F4E33" w:rsidDel="003D12C9" w:rsidRDefault="008F4E33" w:rsidP="00E8623F">
      <w:pPr>
        <w:pStyle w:val="BodyText"/>
        <w:numPr>
          <w:ilvl w:val="0"/>
          <w:numId w:val="27"/>
        </w:numPr>
        <w:rPr>
          <w:del w:id="2076" w:author="Author"/>
        </w:rPr>
      </w:pPr>
      <w:del w:id="2077" w:author="Author">
        <w:r w:rsidDel="003D12C9">
          <w:delText>Resolution Status – Searches if the payment resolution status is Error, New, Resolve, or searches for All.</w:delText>
        </w:r>
        <w:bookmarkStart w:id="2078" w:name="_Toc37695337"/>
        <w:bookmarkStart w:id="2079" w:name="_Toc47427259"/>
        <w:bookmarkEnd w:id="2078"/>
        <w:bookmarkEnd w:id="2079"/>
      </w:del>
    </w:p>
    <w:p w14:paraId="0DC4BCB7" w14:textId="6A82246C" w:rsidR="00C220CE" w:rsidRPr="00F95253" w:rsidDel="003D12C9" w:rsidRDefault="00C220CE" w:rsidP="0045212A">
      <w:pPr>
        <w:pStyle w:val="BodyText"/>
        <w:ind w:left="360"/>
        <w:rPr>
          <w:del w:id="2080" w:author="Author"/>
          <w:b/>
        </w:rPr>
      </w:pPr>
      <w:del w:id="2081" w:author="Author">
        <w:r w:rsidRPr="00F95253" w:rsidDel="003D12C9">
          <w:rPr>
            <w:b/>
          </w:rPr>
          <w:delText>Header:</w:delText>
        </w:r>
        <w:bookmarkStart w:id="2082" w:name="_Toc37695338"/>
        <w:bookmarkStart w:id="2083" w:name="_Toc47427260"/>
        <w:bookmarkEnd w:id="2082"/>
        <w:bookmarkEnd w:id="2083"/>
      </w:del>
    </w:p>
    <w:p w14:paraId="4F887CD0" w14:textId="182C7FE9" w:rsidR="00C220CE" w:rsidRPr="008F40FC" w:rsidDel="003D12C9" w:rsidRDefault="00C220CE" w:rsidP="0045212A">
      <w:pPr>
        <w:pStyle w:val="BodyText"/>
        <w:rPr>
          <w:del w:id="2084" w:author="Author"/>
        </w:rPr>
      </w:pPr>
      <w:del w:id="2085" w:author="Author">
        <w:r w:rsidRPr="008F40FC" w:rsidDel="003D12C9">
          <w:delText>The table</w:delText>
        </w:r>
        <w:r w:rsidDel="003D12C9">
          <w:delText xml:space="preserve"> header provides </w:delText>
        </w:r>
        <w:r w:rsidR="00145415" w:rsidDel="003D12C9">
          <w:delText>an cursory explination of the search results</w:delText>
        </w:r>
        <w:r w:rsidDel="003D12C9">
          <w:delText>. The user may click on any header to alternate between sorting ascending and descending based on the data included in the column for all claims returned.</w:delText>
        </w:r>
        <w:bookmarkStart w:id="2086" w:name="_Toc37695339"/>
        <w:bookmarkStart w:id="2087" w:name="_Toc47427261"/>
        <w:bookmarkEnd w:id="2086"/>
        <w:bookmarkEnd w:id="2087"/>
      </w:del>
    </w:p>
    <w:p w14:paraId="3689DABC" w14:textId="23EEC3A4" w:rsidR="00C220CE" w:rsidDel="003D12C9" w:rsidRDefault="00C220CE" w:rsidP="00E8623F">
      <w:pPr>
        <w:pStyle w:val="BodyText"/>
        <w:numPr>
          <w:ilvl w:val="0"/>
          <w:numId w:val="27"/>
        </w:numPr>
        <w:rPr>
          <w:del w:id="2088" w:author="Author"/>
        </w:rPr>
      </w:pPr>
      <w:del w:id="2089" w:author="Author">
        <w:r w:rsidDel="003D12C9">
          <w:delText>Modify Button – Brings the user to the Unmatched Payments Reconciliation Detail Page, for the selected Payment</w:delText>
        </w:r>
        <w:bookmarkStart w:id="2090" w:name="_Toc37695340"/>
        <w:bookmarkStart w:id="2091" w:name="_Toc47427262"/>
        <w:bookmarkEnd w:id="2090"/>
        <w:bookmarkEnd w:id="2091"/>
      </w:del>
    </w:p>
    <w:p w14:paraId="6D37EBDB" w14:textId="7C2CB2C0" w:rsidR="00AC7FB9" w:rsidDel="003D12C9" w:rsidRDefault="00AC7FB9" w:rsidP="00E8623F">
      <w:pPr>
        <w:pStyle w:val="BodyText"/>
        <w:numPr>
          <w:ilvl w:val="0"/>
          <w:numId w:val="27"/>
        </w:numPr>
        <w:rPr>
          <w:del w:id="2092" w:author="Author"/>
        </w:rPr>
      </w:pPr>
      <w:del w:id="2093" w:author="Author">
        <w:r w:rsidDel="003D12C9">
          <w:delText>Claim ID – Payment Claim ID for the Unmatched Payment</w:delText>
        </w:r>
        <w:bookmarkStart w:id="2094" w:name="_Toc37695341"/>
        <w:bookmarkStart w:id="2095" w:name="_Toc47427263"/>
        <w:bookmarkEnd w:id="2094"/>
        <w:bookmarkEnd w:id="2095"/>
      </w:del>
    </w:p>
    <w:p w14:paraId="619D46AB" w14:textId="13451C27" w:rsidR="00AC7FB9" w:rsidDel="003D12C9" w:rsidRDefault="00AC7FB9" w:rsidP="00E8623F">
      <w:pPr>
        <w:pStyle w:val="BodyText"/>
        <w:numPr>
          <w:ilvl w:val="0"/>
          <w:numId w:val="27"/>
        </w:numPr>
        <w:rPr>
          <w:del w:id="2096" w:author="Author"/>
        </w:rPr>
      </w:pPr>
      <w:del w:id="2097" w:author="Author">
        <w:r w:rsidDel="003D12C9">
          <w:delText>Type – Indicates the Reconcilation Type of the Unmatched Payment</w:delText>
        </w:r>
        <w:bookmarkStart w:id="2098" w:name="_Toc37695342"/>
        <w:bookmarkStart w:id="2099" w:name="_Toc47427264"/>
        <w:bookmarkEnd w:id="2098"/>
        <w:bookmarkEnd w:id="2099"/>
      </w:del>
    </w:p>
    <w:p w14:paraId="0CF8BAAD" w14:textId="3F728415" w:rsidR="00AC7FB9" w:rsidDel="003D12C9" w:rsidRDefault="00AC7FB9" w:rsidP="00E8623F">
      <w:pPr>
        <w:pStyle w:val="BodyText"/>
        <w:numPr>
          <w:ilvl w:val="0"/>
          <w:numId w:val="27"/>
        </w:numPr>
        <w:rPr>
          <w:del w:id="2100" w:author="Author"/>
        </w:rPr>
      </w:pPr>
      <w:del w:id="2101" w:author="Author">
        <w:r w:rsidDel="003D12C9">
          <w:delText>Fee Invoice # - the ID number for the Payment Invoice</w:delText>
        </w:r>
        <w:bookmarkStart w:id="2102" w:name="_Toc37695343"/>
        <w:bookmarkStart w:id="2103" w:name="_Toc47427265"/>
        <w:bookmarkEnd w:id="2102"/>
        <w:bookmarkEnd w:id="2103"/>
      </w:del>
    </w:p>
    <w:p w14:paraId="072A7C7E" w14:textId="29E95FF7" w:rsidR="00AC7FB9" w:rsidDel="003D12C9" w:rsidRDefault="00AC7FB9" w:rsidP="00E8623F">
      <w:pPr>
        <w:pStyle w:val="BodyText"/>
        <w:numPr>
          <w:ilvl w:val="0"/>
          <w:numId w:val="27"/>
        </w:numPr>
        <w:rPr>
          <w:del w:id="2104" w:author="Author"/>
        </w:rPr>
      </w:pPr>
      <w:del w:id="2105" w:author="Author">
        <w:r w:rsidDel="003D12C9">
          <w:delText>DRG Code - The DRG Code of the associated payment</w:delText>
        </w:r>
        <w:bookmarkStart w:id="2106" w:name="_Toc37695344"/>
        <w:bookmarkStart w:id="2107" w:name="_Toc47427266"/>
        <w:bookmarkEnd w:id="2106"/>
        <w:bookmarkEnd w:id="2107"/>
      </w:del>
    </w:p>
    <w:p w14:paraId="3B17B552" w14:textId="7261ECC7" w:rsidR="00AC7FB9" w:rsidDel="003D12C9" w:rsidRDefault="00AC7FB9" w:rsidP="00E8623F">
      <w:pPr>
        <w:pStyle w:val="BodyText"/>
        <w:numPr>
          <w:ilvl w:val="0"/>
          <w:numId w:val="27"/>
        </w:numPr>
        <w:rPr>
          <w:del w:id="2108" w:author="Author"/>
        </w:rPr>
      </w:pPr>
      <w:del w:id="2109" w:author="Author">
        <w:r w:rsidDel="003D12C9">
          <w:delText>DRG Weight – The DRG Weight of the associated payment</w:delText>
        </w:r>
        <w:bookmarkStart w:id="2110" w:name="_Toc37695345"/>
        <w:bookmarkStart w:id="2111" w:name="_Toc47427267"/>
        <w:bookmarkEnd w:id="2110"/>
        <w:bookmarkEnd w:id="2111"/>
      </w:del>
    </w:p>
    <w:p w14:paraId="510F7659" w14:textId="7E80635A" w:rsidR="00AC7FB9" w:rsidDel="003D12C9" w:rsidRDefault="00AC7FB9" w:rsidP="00E8623F">
      <w:pPr>
        <w:pStyle w:val="BodyText"/>
        <w:numPr>
          <w:ilvl w:val="0"/>
          <w:numId w:val="27"/>
        </w:numPr>
        <w:rPr>
          <w:del w:id="2112" w:author="Author"/>
        </w:rPr>
      </w:pPr>
      <w:del w:id="2113" w:author="Author">
        <w:r w:rsidDel="003D12C9">
          <w:delText>Billed Amount – Billed amount associated with this payment</w:delText>
        </w:r>
        <w:bookmarkStart w:id="2114" w:name="_Toc37695346"/>
        <w:bookmarkStart w:id="2115" w:name="_Toc47427268"/>
        <w:bookmarkEnd w:id="2114"/>
        <w:bookmarkEnd w:id="2115"/>
      </w:del>
    </w:p>
    <w:p w14:paraId="40764309" w14:textId="6B9038B9" w:rsidR="00AC7FB9" w:rsidDel="003D12C9" w:rsidRDefault="00AC7FB9" w:rsidP="00E8623F">
      <w:pPr>
        <w:pStyle w:val="BodyText"/>
        <w:numPr>
          <w:ilvl w:val="0"/>
          <w:numId w:val="27"/>
        </w:numPr>
        <w:rPr>
          <w:del w:id="2116" w:author="Author"/>
        </w:rPr>
      </w:pPr>
      <w:del w:id="2117" w:author="Author">
        <w:r w:rsidDel="003D12C9">
          <w:delText>Paid Amount – Amount paid by this payment</w:delText>
        </w:r>
        <w:bookmarkStart w:id="2118" w:name="_Toc37695347"/>
        <w:bookmarkStart w:id="2119" w:name="_Toc47427269"/>
        <w:bookmarkEnd w:id="2118"/>
        <w:bookmarkEnd w:id="2119"/>
      </w:del>
    </w:p>
    <w:p w14:paraId="029E3266" w14:textId="3603A828" w:rsidR="00AC7FB9" w:rsidDel="003D12C9" w:rsidRDefault="00AC7FB9" w:rsidP="00E8623F">
      <w:pPr>
        <w:pStyle w:val="BodyText"/>
        <w:numPr>
          <w:ilvl w:val="0"/>
          <w:numId w:val="27"/>
        </w:numPr>
        <w:rPr>
          <w:del w:id="2120" w:author="Author"/>
        </w:rPr>
      </w:pPr>
      <w:del w:id="2121" w:author="Author">
        <w:r w:rsidDel="003D12C9">
          <w:delText>Invoice Date – Date of the Invoice</w:delText>
        </w:r>
        <w:bookmarkStart w:id="2122" w:name="_Toc37695348"/>
        <w:bookmarkStart w:id="2123" w:name="_Toc47427270"/>
        <w:bookmarkEnd w:id="2122"/>
        <w:bookmarkEnd w:id="2123"/>
      </w:del>
    </w:p>
    <w:p w14:paraId="2B054E58" w14:textId="2F945D93" w:rsidR="00AC7FB9" w:rsidDel="003D12C9" w:rsidRDefault="00AC7FB9" w:rsidP="00E8623F">
      <w:pPr>
        <w:pStyle w:val="BodyText"/>
        <w:numPr>
          <w:ilvl w:val="0"/>
          <w:numId w:val="27"/>
        </w:numPr>
        <w:rPr>
          <w:del w:id="2124" w:author="Author"/>
        </w:rPr>
      </w:pPr>
      <w:del w:id="2125" w:author="Author">
        <w:r w:rsidDel="003D12C9">
          <w:delText>Resolution Status – Payment Resolution Status of this Unmatched Payment</w:delText>
        </w:r>
        <w:bookmarkStart w:id="2126" w:name="_Toc37695349"/>
        <w:bookmarkStart w:id="2127" w:name="_Toc47427271"/>
        <w:bookmarkEnd w:id="2126"/>
        <w:bookmarkEnd w:id="2127"/>
      </w:del>
    </w:p>
    <w:p w14:paraId="052D481A" w14:textId="05EB3E7E" w:rsidR="00D5380E" w:rsidDel="003D12C9" w:rsidRDefault="00D5380E" w:rsidP="007B24D4">
      <w:pPr>
        <w:pStyle w:val="Heading2"/>
        <w:ind w:left="432" w:hanging="432"/>
        <w:rPr>
          <w:del w:id="2128" w:author="Author"/>
        </w:rPr>
      </w:pPr>
      <w:del w:id="2129" w:author="Author">
        <w:r w:rsidDel="003D12C9">
          <w:delText>Unmatched Payments</w:delText>
        </w:r>
        <w:r w:rsidRPr="00D5380E" w:rsidDel="003D12C9">
          <w:delText xml:space="preserve"> </w:delText>
        </w:r>
        <w:r w:rsidDel="003D12C9">
          <w:delText>Reconciliation Detail Page</w:delText>
        </w:r>
        <w:bookmarkStart w:id="2130" w:name="_Toc37695350"/>
        <w:bookmarkStart w:id="2131" w:name="_Toc47427272"/>
        <w:bookmarkEnd w:id="2130"/>
        <w:bookmarkEnd w:id="2131"/>
      </w:del>
    </w:p>
    <w:p w14:paraId="7EBB9AD1" w14:textId="356C83A2" w:rsidR="00CF6BF8" w:rsidDel="003D12C9" w:rsidRDefault="001B12C4" w:rsidP="0045212A">
      <w:pPr>
        <w:pStyle w:val="BodyText"/>
        <w:rPr>
          <w:del w:id="2132" w:author="Author"/>
        </w:rPr>
      </w:pPr>
      <w:del w:id="2133" w:author="Author">
        <w:r w:rsidRPr="007A7E5C" w:rsidDel="003D12C9">
          <w:rPr>
            <w:noProof/>
          </w:rPr>
          <w:drawing>
            <wp:inline distT="0" distB="0" distL="0" distR="0" wp14:anchorId="5D686711" wp14:editId="536839CA">
              <wp:extent cx="5943600" cy="5731329"/>
              <wp:effectExtent l="0" t="0" r="0" b="3175"/>
              <wp:docPr id="64" name="Picture 64" descr="C:\Users\NMartinez\AppData\Local\Microsoft\Windows\INetCache\Content.Word\Unmatched Payments Reconciliation Detail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Martinez\AppData\Local\Microsoft\Windows\INetCache\Content.Word\Unmatched Payments Reconciliation Detail Pa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731329"/>
                      </a:xfrm>
                      <a:prstGeom prst="rect">
                        <a:avLst/>
                      </a:prstGeom>
                      <a:noFill/>
                      <a:ln>
                        <a:noFill/>
                      </a:ln>
                    </pic:spPr>
                  </pic:pic>
                </a:graphicData>
              </a:graphic>
            </wp:inline>
          </w:drawing>
        </w:r>
        <w:bookmarkStart w:id="2134" w:name="_Toc37695351"/>
        <w:bookmarkStart w:id="2135" w:name="_Toc47427273"/>
        <w:bookmarkEnd w:id="2134"/>
        <w:bookmarkEnd w:id="2135"/>
      </w:del>
    </w:p>
    <w:p w14:paraId="4E05C83F" w14:textId="62088070" w:rsidR="00CF6BF8" w:rsidRPr="00A8025B" w:rsidDel="003D12C9" w:rsidRDefault="00CF6BF8" w:rsidP="0045212A">
      <w:pPr>
        <w:pStyle w:val="Caption"/>
        <w:rPr>
          <w:del w:id="2136" w:author="Author"/>
        </w:rPr>
      </w:pPr>
      <w:del w:id="2137" w:author="Author">
        <w:r w:rsidRPr="00A8025B" w:rsidDel="003D12C9">
          <w:delText xml:space="preserve">Figure </w:delText>
        </w:r>
        <w:r w:rsidR="00E60350" w:rsidRPr="00A8025B" w:rsidDel="003D12C9">
          <w:rPr>
            <w:b w:val="0"/>
            <w:bCs w:val="0"/>
            <w:noProof/>
          </w:rPr>
          <w:fldChar w:fldCharType="begin"/>
        </w:r>
        <w:r w:rsidR="00E60350" w:rsidRPr="00A8025B" w:rsidDel="003D12C9">
          <w:rPr>
            <w:noProof/>
          </w:rPr>
          <w:delInstrText xml:space="preserve"> SEQ Figure \* ARABIC </w:delInstrText>
        </w:r>
        <w:r w:rsidR="00E60350" w:rsidRPr="00A8025B" w:rsidDel="003D12C9">
          <w:rPr>
            <w:b w:val="0"/>
            <w:bCs w:val="0"/>
            <w:noProof/>
          </w:rPr>
          <w:fldChar w:fldCharType="separate"/>
        </w:r>
      </w:del>
      <w:ins w:id="2138" w:author="Author">
        <w:del w:id="2139" w:author="Author">
          <w:r w:rsidR="00CC07E5" w:rsidDel="003D12C9">
            <w:rPr>
              <w:noProof/>
            </w:rPr>
            <w:delText>17</w:delText>
          </w:r>
          <w:r w:rsidR="00191EA4" w:rsidDel="003D12C9">
            <w:rPr>
              <w:noProof/>
            </w:rPr>
            <w:delText>17</w:delText>
          </w:r>
          <w:r w:rsidR="00CD48AC" w:rsidRPr="00A8025B" w:rsidDel="003D12C9">
            <w:rPr>
              <w:noProof/>
            </w:rPr>
            <w:delText>19</w:delText>
          </w:r>
          <w:r w:rsidR="007E6482" w:rsidRPr="00A8025B" w:rsidDel="003D12C9">
            <w:rPr>
              <w:noProof/>
            </w:rPr>
            <w:delText>19</w:delText>
          </w:r>
          <w:r w:rsidR="00FD21C3" w:rsidRPr="00A8025B" w:rsidDel="003D12C9">
            <w:rPr>
              <w:noProof/>
            </w:rPr>
            <w:delText>19</w:delText>
          </w:r>
        </w:del>
      </w:ins>
      <w:del w:id="2140" w:author="Author">
        <w:r w:rsidR="007A7E5C" w:rsidRPr="00A8025B" w:rsidDel="003D12C9">
          <w:rPr>
            <w:noProof/>
          </w:rPr>
          <w:delText>18</w:delText>
        </w:r>
        <w:r w:rsidR="00E60350" w:rsidRPr="00A8025B" w:rsidDel="003D12C9">
          <w:rPr>
            <w:b w:val="0"/>
            <w:bCs w:val="0"/>
            <w:noProof/>
          </w:rPr>
          <w:fldChar w:fldCharType="end"/>
        </w:r>
        <w:r w:rsidRPr="00A8025B" w:rsidDel="003D12C9">
          <w:delText xml:space="preserve"> - Unmatched Payments Reconciliation Detail Page</w:delText>
        </w:r>
        <w:bookmarkStart w:id="2141" w:name="_Toc37695352"/>
        <w:bookmarkStart w:id="2142" w:name="_Toc47427274"/>
        <w:bookmarkEnd w:id="2141"/>
        <w:bookmarkEnd w:id="2142"/>
      </w:del>
    </w:p>
    <w:p w14:paraId="1CF80D55" w14:textId="12E8DDD0" w:rsidR="00C220CE" w:rsidDel="003D12C9" w:rsidRDefault="00C220CE" w:rsidP="0045212A">
      <w:pPr>
        <w:pStyle w:val="BodyText"/>
        <w:rPr>
          <w:del w:id="2143" w:author="Author"/>
        </w:rPr>
      </w:pPr>
      <w:del w:id="2144" w:author="Author">
        <w:r w:rsidDel="003D12C9">
          <w:delText xml:space="preserve">The Unmatched Payments </w:delText>
        </w:r>
        <w:r w:rsidR="00AC7FB9" w:rsidDel="003D12C9">
          <w:delText xml:space="preserve">Reconciliation Detail </w:delText>
        </w:r>
        <w:r w:rsidDel="003D12C9">
          <w:delText xml:space="preserve">Page allows a FPPS user to search for </w:delText>
        </w:r>
        <w:r w:rsidR="00AC7FB9" w:rsidDel="003D12C9">
          <w:delText xml:space="preserve">claims to link to an Unmatched Payment </w:delText>
        </w:r>
        <w:r w:rsidDel="003D12C9">
          <w:delText>using search criteria.</w:delText>
        </w:r>
        <w:r w:rsidRPr="008F4E33" w:rsidDel="003D12C9">
          <w:delText xml:space="preserve"> </w:delText>
        </w:r>
        <w:r w:rsidRPr="004F39A2" w:rsidDel="003D12C9">
          <w:delText>Using a search parameter form, the user can produce a list of</w:delText>
        </w:r>
        <w:r w:rsidDel="003D12C9">
          <w:delText xml:space="preserve"> Unmatched Payments from which one can be selected for matching with a claim on the Unmatched Payments Reconciliation page </w:delText>
        </w:r>
        <w:r w:rsidRPr="004F39A2" w:rsidDel="003D12C9">
          <w:delText>(</w:delText>
        </w:r>
        <w:r w:rsidRPr="004F39A2" w:rsidDel="003D12C9">
          <w:rPr>
            <w:b/>
            <w:i/>
          </w:rPr>
          <w:delText xml:space="preserve">see section </w:delText>
        </w:r>
        <w:r w:rsidDel="003D12C9">
          <w:rPr>
            <w:b/>
            <w:i/>
          </w:rPr>
          <w:delText>9.1.</w:delText>
        </w:r>
      </w:del>
      <w:ins w:id="2145" w:author="Author">
        <w:del w:id="2146" w:author="Author">
          <w:r w:rsidR="003B505C" w:rsidDel="003D12C9">
            <w:rPr>
              <w:b/>
              <w:i/>
            </w:rPr>
            <w:delText>4.1.</w:delText>
          </w:r>
          <w:r w:rsidR="007B24D4" w:rsidDel="003D12C9">
            <w:rPr>
              <w:b/>
              <w:i/>
            </w:rPr>
            <w:delText>4.</w:delText>
          </w:r>
        </w:del>
      </w:ins>
      <w:del w:id="2147" w:author="Author">
        <w:r w:rsidDel="003D12C9">
          <w:rPr>
            <w:b/>
            <w:i/>
          </w:rPr>
          <w:delText>10</w:delText>
        </w:r>
        <w:r w:rsidRPr="004F39A2" w:rsidDel="003D12C9">
          <w:delText>)</w:delText>
        </w:r>
        <w:r w:rsidDel="003D12C9">
          <w:delText xml:space="preserve">. </w:delText>
        </w:r>
        <w:bookmarkStart w:id="2148" w:name="_Toc37695353"/>
        <w:bookmarkStart w:id="2149" w:name="_Toc47427275"/>
        <w:bookmarkEnd w:id="2148"/>
        <w:bookmarkEnd w:id="2149"/>
      </w:del>
    </w:p>
    <w:p w14:paraId="747F2FB9" w14:textId="274CF452" w:rsidR="00AC7FB9" w:rsidRPr="00F95253" w:rsidDel="003D12C9" w:rsidRDefault="00AC7FB9" w:rsidP="0045212A">
      <w:pPr>
        <w:pStyle w:val="BodyText"/>
        <w:rPr>
          <w:del w:id="2150" w:author="Author"/>
          <w:b/>
        </w:rPr>
      </w:pPr>
      <w:del w:id="2151" w:author="Author">
        <w:r w:rsidRPr="00F95253" w:rsidDel="003D12C9">
          <w:rPr>
            <w:b/>
          </w:rPr>
          <w:delText>Header:</w:delText>
        </w:r>
        <w:bookmarkStart w:id="2152" w:name="_Toc37695354"/>
        <w:bookmarkStart w:id="2153" w:name="_Toc47427276"/>
        <w:bookmarkEnd w:id="2152"/>
        <w:bookmarkEnd w:id="2153"/>
      </w:del>
    </w:p>
    <w:p w14:paraId="4E56BDB9" w14:textId="3F011CE5" w:rsidR="00AC7FB9" w:rsidRPr="008F40FC" w:rsidDel="003D12C9" w:rsidRDefault="00AC7FB9" w:rsidP="0045212A">
      <w:pPr>
        <w:pStyle w:val="BodyText"/>
        <w:rPr>
          <w:del w:id="2154" w:author="Author"/>
        </w:rPr>
      </w:pPr>
      <w:del w:id="2155" w:author="Author">
        <w:r w:rsidRPr="008F40FC" w:rsidDel="003D12C9">
          <w:delText>The table</w:delText>
        </w:r>
        <w:r w:rsidDel="003D12C9">
          <w:delText xml:space="preserve"> provides a </w:delText>
        </w:r>
        <w:r w:rsidR="00145415" w:rsidDel="003D12C9">
          <w:delText>brief listing of the details of the Unmatched Payment selected from the previous Unmatched Payments Page</w:delText>
        </w:r>
        <w:r w:rsidDel="003D12C9">
          <w:delText>. The user may click on any header to alternate between sorting ascending and descending based on the data included in the column for all claims returned.</w:delText>
        </w:r>
        <w:bookmarkStart w:id="2156" w:name="_Toc37695355"/>
        <w:bookmarkStart w:id="2157" w:name="_Toc47427277"/>
        <w:bookmarkEnd w:id="2156"/>
        <w:bookmarkEnd w:id="2157"/>
      </w:del>
    </w:p>
    <w:p w14:paraId="0E555D9F" w14:textId="2F6C2154" w:rsidR="00AC7FB9" w:rsidDel="003D12C9" w:rsidRDefault="00145415" w:rsidP="00E8623F">
      <w:pPr>
        <w:pStyle w:val="BodyText"/>
        <w:numPr>
          <w:ilvl w:val="0"/>
          <w:numId w:val="27"/>
        </w:numPr>
        <w:rPr>
          <w:del w:id="2158" w:author="Author"/>
        </w:rPr>
      </w:pPr>
      <w:del w:id="2159" w:author="Author">
        <w:r w:rsidDel="003D12C9">
          <w:delText xml:space="preserve">Paymenbt </w:delText>
        </w:r>
        <w:r w:rsidR="00AC7FB9" w:rsidDel="003D12C9">
          <w:delText>Claim ID – Payment Claim ID for the Unmatched Payment</w:delText>
        </w:r>
        <w:bookmarkStart w:id="2160" w:name="_Toc37695356"/>
        <w:bookmarkStart w:id="2161" w:name="_Toc47427278"/>
        <w:bookmarkEnd w:id="2160"/>
        <w:bookmarkEnd w:id="2161"/>
      </w:del>
    </w:p>
    <w:p w14:paraId="7BF543F2" w14:textId="43AD607D" w:rsidR="00AC7FB9" w:rsidDel="003D12C9" w:rsidRDefault="00145415" w:rsidP="00E8623F">
      <w:pPr>
        <w:pStyle w:val="BodyText"/>
        <w:numPr>
          <w:ilvl w:val="0"/>
          <w:numId w:val="27"/>
        </w:numPr>
        <w:rPr>
          <w:del w:id="2162" w:author="Author"/>
        </w:rPr>
      </w:pPr>
      <w:del w:id="2163" w:author="Author">
        <w:r w:rsidDel="003D12C9">
          <w:delText xml:space="preserve">Payment Reconciliation </w:delText>
        </w:r>
        <w:r w:rsidR="00AC7FB9" w:rsidDel="003D12C9">
          <w:delText>Type – Indicates the Reconcilation Type of the Unmatched Payment</w:delText>
        </w:r>
        <w:r w:rsidDel="003D12C9">
          <w:delText xml:space="preserve"> as either Claim</w:delText>
        </w:r>
      </w:del>
      <w:ins w:id="2164" w:author="Author">
        <w:del w:id="2165" w:author="Author">
          <w:r w:rsidR="00096129" w:rsidDel="003D12C9">
            <w:delText xml:space="preserve"> (C)</w:delText>
          </w:r>
        </w:del>
      </w:ins>
      <w:del w:id="2166" w:author="Author">
        <w:r w:rsidDel="003D12C9">
          <w:delText xml:space="preserve"> or Line</w:delText>
        </w:r>
      </w:del>
      <w:ins w:id="2167" w:author="Author">
        <w:del w:id="2168" w:author="Author">
          <w:r w:rsidR="00096129" w:rsidDel="003D12C9">
            <w:delText xml:space="preserve"> (L)</w:delText>
          </w:r>
        </w:del>
      </w:ins>
      <w:bookmarkStart w:id="2169" w:name="_Toc37695357"/>
      <w:bookmarkStart w:id="2170" w:name="_Toc47427279"/>
      <w:bookmarkEnd w:id="2169"/>
      <w:bookmarkEnd w:id="2170"/>
    </w:p>
    <w:p w14:paraId="0B3C9B0C" w14:textId="27E26451" w:rsidR="00AC7FB9" w:rsidDel="003D12C9" w:rsidRDefault="00145415" w:rsidP="00E8623F">
      <w:pPr>
        <w:pStyle w:val="BodyText"/>
        <w:numPr>
          <w:ilvl w:val="0"/>
          <w:numId w:val="27"/>
        </w:numPr>
        <w:rPr>
          <w:del w:id="2171" w:author="Author"/>
        </w:rPr>
      </w:pPr>
      <w:del w:id="2172" w:author="Author">
        <w:r w:rsidDel="003D12C9">
          <w:delText xml:space="preserve">Payment </w:delText>
        </w:r>
        <w:r w:rsidR="00AC7FB9" w:rsidDel="003D12C9">
          <w:delText>Fee Invoice # - the ID number for the Payment Invoice</w:delText>
        </w:r>
        <w:bookmarkStart w:id="2173" w:name="_Toc37695358"/>
        <w:bookmarkStart w:id="2174" w:name="_Toc47427280"/>
        <w:bookmarkEnd w:id="2173"/>
        <w:bookmarkEnd w:id="2174"/>
      </w:del>
    </w:p>
    <w:p w14:paraId="2F14BFDA" w14:textId="24AA0294" w:rsidR="00AC7FB9" w:rsidDel="003D12C9" w:rsidRDefault="00145415" w:rsidP="00E8623F">
      <w:pPr>
        <w:pStyle w:val="BodyText"/>
        <w:numPr>
          <w:ilvl w:val="0"/>
          <w:numId w:val="27"/>
        </w:numPr>
        <w:rPr>
          <w:del w:id="2175" w:author="Author"/>
        </w:rPr>
      </w:pPr>
      <w:del w:id="2176" w:author="Author">
        <w:r w:rsidDel="003D12C9">
          <w:delText xml:space="preserve">Payment </w:delText>
        </w:r>
        <w:r w:rsidR="00AC7FB9" w:rsidDel="003D12C9">
          <w:delText>DRG Code - The DRG Code of the associated payment</w:delText>
        </w:r>
        <w:bookmarkStart w:id="2177" w:name="_Toc37695359"/>
        <w:bookmarkStart w:id="2178" w:name="_Toc47427281"/>
        <w:bookmarkEnd w:id="2177"/>
        <w:bookmarkEnd w:id="2178"/>
      </w:del>
    </w:p>
    <w:p w14:paraId="4A10D347" w14:textId="303EB24D" w:rsidR="00AC7FB9" w:rsidDel="003D12C9" w:rsidRDefault="00145415" w:rsidP="00E8623F">
      <w:pPr>
        <w:pStyle w:val="BodyText"/>
        <w:numPr>
          <w:ilvl w:val="0"/>
          <w:numId w:val="27"/>
        </w:numPr>
        <w:rPr>
          <w:del w:id="2179" w:author="Author"/>
        </w:rPr>
      </w:pPr>
      <w:del w:id="2180" w:author="Author">
        <w:r w:rsidDel="003D12C9">
          <w:delText xml:space="preserve">Payment </w:delText>
        </w:r>
        <w:r w:rsidR="00AC7FB9" w:rsidDel="003D12C9">
          <w:delText>DRG Weight – The DRG Weight of the associated payment</w:delText>
        </w:r>
        <w:bookmarkStart w:id="2181" w:name="_Toc37695360"/>
        <w:bookmarkStart w:id="2182" w:name="_Toc47427282"/>
        <w:bookmarkEnd w:id="2181"/>
        <w:bookmarkEnd w:id="2182"/>
      </w:del>
    </w:p>
    <w:p w14:paraId="028636C5" w14:textId="1C0C4546" w:rsidR="00AC7FB9" w:rsidDel="003D12C9" w:rsidRDefault="00145415" w:rsidP="00E8623F">
      <w:pPr>
        <w:pStyle w:val="BodyText"/>
        <w:numPr>
          <w:ilvl w:val="0"/>
          <w:numId w:val="27"/>
        </w:numPr>
        <w:rPr>
          <w:del w:id="2183" w:author="Author"/>
        </w:rPr>
      </w:pPr>
      <w:del w:id="2184" w:author="Author">
        <w:r w:rsidDel="003D12C9">
          <w:delText xml:space="preserve">Payment </w:delText>
        </w:r>
        <w:r w:rsidR="00AC7FB9" w:rsidDel="003D12C9">
          <w:delText>Billed Amount – Billed amount associated with this payment</w:delText>
        </w:r>
        <w:bookmarkStart w:id="2185" w:name="_Toc37695361"/>
        <w:bookmarkStart w:id="2186" w:name="_Toc47427283"/>
        <w:bookmarkEnd w:id="2185"/>
        <w:bookmarkEnd w:id="2186"/>
      </w:del>
    </w:p>
    <w:p w14:paraId="71EFCD39" w14:textId="22A41401" w:rsidR="00AC7FB9" w:rsidDel="003D12C9" w:rsidRDefault="00145415" w:rsidP="00E8623F">
      <w:pPr>
        <w:pStyle w:val="BodyText"/>
        <w:numPr>
          <w:ilvl w:val="0"/>
          <w:numId w:val="27"/>
        </w:numPr>
        <w:rPr>
          <w:del w:id="2187" w:author="Author"/>
        </w:rPr>
      </w:pPr>
      <w:del w:id="2188" w:author="Author">
        <w:r w:rsidDel="003D12C9">
          <w:delText xml:space="preserve">Payment </w:delText>
        </w:r>
        <w:r w:rsidR="00AC7FB9" w:rsidDel="003D12C9">
          <w:delText>Paid Amount – Amount paid by this payment</w:delText>
        </w:r>
        <w:bookmarkStart w:id="2189" w:name="_Toc37695362"/>
        <w:bookmarkStart w:id="2190" w:name="_Toc47427284"/>
        <w:bookmarkEnd w:id="2189"/>
        <w:bookmarkEnd w:id="2190"/>
      </w:del>
    </w:p>
    <w:p w14:paraId="17A1039D" w14:textId="37E88263" w:rsidR="00AC7FB9" w:rsidDel="003D12C9" w:rsidRDefault="00145415" w:rsidP="00E8623F">
      <w:pPr>
        <w:pStyle w:val="BodyText"/>
        <w:numPr>
          <w:ilvl w:val="0"/>
          <w:numId w:val="27"/>
        </w:numPr>
        <w:rPr>
          <w:del w:id="2191" w:author="Author"/>
        </w:rPr>
      </w:pPr>
      <w:del w:id="2192" w:author="Author">
        <w:r w:rsidDel="003D12C9">
          <w:delText xml:space="preserve">Payment </w:delText>
        </w:r>
        <w:r w:rsidR="00AC7FB9" w:rsidDel="003D12C9">
          <w:delText>Invoice Date – Date of the Invoice</w:delText>
        </w:r>
        <w:bookmarkStart w:id="2193" w:name="_Toc37695363"/>
        <w:bookmarkStart w:id="2194" w:name="_Toc47427285"/>
        <w:bookmarkEnd w:id="2193"/>
        <w:bookmarkEnd w:id="2194"/>
      </w:del>
    </w:p>
    <w:p w14:paraId="622DF977" w14:textId="1F83BF48" w:rsidR="00AC7FB9" w:rsidDel="003D12C9" w:rsidRDefault="00145415" w:rsidP="00E8623F">
      <w:pPr>
        <w:pStyle w:val="BodyText"/>
        <w:numPr>
          <w:ilvl w:val="0"/>
          <w:numId w:val="27"/>
        </w:numPr>
        <w:rPr>
          <w:del w:id="2195" w:author="Author"/>
        </w:rPr>
      </w:pPr>
      <w:del w:id="2196" w:author="Author">
        <w:r w:rsidDel="003D12C9">
          <w:delText xml:space="preserve">Payment </w:delText>
        </w:r>
        <w:r w:rsidR="00AC7FB9" w:rsidDel="003D12C9">
          <w:delText>Resolution Status – Payment Resolution Status of this Unmatched Payment</w:delText>
        </w:r>
        <w:bookmarkStart w:id="2197" w:name="_Toc37695364"/>
        <w:bookmarkStart w:id="2198" w:name="_Toc47427286"/>
        <w:bookmarkEnd w:id="2197"/>
        <w:bookmarkEnd w:id="2198"/>
      </w:del>
    </w:p>
    <w:p w14:paraId="30C7B9CB" w14:textId="7422B249" w:rsidR="00145415" w:rsidDel="003D12C9" w:rsidRDefault="00145415" w:rsidP="0045212A">
      <w:pPr>
        <w:pStyle w:val="BodyText"/>
        <w:rPr>
          <w:del w:id="2199" w:author="Author"/>
        </w:rPr>
      </w:pPr>
      <w:del w:id="2200" w:author="Author">
        <w:r w:rsidDel="003D12C9">
          <w:delText>The Unmatched Payments Reconciliation Detail search parameters form will return Unmatched Payments based on the following criteria:</w:delText>
        </w:r>
        <w:bookmarkStart w:id="2201" w:name="_Toc37695365"/>
        <w:bookmarkStart w:id="2202" w:name="_Toc47427287"/>
        <w:bookmarkEnd w:id="2201"/>
        <w:bookmarkEnd w:id="2202"/>
      </w:del>
    </w:p>
    <w:p w14:paraId="792F6E98" w14:textId="7004A701" w:rsidR="00145415" w:rsidDel="003D12C9" w:rsidRDefault="00145415" w:rsidP="00E8623F">
      <w:pPr>
        <w:pStyle w:val="BodyText"/>
        <w:numPr>
          <w:ilvl w:val="0"/>
          <w:numId w:val="27"/>
        </w:numPr>
        <w:rPr>
          <w:del w:id="2203" w:author="Author"/>
        </w:rPr>
      </w:pPr>
      <w:del w:id="2204" w:author="Author">
        <w:r w:rsidDel="003D12C9">
          <w:delText>Claim ID – Indicates the claim ID of a specific Claim to which the user shall link this Unmatched Payment</w:delText>
        </w:r>
        <w:bookmarkStart w:id="2205" w:name="_Toc37695366"/>
        <w:bookmarkStart w:id="2206" w:name="_Toc47427288"/>
        <w:bookmarkEnd w:id="2205"/>
        <w:bookmarkEnd w:id="2206"/>
      </w:del>
    </w:p>
    <w:p w14:paraId="002DB641" w14:textId="487F1901" w:rsidR="00145415" w:rsidDel="003D12C9" w:rsidRDefault="00145415" w:rsidP="00E8623F">
      <w:pPr>
        <w:pStyle w:val="BodyText"/>
        <w:numPr>
          <w:ilvl w:val="0"/>
          <w:numId w:val="27"/>
        </w:numPr>
        <w:rPr>
          <w:del w:id="2207" w:author="Author"/>
        </w:rPr>
      </w:pPr>
      <w:del w:id="2208" w:author="Author">
        <w:r w:rsidDel="003D12C9">
          <w:delText>Claim Type – Parameter for the type of claim – Institutional, Professional, or Dental</w:delText>
        </w:r>
        <w:bookmarkStart w:id="2209" w:name="_Toc37695367"/>
        <w:bookmarkStart w:id="2210" w:name="_Toc47427289"/>
        <w:bookmarkEnd w:id="2209"/>
        <w:bookmarkEnd w:id="2210"/>
      </w:del>
    </w:p>
    <w:p w14:paraId="6F3578A2" w14:textId="48013B8D" w:rsidR="00B77756" w:rsidDel="003D12C9" w:rsidRDefault="00B77756" w:rsidP="00E8623F">
      <w:pPr>
        <w:pStyle w:val="BodyText"/>
        <w:numPr>
          <w:ilvl w:val="0"/>
          <w:numId w:val="27"/>
        </w:numPr>
        <w:rPr>
          <w:ins w:id="2211" w:author="Author"/>
          <w:del w:id="2212" w:author="Author"/>
        </w:rPr>
      </w:pPr>
      <w:ins w:id="2213" w:author="Author">
        <w:del w:id="2214" w:author="Author">
          <w:r w:rsidDel="003D12C9">
            <w:delText>Claim Begin Date – Indicates the beginning of the date range for which the search shall return results</w:delText>
          </w:r>
          <w:bookmarkStart w:id="2215" w:name="_Toc37695368"/>
          <w:bookmarkStart w:id="2216" w:name="_Toc47427290"/>
          <w:bookmarkEnd w:id="2215"/>
          <w:bookmarkEnd w:id="2216"/>
        </w:del>
      </w:ins>
    </w:p>
    <w:p w14:paraId="01845C4C" w14:textId="32C9CC46" w:rsidR="00145415" w:rsidDel="003D12C9" w:rsidRDefault="00145415" w:rsidP="00E8623F">
      <w:pPr>
        <w:pStyle w:val="BodyText"/>
        <w:numPr>
          <w:ilvl w:val="0"/>
          <w:numId w:val="27"/>
        </w:numPr>
        <w:rPr>
          <w:del w:id="2217" w:author="Author"/>
          <w:moveFrom w:id="2218" w:author="Author"/>
        </w:rPr>
      </w:pPr>
      <w:moveFromRangeStart w:id="2219" w:author="Author" w:name="move515370213"/>
      <w:moveFrom w:id="2220" w:author="Author">
        <w:del w:id="2221" w:author="Author">
          <w:r w:rsidDel="003D12C9">
            <w:delText>Claim Amount – Indicates a specific Claim Amount for which to search</w:delText>
          </w:r>
          <w:bookmarkStart w:id="2222" w:name="_Toc37695369"/>
          <w:bookmarkStart w:id="2223" w:name="_Toc47427291"/>
          <w:bookmarkEnd w:id="2222"/>
          <w:bookmarkEnd w:id="2223"/>
        </w:del>
      </w:moveFrom>
    </w:p>
    <w:moveFromRangeEnd w:id="2219"/>
    <w:p w14:paraId="4DD56FD4" w14:textId="385FC946" w:rsidR="00145415" w:rsidDel="003D12C9" w:rsidRDefault="00145415" w:rsidP="00E8623F">
      <w:pPr>
        <w:pStyle w:val="BodyText"/>
        <w:numPr>
          <w:ilvl w:val="0"/>
          <w:numId w:val="27"/>
        </w:numPr>
        <w:rPr>
          <w:del w:id="2224" w:author="Author"/>
        </w:rPr>
      </w:pPr>
      <w:del w:id="2225" w:author="Author">
        <w:r w:rsidDel="003D12C9">
          <w:delText xml:space="preserve">Claim Status – Indicates the Claim Status to search for with available values being Establish (default), In Process, Aged, Payment Error, Rejected, Complete, </w:delText>
        </w:r>
        <w:r w:rsidR="0062660D" w:rsidDel="003D12C9">
          <w:delText>or All</w:delText>
        </w:r>
        <w:bookmarkStart w:id="2226" w:name="_Toc37695370"/>
        <w:bookmarkStart w:id="2227" w:name="_Toc47427292"/>
        <w:bookmarkEnd w:id="2226"/>
        <w:bookmarkEnd w:id="2227"/>
      </w:del>
    </w:p>
    <w:p w14:paraId="71A3A130" w14:textId="5C7CE492" w:rsidR="00AF06E3" w:rsidDel="003D12C9" w:rsidRDefault="00AF06E3" w:rsidP="00E8623F">
      <w:pPr>
        <w:pStyle w:val="BodyText"/>
        <w:numPr>
          <w:ilvl w:val="0"/>
          <w:numId w:val="27"/>
        </w:numPr>
        <w:rPr>
          <w:del w:id="2228" w:author="Author"/>
          <w:moveTo w:id="2229" w:author="Author"/>
        </w:rPr>
      </w:pPr>
      <w:moveToRangeStart w:id="2230" w:author="Author" w:name="move515370213"/>
      <w:moveTo w:id="2231" w:author="Author">
        <w:del w:id="2232" w:author="Author">
          <w:r w:rsidDel="003D12C9">
            <w:delText>Claim Amount – Indicates a specific Claim Amount for which to search</w:delText>
          </w:r>
          <w:bookmarkStart w:id="2233" w:name="_Toc37695371"/>
          <w:bookmarkStart w:id="2234" w:name="_Toc47427293"/>
          <w:bookmarkEnd w:id="2233"/>
          <w:bookmarkEnd w:id="2234"/>
        </w:del>
      </w:moveTo>
    </w:p>
    <w:moveToRangeEnd w:id="2230"/>
    <w:p w14:paraId="102FF5E8" w14:textId="43C57974" w:rsidR="00145415" w:rsidDel="003D12C9" w:rsidRDefault="00145415" w:rsidP="00E8623F">
      <w:pPr>
        <w:pStyle w:val="BodyText"/>
        <w:numPr>
          <w:ilvl w:val="0"/>
          <w:numId w:val="27"/>
        </w:numPr>
        <w:rPr>
          <w:del w:id="2235" w:author="Author"/>
        </w:rPr>
      </w:pPr>
      <w:del w:id="2236" w:author="Author">
        <w:r w:rsidDel="003D12C9">
          <w:delText>Claim Begin Date – Indicates the beginning of the date range for which the search shall return results</w:delText>
        </w:r>
        <w:bookmarkStart w:id="2237" w:name="_Toc37695372"/>
        <w:bookmarkStart w:id="2238" w:name="_Toc47427294"/>
        <w:bookmarkEnd w:id="2237"/>
        <w:bookmarkEnd w:id="2238"/>
      </w:del>
    </w:p>
    <w:p w14:paraId="1AF974B7" w14:textId="3A7331CB" w:rsidR="00145415" w:rsidDel="003D12C9" w:rsidRDefault="00145415" w:rsidP="00E8623F">
      <w:pPr>
        <w:pStyle w:val="BodyText"/>
        <w:numPr>
          <w:ilvl w:val="0"/>
          <w:numId w:val="27"/>
        </w:numPr>
        <w:rPr>
          <w:del w:id="2239" w:author="Author"/>
        </w:rPr>
      </w:pPr>
      <w:del w:id="2240" w:author="Author">
        <w:r w:rsidDel="003D12C9">
          <w:delText>Claim End Date – Indicates the end of the date range for which the search shall return results</w:delText>
        </w:r>
        <w:bookmarkStart w:id="2241" w:name="_Toc37695373"/>
        <w:bookmarkStart w:id="2242" w:name="_Toc47427295"/>
        <w:bookmarkEnd w:id="2241"/>
        <w:bookmarkEnd w:id="2242"/>
      </w:del>
    </w:p>
    <w:p w14:paraId="31482207" w14:textId="112740F6" w:rsidR="00AC7FB9" w:rsidRPr="00F95253" w:rsidDel="003D12C9" w:rsidRDefault="00AC7FB9" w:rsidP="0045212A">
      <w:pPr>
        <w:pStyle w:val="BodyText"/>
        <w:rPr>
          <w:del w:id="2243" w:author="Author"/>
          <w:b/>
        </w:rPr>
      </w:pPr>
      <w:del w:id="2244" w:author="Author">
        <w:r w:rsidDel="003D12C9">
          <w:rPr>
            <w:b/>
          </w:rPr>
          <w:delText>Results</w:delText>
        </w:r>
        <w:r w:rsidRPr="00F95253" w:rsidDel="003D12C9">
          <w:rPr>
            <w:b/>
          </w:rPr>
          <w:delText>:</w:delText>
        </w:r>
        <w:bookmarkStart w:id="2245" w:name="_Toc37695374"/>
        <w:bookmarkStart w:id="2246" w:name="_Toc47427296"/>
        <w:bookmarkEnd w:id="2245"/>
        <w:bookmarkEnd w:id="2246"/>
      </w:del>
    </w:p>
    <w:p w14:paraId="532814D6" w14:textId="567F3628" w:rsidR="00145415" w:rsidRPr="008F40FC" w:rsidDel="003D12C9" w:rsidRDefault="00145415" w:rsidP="0045212A">
      <w:pPr>
        <w:pStyle w:val="BodyText"/>
        <w:rPr>
          <w:del w:id="2247" w:author="Author"/>
        </w:rPr>
      </w:pPr>
      <w:del w:id="2248" w:author="Author">
        <w:r w:rsidRPr="008F40FC" w:rsidDel="003D12C9">
          <w:delText>The table</w:delText>
        </w:r>
        <w:r w:rsidDel="003D12C9">
          <w:delText xml:space="preserve"> header provides a cursory organizational explination of the details of the table columns. The user may click on any header to alternate between sorting ascending and descending based on the data included in the column for all claims returned.</w:delText>
        </w:r>
        <w:bookmarkStart w:id="2249" w:name="_Toc37695375"/>
        <w:bookmarkStart w:id="2250" w:name="_Toc47427297"/>
        <w:bookmarkEnd w:id="2249"/>
        <w:bookmarkEnd w:id="2250"/>
      </w:del>
    </w:p>
    <w:p w14:paraId="4DE0DA1A" w14:textId="7AF1DC87" w:rsidR="00AC7FB9" w:rsidDel="003D12C9" w:rsidRDefault="00565157" w:rsidP="00E8623F">
      <w:pPr>
        <w:pStyle w:val="BodyText"/>
        <w:numPr>
          <w:ilvl w:val="0"/>
          <w:numId w:val="27"/>
        </w:numPr>
        <w:rPr>
          <w:del w:id="2251" w:author="Author"/>
        </w:rPr>
      </w:pPr>
      <w:del w:id="2252" w:author="Author">
        <w:r w:rsidDel="003D12C9">
          <w:delText>S</w:delText>
        </w:r>
        <w:r w:rsidR="00E615D4" w:rsidDel="003D12C9">
          <w:delText>e</w:delText>
        </w:r>
        <w:r w:rsidDel="003D12C9">
          <w:delText>lect B</w:delText>
        </w:r>
        <w:r w:rsidR="00AC7FB9" w:rsidDel="003D12C9">
          <w:delText xml:space="preserve">utton – Brings the user to the Unmatched Payments Reconciliation Page, for the selected </w:delText>
        </w:r>
        <w:r w:rsidDel="003D12C9">
          <w:delText>Claim</w:delText>
        </w:r>
        <w:bookmarkStart w:id="2253" w:name="_Toc37695376"/>
        <w:bookmarkStart w:id="2254" w:name="_Toc47427298"/>
        <w:bookmarkEnd w:id="2253"/>
        <w:bookmarkEnd w:id="2254"/>
      </w:del>
    </w:p>
    <w:p w14:paraId="461C08D0" w14:textId="19744DA4" w:rsidR="00AC7FB9" w:rsidDel="003D12C9" w:rsidRDefault="00AC7FB9" w:rsidP="00E8623F">
      <w:pPr>
        <w:pStyle w:val="BodyText"/>
        <w:numPr>
          <w:ilvl w:val="0"/>
          <w:numId w:val="27"/>
        </w:numPr>
        <w:rPr>
          <w:del w:id="2255" w:author="Author"/>
        </w:rPr>
      </w:pPr>
      <w:del w:id="2256" w:author="Author">
        <w:r w:rsidDel="003D12C9">
          <w:delText>Claim ID –</w:delText>
        </w:r>
        <w:r w:rsidR="00E615D4" w:rsidDel="003D12C9">
          <w:delText xml:space="preserve"> Column header for the numerical identifier of the claim</w:delText>
        </w:r>
        <w:bookmarkStart w:id="2257" w:name="_Toc37695377"/>
        <w:bookmarkStart w:id="2258" w:name="_Toc47427299"/>
        <w:bookmarkEnd w:id="2257"/>
        <w:bookmarkEnd w:id="2258"/>
      </w:del>
    </w:p>
    <w:p w14:paraId="319D4E8D" w14:textId="0A67A113" w:rsidR="00E615D4" w:rsidDel="003D12C9" w:rsidRDefault="00AC7FB9" w:rsidP="00E8623F">
      <w:pPr>
        <w:pStyle w:val="BodyText"/>
        <w:numPr>
          <w:ilvl w:val="0"/>
          <w:numId w:val="27"/>
        </w:numPr>
        <w:rPr>
          <w:del w:id="2259" w:author="Author"/>
        </w:rPr>
      </w:pPr>
      <w:del w:id="2260" w:author="Author">
        <w:r w:rsidDel="003D12C9">
          <w:delText xml:space="preserve">Type – </w:delText>
        </w:r>
        <w:r w:rsidR="00E615D4" w:rsidDel="003D12C9">
          <w:delText xml:space="preserve">Column header for the type of claim – Institutional, Professional, or Dental </w:delText>
        </w:r>
        <w:bookmarkStart w:id="2261" w:name="_Toc37695378"/>
        <w:bookmarkStart w:id="2262" w:name="_Toc47427300"/>
        <w:bookmarkEnd w:id="2261"/>
        <w:bookmarkEnd w:id="2262"/>
      </w:del>
    </w:p>
    <w:p w14:paraId="2E011A9D" w14:textId="58D1FD74" w:rsidR="00E615D4" w:rsidDel="003D12C9" w:rsidRDefault="00565157" w:rsidP="00E8623F">
      <w:pPr>
        <w:pStyle w:val="BodyText"/>
        <w:numPr>
          <w:ilvl w:val="0"/>
          <w:numId w:val="27"/>
        </w:numPr>
        <w:rPr>
          <w:del w:id="2263" w:author="Author"/>
        </w:rPr>
      </w:pPr>
      <w:del w:id="2264" w:author="Author">
        <w:r w:rsidDel="003D12C9">
          <w:delText>Status</w:delText>
        </w:r>
        <w:r w:rsidR="00AC7FB9" w:rsidDel="003D12C9">
          <w:delText xml:space="preserve"> -</w:delText>
        </w:r>
        <w:r w:rsidR="00E615D4" w:rsidDel="003D12C9">
          <w:delText xml:space="preserve"> Column header for the status of the claim – ESTABLISHED, INPROCESS, AGED, PAYER ERROR, REJECTED, COMPLETE. </w:delText>
        </w:r>
        <w:bookmarkStart w:id="2265" w:name="_Toc37695379"/>
        <w:bookmarkStart w:id="2266" w:name="_Toc47427301"/>
        <w:bookmarkEnd w:id="2265"/>
        <w:bookmarkEnd w:id="2266"/>
      </w:del>
    </w:p>
    <w:p w14:paraId="5FFF59B1" w14:textId="5A00C547" w:rsidR="00AC7FB9" w:rsidDel="003D12C9" w:rsidRDefault="00565157" w:rsidP="00E8623F">
      <w:pPr>
        <w:pStyle w:val="BodyText"/>
        <w:numPr>
          <w:ilvl w:val="0"/>
          <w:numId w:val="27"/>
        </w:numPr>
        <w:rPr>
          <w:del w:id="2267" w:author="Author"/>
        </w:rPr>
      </w:pPr>
      <w:del w:id="2268" w:author="Author">
        <w:r w:rsidDel="003D12C9">
          <w:delText xml:space="preserve">Patient Control # </w:delText>
        </w:r>
        <w:r w:rsidR="00AC7FB9" w:rsidDel="003D12C9">
          <w:delText xml:space="preserve">- </w:delText>
        </w:r>
        <w:r w:rsidR="00E615D4" w:rsidDel="003D12C9">
          <w:delText>Column header for the numerical identifier of the claim patient</w:delText>
        </w:r>
        <w:bookmarkStart w:id="2269" w:name="_Toc37695380"/>
        <w:bookmarkStart w:id="2270" w:name="_Toc47427302"/>
        <w:bookmarkEnd w:id="2269"/>
        <w:bookmarkEnd w:id="2270"/>
      </w:del>
    </w:p>
    <w:p w14:paraId="383C4BFA" w14:textId="0F623123" w:rsidR="00E615D4" w:rsidDel="003D12C9" w:rsidRDefault="00565157" w:rsidP="00E8623F">
      <w:pPr>
        <w:pStyle w:val="BodyText"/>
        <w:numPr>
          <w:ilvl w:val="0"/>
          <w:numId w:val="24"/>
        </w:numPr>
        <w:rPr>
          <w:del w:id="2271" w:author="Author"/>
        </w:rPr>
      </w:pPr>
      <w:del w:id="2272" w:author="Author">
        <w:r w:rsidDel="003D12C9">
          <w:delText xml:space="preserve">Service Date </w:delText>
        </w:r>
        <w:r w:rsidR="00AC7FB9" w:rsidDel="003D12C9">
          <w:delText xml:space="preserve">– </w:delText>
        </w:r>
        <w:r w:rsidR="00E615D4" w:rsidDel="003D12C9">
          <w:delText>Column header for the date of service for the claim.</w:delText>
        </w:r>
        <w:bookmarkStart w:id="2273" w:name="_Toc37695381"/>
        <w:bookmarkStart w:id="2274" w:name="_Toc47427303"/>
        <w:bookmarkEnd w:id="2273"/>
        <w:bookmarkEnd w:id="2274"/>
      </w:del>
    </w:p>
    <w:p w14:paraId="20780236" w14:textId="36129301" w:rsidR="00AC7FB9" w:rsidDel="003D12C9" w:rsidRDefault="00565157" w:rsidP="00E8623F">
      <w:pPr>
        <w:pStyle w:val="BodyText"/>
        <w:numPr>
          <w:ilvl w:val="0"/>
          <w:numId w:val="27"/>
        </w:numPr>
        <w:rPr>
          <w:del w:id="2275" w:author="Author"/>
        </w:rPr>
      </w:pPr>
      <w:del w:id="2276" w:author="Author">
        <w:r w:rsidDel="003D12C9">
          <w:delText>Facility</w:delText>
        </w:r>
        <w:r w:rsidR="00AC7FB9" w:rsidDel="003D12C9">
          <w:delText xml:space="preserve"> – </w:delText>
        </w:r>
        <w:r w:rsidR="00E615D4" w:rsidDel="003D12C9">
          <w:delText>Facility associated with the Claim</w:delText>
        </w:r>
        <w:bookmarkStart w:id="2277" w:name="_Toc37695382"/>
        <w:bookmarkStart w:id="2278" w:name="_Toc47427304"/>
        <w:bookmarkEnd w:id="2277"/>
        <w:bookmarkEnd w:id="2278"/>
      </w:del>
    </w:p>
    <w:p w14:paraId="25E14DB0" w14:textId="1C247550" w:rsidR="00BC6B42" w:rsidDel="003D12C9" w:rsidRDefault="00BC6B42" w:rsidP="007B24D4">
      <w:pPr>
        <w:pStyle w:val="Heading2"/>
        <w:ind w:left="432" w:hanging="432"/>
        <w:rPr>
          <w:del w:id="2279" w:author="Author"/>
        </w:rPr>
      </w:pPr>
      <w:del w:id="2280" w:author="Author">
        <w:r w:rsidDel="003D12C9">
          <w:delText>Unmatched Payments Reconciliation Page</w:delText>
        </w:r>
        <w:bookmarkStart w:id="2281" w:name="_Toc37695383"/>
        <w:bookmarkStart w:id="2282" w:name="_Toc47427305"/>
        <w:bookmarkEnd w:id="2281"/>
        <w:bookmarkEnd w:id="2282"/>
      </w:del>
    </w:p>
    <w:p w14:paraId="25FC053C" w14:textId="711327CB" w:rsidR="00CF6BF8" w:rsidDel="003D12C9" w:rsidRDefault="001B12C4" w:rsidP="0045212A">
      <w:pPr>
        <w:pStyle w:val="BodyText"/>
        <w:rPr>
          <w:del w:id="2283" w:author="Author"/>
        </w:rPr>
      </w:pPr>
      <w:del w:id="2284" w:author="Author">
        <w:r w:rsidDel="003D12C9">
          <w:rPr>
            <w:noProof/>
          </w:rPr>
          <w:drawing>
            <wp:inline distT="0" distB="0" distL="0" distR="0" wp14:anchorId="573D3DC0" wp14:editId="74A31F9C">
              <wp:extent cx="5943600" cy="2533990"/>
              <wp:effectExtent l="0" t="0" r="0" b="0"/>
              <wp:docPr id="65" name="Picture 65" descr="C:\Users\NMartinez\AppData\Local\Microsoft\Windows\INetCache\Content.Word\Unmatched Payments Reconciliatio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Martinez\AppData\Local\Microsoft\Windows\INetCache\Content.Word\Unmatched Payments Reconciliation Pag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33990"/>
                      </a:xfrm>
                      <a:prstGeom prst="rect">
                        <a:avLst/>
                      </a:prstGeom>
                      <a:noFill/>
                      <a:ln>
                        <a:noFill/>
                      </a:ln>
                    </pic:spPr>
                  </pic:pic>
                </a:graphicData>
              </a:graphic>
            </wp:inline>
          </w:drawing>
        </w:r>
      </w:del>
      <w:ins w:id="2285" w:author="Author">
        <w:del w:id="2286" w:author="Author">
          <w:r w:rsidR="00B77756" w:rsidDel="003D12C9">
            <w:rPr>
              <w:noProof/>
            </w:rPr>
            <w:drawing>
              <wp:inline distT="0" distB="0" distL="0" distR="0" wp14:anchorId="21995F1A" wp14:editId="3932DB7F">
                <wp:extent cx="5937250" cy="2584450"/>
                <wp:effectExtent l="0" t="0" r="6350" b="6350"/>
                <wp:docPr id="146" name="Picture 146" descr="C:\Users\NMartinez\AppData\Local\Microsoft\Windows\INetCache\Content.Word\Figure 19 - Unmatched Payments Reconciliatio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NMartinez\AppData\Local\Microsoft\Windows\INetCache\Content.Word\Figure 19 - Unmatched Payments Reconciliation Pag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250" cy="2584450"/>
                        </a:xfrm>
                        <a:prstGeom prst="rect">
                          <a:avLst/>
                        </a:prstGeom>
                        <a:noFill/>
                        <a:ln>
                          <a:noFill/>
                        </a:ln>
                      </pic:spPr>
                    </pic:pic>
                  </a:graphicData>
                </a:graphic>
              </wp:inline>
            </w:drawing>
          </w:r>
        </w:del>
      </w:ins>
      <w:bookmarkStart w:id="2287" w:name="_Toc37695384"/>
      <w:bookmarkStart w:id="2288" w:name="_Toc47427306"/>
      <w:bookmarkEnd w:id="2287"/>
      <w:bookmarkEnd w:id="2288"/>
    </w:p>
    <w:p w14:paraId="6F3C2867" w14:textId="71411F66" w:rsidR="00CF6BF8" w:rsidRPr="00A8025B" w:rsidDel="003D12C9" w:rsidRDefault="00CF6BF8" w:rsidP="0045212A">
      <w:pPr>
        <w:pStyle w:val="Caption"/>
        <w:rPr>
          <w:del w:id="2289" w:author="Author"/>
        </w:rPr>
      </w:pPr>
      <w:del w:id="2290" w:author="Author">
        <w:r w:rsidRPr="00A8025B" w:rsidDel="003D12C9">
          <w:delText xml:space="preserve">Figure </w:delText>
        </w:r>
        <w:r w:rsidR="00E60350" w:rsidRPr="00A8025B" w:rsidDel="003D12C9">
          <w:rPr>
            <w:b w:val="0"/>
            <w:bCs w:val="0"/>
            <w:noProof/>
          </w:rPr>
          <w:fldChar w:fldCharType="begin"/>
        </w:r>
        <w:r w:rsidR="00E60350" w:rsidRPr="00A8025B" w:rsidDel="003D12C9">
          <w:rPr>
            <w:noProof/>
          </w:rPr>
          <w:delInstrText xml:space="preserve"> SEQ Figure \* ARABIC </w:delInstrText>
        </w:r>
        <w:r w:rsidR="00E60350" w:rsidRPr="00A8025B" w:rsidDel="003D12C9">
          <w:rPr>
            <w:b w:val="0"/>
            <w:bCs w:val="0"/>
            <w:noProof/>
          </w:rPr>
          <w:fldChar w:fldCharType="separate"/>
        </w:r>
      </w:del>
      <w:ins w:id="2291" w:author="Author">
        <w:del w:id="2292" w:author="Author">
          <w:r w:rsidR="00CC07E5" w:rsidDel="003D12C9">
            <w:rPr>
              <w:noProof/>
            </w:rPr>
            <w:delText>18</w:delText>
          </w:r>
          <w:r w:rsidR="00191EA4" w:rsidDel="003D12C9">
            <w:rPr>
              <w:noProof/>
            </w:rPr>
            <w:delText>18</w:delText>
          </w:r>
          <w:r w:rsidR="00CD48AC" w:rsidRPr="00A8025B" w:rsidDel="003D12C9">
            <w:rPr>
              <w:noProof/>
            </w:rPr>
            <w:delText>20</w:delText>
          </w:r>
          <w:r w:rsidR="007E6482" w:rsidRPr="00A8025B" w:rsidDel="003D12C9">
            <w:rPr>
              <w:noProof/>
            </w:rPr>
            <w:delText>20</w:delText>
          </w:r>
          <w:r w:rsidR="00FD21C3" w:rsidRPr="00A8025B" w:rsidDel="003D12C9">
            <w:rPr>
              <w:noProof/>
            </w:rPr>
            <w:delText>20</w:delText>
          </w:r>
        </w:del>
      </w:ins>
      <w:del w:id="2293" w:author="Author">
        <w:r w:rsidR="007A7E5C" w:rsidRPr="00A8025B" w:rsidDel="003D12C9">
          <w:rPr>
            <w:noProof/>
          </w:rPr>
          <w:delText>19</w:delText>
        </w:r>
        <w:r w:rsidR="00E60350" w:rsidRPr="00A8025B" w:rsidDel="003D12C9">
          <w:rPr>
            <w:b w:val="0"/>
            <w:bCs w:val="0"/>
            <w:noProof/>
          </w:rPr>
          <w:fldChar w:fldCharType="end"/>
        </w:r>
        <w:r w:rsidRPr="00A8025B" w:rsidDel="003D12C9">
          <w:delText xml:space="preserve"> - Unmatched Payments Reconciliation Page</w:delText>
        </w:r>
        <w:bookmarkStart w:id="2294" w:name="_Toc37695385"/>
        <w:bookmarkStart w:id="2295" w:name="_Toc47427307"/>
        <w:bookmarkEnd w:id="2294"/>
        <w:bookmarkEnd w:id="2295"/>
      </w:del>
    </w:p>
    <w:p w14:paraId="1B0F0363" w14:textId="02FEE5BC" w:rsidR="00E615D4" w:rsidDel="003D12C9" w:rsidRDefault="00E615D4" w:rsidP="0045212A">
      <w:pPr>
        <w:pStyle w:val="BodyText"/>
        <w:rPr>
          <w:del w:id="2296" w:author="Author"/>
        </w:rPr>
      </w:pPr>
      <w:del w:id="2297" w:author="Author">
        <w:r w:rsidDel="003D12C9">
          <w:delText>The Unmatched Claim Reconciliation page provides the ability to reconcile payment information that has been added to FPPS through an automated process which may not have been automatically matched to the claim due to errors in claim information or payment adjustment entry.</w:delText>
        </w:r>
        <w:bookmarkStart w:id="2298" w:name="_Toc37695386"/>
        <w:bookmarkStart w:id="2299" w:name="_Toc47427308"/>
        <w:bookmarkEnd w:id="2298"/>
        <w:bookmarkEnd w:id="2299"/>
      </w:del>
    </w:p>
    <w:p w14:paraId="2A01C083" w14:textId="073C3A8F" w:rsidR="00E615D4" w:rsidDel="003D12C9" w:rsidRDefault="00E615D4" w:rsidP="0045212A">
      <w:pPr>
        <w:pStyle w:val="BodyText"/>
        <w:rPr>
          <w:del w:id="2300" w:author="Author"/>
        </w:rPr>
      </w:pPr>
      <w:del w:id="2301" w:author="Author">
        <w:r w:rsidDel="003D12C9">
          <w:delText>The payment reconciliation process provided by this page is on a single claim which is summarized by a Claim Detail Summary table at the top of the screen. The Claim Detail Summary table includes the following data:</w:delText>
        </w:r>
        <w:bookmarkStart w:id="2302" w:name="_Toc37695387"/>
        <w:bookmarkStart w:id="2303" w:name="_Toc47427309"/>
        <w:bookmarkEnd w:id="2302"/>
        <w:bookmarkEnd w:id="2303"/>
      </w:del>
    </w:p>
    <w:p w14:paraId="20432960" w14:textId="7308E851" w:rsidR="00E615D4" w:rsidDel="003D12C9" w:rsidRDefault="00E615D4" w:rsidP="00E8623F">
      <w:pPr>
        <w:pStyle w:val="BodyText"/>
        <w:numPr>
          <w:ilvl w:val="0"/>
          <w:numId w:val="29"/>
        </w:numPr>
        <w:rPr>
          <w:del w:id="2304" w:author="Author"/>
        </w:rPr>
      </w:pPr>
      <w:del w:id="2305" w:author="Author">
        <w:r w:rsidDel="003D12C9">
          <w:delText>Claim ID – Numerical identifier of the claim.</w:delText>
        </w:r>
        <w:bookmarkStart w:id="2306" w:name="_Toc37695388"/>
        <w:bookmarkStart w:id="2307" w:name="_Toc47427310"/>
        <w:bookmarkEnd w:id="2306"/>
        <w:bookmarkEnd w:id="2307"/>
      </w:del>
    </w:p>
    <w:p w14:paraId="4B96FBCD" w14:textId="2907B888" w:rsidR="00E615D4" w:rsidDel="003D12C9" w:rsidRDefault="00E615D4" w:rsidP="00E8623F">
      <w:pPr>
        <w:pStyle w:val="BodyText"/>
        <w:numPr>
          <w:ilvl w:val="0"/>
          <w:numId w:val="29"/>
        </w:numPr>
        <w:rPr>
          <w:del w:id="2308" w:author="Author"/>
        </w:rPr>
      </w:pPr>
      <w:del w:id="2309" w:author="Author">
        <w:r w:rsidDel="003D12C9">
          <w:delText>Claim Type – The type of claim provider who performed the claim procedures and submitted the claim – Institutional, Professional, or Dental</w:delText>
        </w:r>
        <w:bookmarkStart w:id="2310" w:name="_Toc37695389"/>
        <w:bookmarkStart w:id="2311" w:name="_Toc47427311"/>
        <w:bookmarkEnd w:id="2310"/>
        <w:bookmarkEnd w:id="2311"/>
      </w:del>
    </w:p>
    <w:p w14:paraId="7A46BC97" w14:textId="52CFF22E" w:rsidR="00E615D4" w:rsidRPr="003C6EE3" w:rsidDel="003D12C9" w:rsidRDefault="00E615D4" w:rsidP="00E8623F">
      <w:pPr>
        <w:pStyle w:val="ListParagraph"/>
        <w:numPr>
          <w:ilvl w:val="0"/>
          <w:numId w:val="29"/>
        </w:numPr>
        <w:spacing w:before="0" w:after="0"/>
        <w:rPr>
          <w:del w:id="2312" w:author="Author"/>
        </w:rPr>
      </w:pPr>
      <w:del w:id="2313" w:author="Author">
        <w:r w:rsidDel="003D12C9">
          <w:delText>Claim Date – Date of the claims submission and request for payment.</w:delText>
        </w:r>
        <w:bookmarkStart w:id="2314" w:name="_Toc37695390"/>
        <w:bookmarkStart w:id="2315" w:name="_Toc47427312"/>
        <w:bookmarkEnd w:id="2314"/>
        <w:bookmarkEnd w:id="2315"/>
      </w:del>
    </w:p>
    <w:p w14:paraId="06BDD3E3" w14:textId="480E8B7F" w:rsidR="00E615D4" w:rsidDel="003D12C9" w:rsidRDefault="00E615D4" w:rsidP="00E8623F">
      <w:pPr>
        <w:pStyle w:val="BodyText"/>
        <w:numPr>
          <w:ilvl w:val="0"/>
          <w:numId w:val="29"/>
        </w:numPr>
        <w:rPr>
          <w:del w:id="2316" w:author="Author"/>
        </w:rPr>
      </w:pPr>
      <w:del w:id="2317" w:author="Author">
        <w:r w:rsidDel="003D12C9">
          <w:delText>Claim Amount –</w:delText>
        </w:r>
        <w:r w:rsidRPr="003C6EE3" w:rsidDel="003D12C9">
          <w:delText xml:space="preserve"> </w:delText>
        </w:r>
        <w:r w:rsidDel="003D12C9">
          <w:delText>The total payment remittance the healthcare service provider is requesting.</w:delText>
        </w:r>
        <w:bookmarkStart w:id="2318" w:name="_Toc37695391"/>
        <w:bookmarkStart w:id="2319" w:name="_Toc47427313"/>
        <w:bookmarkEnd w:id="2318"/>
        <w:bookmarkEnd w:id="2319"/>
      </w:del>
    </w:p>
    <w:p w14:paraId="3B7655A6" w14:textId="6C2491FE" w:rsidR="00E615D4" w:rsidDel="003D12C9" w:rsidRDefault="00E615D4" w:rsidP="0045212A">
      <w:pPr>
        <w:pStyle w:val="BodyText"/>
        <w:rPr>
          <w:del w:id="2320" w:author="Author"/>
        </w:rPr>
      </w:pPr>
      <w:del w:id="2321" w:author="Author">
        <w:r w:rsidDel="003D12C9">
          <w:delText>In order to complete claim payment reconciliation, the user must find the associated payment as it exists in the system. The Claim Payment Search is performed via entering the following criteria into the fields included under the ‘Search Parameters’ section of the page:</w:delText>
        </w:r>
        <w:bookmarkStart w:id="2322" w:name="_Toc37695392"/>
        <w:bookmarkStart w:id="2323" w:name="_Toc47427314"/>
        <w:bookmarkEnd w:id="2322"/>
        <w:bookmarkEnd w:id="2323"/>
      </w:del>
    </w:p>
    <w:p w14:paraId="079A6272" w14:textId="25286197" w:rsidR="00B77756" w:rsidDel="003D12C9" w:rsidRDefault="00B77756" w:rsidP="00E8623F">
      <w:pPr>
        <w:pStyle w:val="BodyText"/>
        <w:numPr>
          <w:ilvl w:val="0"/>
          <w:numId w:val="29"/>
        </w:numPr>
        <w:rPr>
          <w:ins w:id="2324" w:author="Author"/>
          <w:del w:id="2325" w:author="Author"/>
        </w:rPr>
      </w:pPr>
      <w:ins w:id="2326" w:author="Author">
        <w:del w:id="2327" w:author="Author">
          <w:r w:rsidDel="003D12C9">
            <w:delText>Payment Claim ID – Associated Payment’s Claim ID</w:delText>
          </w:r>
          <w:bookmarkStart w:id="2328" w:name="_Toc37695393"/>
          <w:bookmarkStart w:id="2329" w:name="_Toc47427315"/>
          <w:bookmarkEnd w:id="2328"/>
          <w:bookmarkEnd w:id="2329"/>
        </w:del>
      </w:ins>
    </w:p>
    <w:p w14:paraId="45C0A542" w14:textId="1198C79E" w:rsidR="00E615D4" w:rsidDel="003D12C9" w:rsidRDefault="00B77756" w:rsidP="00E8623F">
      <w:pPr>
        <w:pStyle w:val="BodyText"/>
        <w:numPr>
          <w:ilvl w:val="0"/>
          <w:numId w:val="29"/>
        </w:numPr>
        <w:rPr>
          <w:del w:id="2330" w:author="Author"/>
        </w:rPr>
      </w:pPr>
      <w:ins w:id="2331" w:author="Author">
        <w:del w:id="2332" w:author="Author">
          <w:r w:rsidDel="003D12C9">
            <w:delText xml:space="preserve">Payment </w:delText>
          </w:r>
        </w:del>
      </w:ins>
      <w:del w:id="2333" w:author="Author">
        <w:r w:rsidR="00E615D4" w:rsidDel="003D12C9">
          <w:delText>Reconciliation Type – The type of payment record – Line, Claim, or All</w:delText>
        </w:r>
        <w:bookmarkStart w:id="2334" w:name="_Toc37695394"/>
        <w:bookmarkStart w:id="2335" w:name="_Toc47427316"/>
        <w:bookmarkEnd w:id="2334"/>
        <w:bookmarkEnd w:id="2335"/>
      </w:del>
    </w:p>
    <w:p w14:paraId="12B9BA91" w14:textId="73D7B2C9" w:rsidR="00B77756" w:rsidDel="003D12C9" w:rsidRDefault="00B77756" w:rsidP="00E8623F">
      <w:pPr>
        <w:pStyle w:val="BodyText"/>
        <w:numPr>
          <w:ilvl w:val="0"/>
          <w:numId w:val="29"/>
        </w:numPr>
        <w:rPr>
          <w:ins w:id="2336" w:author="Author"/>
          <w:del w:id="2337" w:author="Author"/>
        </w:rPr>
      </w:pPr>
      <w:ins w:id="2338" w:author="Author">
        <w:del w:id="2339" w:author="Author">
          <w:r w:rsidDel="003D12C9">
            <w:delText>Payment Fee Invoice Number – The number intended to identify the invoice the payment record intended to resolve.</w:delText>
          </w:r>
          <w:bookmarkStart w:id="2340" w:name="_Toc37695395"/>
          <w:bookmarkStart w:id="2341" w:name="_Toc47427317"/>
          <w:bookmarkEnd w:id="2340"/>
          <w:bookmarkEnd w:id="2341"/>
        </w:del>
      </w:ins>
    </w:p>
    <w:p w14:paraId="0A90BAA8" w14:textId="7772D43A" w:rsidR="00E615D4" w:rsidDel="003D12C9" w:rsidRDefault="00B77756" w:rsidP="00E8623F">
      <w:pPr>
        <w:pStyle w:val="BodyText"/>
        <w:numPr>
          <w:ilvl w:val="0"/>
          <w:numId w:val="29"/>
        </w:numPr>
        <w:rPr>
          <w:del w:id="2342" w:author="Author"/>
        </w:rPr>
      </w:pPr>
      <w:ins w:id="2343" w:author="Author">
        <w:del w:id="2344" w:author="Author">
          <w:r w:rsidDel="003D12C9">
            <w:delText xml:space="preserve">Payment </w:delText>
          </w:r>
        </w:del>
      </w:ins>
      <w:del w:id="2345" w:author="Author">
        <w:r w:rsidR="00E615D4" w:rsidDel="003D12C9">
          <w:delText>DRG Code – Diagnosis Related Group Code of the claim procedure intending to be resolved by the payment.</w:delText>
        </w:r>
        <w:bookmarkStart w:id="2346" w:name="_Toc37695396"/>
        <w:bookmarkStart w:id="2347" w:name="_Toc47427318"/>
        <w:bookmarkEnd w:id="2346"/>
        <w:bookmarkEnd w:id="2347"/>
      </w:del>
    </w:p>
    <w:p w14:paraId="041B71A0" w14:textId="1D820B5A" w:rsidR="00B77756" w:rsidDel="003D12C9" w:rsidRDefault="00B77756" w:rsidP="00E8623F">
      <w:pPr>
        <w:pStyle w:val="BodyText"/>
        <w:numPr>
          <w:ilvl w:val="0"/>
          <w:numId w:val="29"/>
        </w:numPr>
        <w:rPr>
          <w:ins w:id="2348" w:author="Author"/>
          <w:del w:id="2349" w:author="Author"/>
        </w:rPr>
      </w:pPr>
      <w:ins w:id="2350" w:author="Author">
        <w:del w:id="2351" w:author="Author">
          <w:r w:rsidDel="003D12C9">
            <w:delText>Payment DRG Weight – The Diagnosis Related Group Weight of the claim procedure intended to be resolved by the payment.</w:delText>
          </w:r>
          <w:bookmarkStart w:id="2352" w:name="_Toc37695397"/>
          <w:bookmarkStart w:id="2353" w:name="_Toc47427319"/>
          <w:bookmarkEnd w:id="2352"/>
          <w:bookmarkEnd w:id="2353"/>
        </w:del>
      </w:ins>
    </w:p>
    <w:p w14:paraId="6D558529" w14:textId="3B7B2BF6" w:rsidR="00E615D4" w:rsidRPr="003C6EE3" w:rsidDel="003D12C9" w:rsidRDefault="00B77756" w:rsidP="00E8623F">
      <w:pPr>
        <w:pStyle w:val="ListParagraph"/>
        <w:numPr>
          <w:ilvl w:val="0"/>
          <w:numId w:val="29"/>
        </w:numPr>
        <w:spacing w:before="0" w:after="0"/>
        <w:rPr>
          <w:del w:id="2354" w:author="Author"/>
        </w:rPr>
      </w:pPr>
      <w:ins w:id="2355" w:author="Author">
        <w:del w:id="2356" w:author="Author">
          <w:r w:rsidDel="003D12C9">
            <w:delText xml:space="preserve">Payment </w:delText>
          </w:r>
        </w:del>
      </w:ins>
      <w:del w:id="2357" w:author="Author">
        <w:r w:rsidR="00E615D4" w:rsidDel="003D12C9">
          <w:delText>Billed Amount – The amount billed that the payment was intended to resolve.</w:delText>
        </w:r>
        <w:bookmarkStart w:id="2358" w:name="_Toc37695398"/>
        <w:bookmarkStart w:id="2359" w:name="_Toc47427320"/>
        <w:bookmarkEnd w:id="2358"/>
        <w:bookmarkEnd w:id="2359"/>
      </w:del>
    </w:p>
    <w:p w14:paraId="04E276B3" w14:textId="4C31302C" w:rsidR="00E615D4" w:rsidDel="003D12C9" w:rsidRDefault="00E615D4" w:rsidP="00E8623F">
      <w:pPr>
        <w:pStyle w:val="BodyText"/>
        <w:numPr>
          <w:ilvl w:val="0"/>
          <w:numId w:val="29"/>
        </w:numPr>
        <w:rPr>
          <w:del w:id="2360" w:author="Author"/>
          <w:moveFrom w:id="2361" w:author="Author"/>
        </w:rPr>
      </w:pPr>
      <w:moveFromRangeStart w:id="2362" w:author="Author" w:name="move515370400"/>
      <w:moveFrom w:id="2363" w:author="Author">
        <w:del w:id="2364" w:author="Author">
          <w:r w:rsidDel="003D12C9">
            <w:delText>Resolution Status – The status of the payment record – Error, New, Resolve, or All.</w:delText>
          </w:r>
          <w:bookmarkStart w:id="2365" w:name="_Toc37695399"/>
          <w:bookmarkStart w:id="2366" w:name="_Toc47427321"/>
          <w:bookmarkEnd w:id="2365"/>
          <w:bookmarkEnd w:id="2366"/>
        </w:del>
      </w:moveFrom>
    </w:p>
    <w:moveFromRangeEnd w:id="2362"/>
    <w:p w14:paraId="7EF06DCA" w14:textId="2B17CE47" w:rsidR="00E615D4" w:rsidDel="003D12C9" w:rsidRDefault="00B77756" w:rsidP="00E8623F">
      <w:pPr>
        <w:pStyle w:val="BodyText"/>
        <w:numPr>
          <w:ilvl w:val="0"/>
          <w:numId w:val="29"/>
        </w:numPr>
        <w:rPr>
          <w:del w:id="2367" w:author="Author"/>
        </w:rPr>
      </w:pPr>
      <w:ins w:id="2368" w:author="Author">
        <w:del w:id="2369" w:author="Author">
          <w:r w:rsidDel="003D12C9">
            <w:delText xml:space="preserve">Payment </w:delText>
          </w:r>
        </w:del>
      </w:ins>
      <w:del w:id="2370" w:author="Author">
        <w:r w:rsidR="00E615D4" w:rsidDel="003D12C9">
          <w:delText>Fee Invoice Number – The number intended to identify the invoice the payment record intended to resolve.</w:delText>
        </w:r>
        <w:bookmarkStart w:id="2371" w:name="_Toc37695400"/>
        <w:bookmarkStart w:id="2372" w:name="_Toc47427322"/>
        <w:bookmarkEnd w:id="2371"/>
        <w:bookmarkEnd w:id="2372"/>
      </w:del>
    </w:p>
    <w:p w14:paraId="68B0EA7F" w14:textId="2749A291" w:rsidR="00E615D4" w:rsidDel="003D12C9" w:rsidRDefault="00E615D4" w:rsidP="00E8623F">
      <w:pPr>
        <w:pStyle w:val="BodyText"/>
        <w:numPr>
          <w:ilvl w:val="0"/>
          <w:numId w:val="29"/>
        </w:numPr>
        <w:rPr>
          <w:del w:id="2373" w:author="Author"/>
        </w:rPr>
      </w:pPr>
      <w:del w:id="2374" w:author="Author">
        <w:r w:rsidDel="003D12C9">
          <w:delText>DRG Weight – The Diagnosis Related Group Weight of the claim procedure intended to be resolved by the payment.</w:delText>
        </w:r>
        <w:bookmarkStart w:id="2375" w:name="_Toc37695401"/>
        <w:bookmarkStart w:id="2376" w:name="_Toc47427323"/>
        <w:bookmarkEnd w:id="2375"/>
        <w:bookmarkEnd w:id="2376"/>
      </w:del>
    </w:p>
    <w:p w14:paraId="6620FDC0" w14:textId="0B4388F4" w:rsidR="00E615D4" w:rsidDel="003D12C9" w:rsidRDefault="00E615D4" w:rsidP="00E8623F">
      <w:pPr>
        <w:pStyle w:val="BodyText"/>
        <w:numPr>
          <w:ilvl w:val="0"/>
          <w:numId w:val="29"/>
        </w:numPr>
        <w:rPr>
          <w:del w:id="2377" w:author="Author"/>
        </w:rPr>
      </w:pPr>
      <w:del w:id="2378" w:author="Author">
        <w:r w:rsidDel="003D12C9">
          <w:delText>Paid Amount – The total amount paid by the payment.</w:delText>
        </w:r>
        <w:bookmarkStart w:id="2379" w:name="_Toc37695402"/>
        <w:bookmarkStart w:id="2380" w:name="_Toc47427324"/>
        <w:bookmarkEnd w:id="2379"/>
        <w:bookmarkEnd w:id="2380"/>
      </w:del>
    </w:p>
    <w:p w14:paraId="7FFC679E" w14:textId="38E9BA5A" w:rsidR="00B77756" w:rsidDel="003D12C9" w:rsidRDefault="00B77756" w:rsidP="00E8623F">
      <w:pPr>
        <w:pStyle w:val="BodyText"/>
        <w:numPr>
          <w:ilvl w:val="0"/>
          <w:numId w:val="29"/>
        </w:numPr>
        <w:rPr>
          <w:ins w:id="2381" w:author="Author"/>
          <w:del w:id="2382" w:author="Author"/>
        </w:rPr>
      </w:pPr>
      <w:bookmarkStart w:id="2383" w:name="_Toc37695403"/>
      <w:bookmarkStart w:id="2384" w:name="_Toc47427325"/>
      <w:bookmarkEnd w:id="2383"/>
      <w:bookmarkEnd w:id="2384"/>
    </w:p>
    <w:p w14:paraId="09A10B4A" w14:textId="38928ECA" w:rsidR="00B77756" w:rsidDel="003D12C9" w:rsidRDefault="00B77756" w:rsidP="00E8623F">
      <w:pPr>
        <w:pStyle w:val="BodyText"/>
        <w:numPr>
          <w:ilvl w:val="0"/>
          <w:numId w:val="29"/>
        </w:numPr>
        <w:rPr>
          <w:ins w:id="2385" w:author="Author"/>
          <w:del w:id="2386" w:author="Author"/>
        </w:rPr>
      </w:pPr>
      <w:ins w:id="2387" w:author="Author">
        <w:del w:id="2388" w:author="Author">
          <w:r w:rsidDel="003D12C9">
            <w:delText xml:space="preserve">Payment </w:delText>
          </w:r>
        </w:del>
      </w:ins>
      <w:del w:id="2389" w:author="Author">
        <w:r w:rsidR="00E615D4" w:rsidDel="003D12C9">
          <w:delText>Invoice Date – The date of claim invoice the payment is meant to resolve.</w:delText>
        </w:r>
      </w:del>
      <w:bookmarkStart w:id="2390" w:name="_Toc37695404"/>
      <w:bookmarkStart w:id="2391" w:name="_Toc47427326"/>
      <w:bookmarkEnd w:id="2390"/>
      <w:bookmarkEnd w:id="2391"/>
    </w:p>
    <w:p w14:paraId="736CF70B" w14:textId="7869B1CE" w:rsidR="00B77756" w:rsidDel="003D12C9" w:rsidRDefault="00B77756" w:rsidP="00E8623F">
      <w:pPr>
        <w:pStyle w:val="BodyText"/>
        <w:numPr>
          <w:ilvl w:val="0"/>
          <w:numId w:val="29"/>
        </w:numPr>
        <w:rPr>
          <w:del w:id="2392" w:author="Author"/>
          <w:moveTo w:id="2393" w:author="Author"/>
        </w:rPr>
      </w:pPr>
      <w:moveToRangeStart w:id="2394" w:author="Author" w:name="move515370400"/>
      <w:moveTo w:id="2395" w:author="Author">
        <w:del w:id="2396" w:author="Author">
          <w:r w:rsidDel="003D12C9">
            <w:delText>Resolution Status – The status of the payment record – Error, New, Resolve, or A</w:delText>
          </w:r>
        </w:del>
      </w:moveTo>
      <w:ins w:id="2397" w:author="Author">
        <w:del w:id="2398" w:author="Author">
          <w:r w:rsidDel="003D12C9">
            <w:delText>A</w:delText>
          </w:r>
        </w:del>
      </w:ins>
      <w:moveTo w:id="2399" w:author="Author">
        <w:del w:id="2400" w:author="Author">
          <w:r w:rsidDel="003D12C9">
            <w:delText>ll.</w:delText>
          </w:r>
          <w:bookmarkStart w:id="2401" w:name="_Toc37695405"/>
          <w:bookmarkStart w:id="2402" w:name="_Toc47427327"/>
          <w:bookmarkEnd w:id="2401"/>
          <w:bookmarkEnd w:id="2402"/>
        </w:del>
      </w:moveTo>
    </w:p>
    <w:moveToRangeEnd w:id="2394"/>
    <w:p w14:paraId="0CA324D8" w14:textId="2A3444E7" w:rsidR="00B77756" w:rsidDel="003D12C9" w:rsidRDefault="00B77756" w:rsidP="00E8623F">
      <w:pPr>
        <w:pStyle w:val="BodyText"/>
        <w:numPr>
          <w:ilvl w:val="0"/>
          <w:numId w:val="29"/>
        </w:numPr>
        <w:rPr>
          <w:del w:id="2403" w:author="Author"/>
        </w:rPr>
      </w:pPr>
      <w:ins w:id="2404" w:author="Author">
        <w:del w:id="2405" w:author="Author">
          <w:r w:rsidDel="003D12C9">
            <w:delText xml:space="preserve"> </w:delText>
          </w:r>
        </w:del>
      </w:ins>
      <w:bookmarkStart w:id="2406" w:name="_Toc37695406"/>
      <w:bookmarkStart w:id="2407" w:name="_Toc47427328"/>
      <w:bookmarkEnd w:id="2406"/>
      <w:bookmarkEnd w:id="2407"/>
    </w:p>
    <w:p w14:paraId="0828DB59" w14:textId="32441F3F" w:rsidR="0005196F" w:rsidDel="003D12C9" w:rsidRDefault="0005196F" w:rsidP="00E8623F">
      <w:pPr>
        <w:pStyle w:val="BodyText"/>
        <w:numPr>
          <w:ilvl w:val="0"/>
          <w:numId w:val="29"/>
        </w:numPr>
        <w:rPr>
          <w:del w:id="2408" w:author="Author"/>
        </w:rPr>
      </w:pPr>
      <w:bookmarkStart w:id="2409" w:name="_Toc37695407"/>
      <w:bookmarkStart w:id="2410" w:name="_Toc47427329"/>
      <w:bookmarkEnd w:id="2409"/>
      <w:bookmarkEnd w:id="2410"/>
    </w:p>
    <w:p w14:paraId="1486C53D" w14:textId="4DF05733" w:rsidR="00E615D4" w:rsidDel="003D12C9" w:rsidRDefault="00E615D4" w:rsidP="0045212A">
      <w:pPr>
        <w:pStyle w:val="BodyText"/>
        <w:rPr>
          <w:del w:id="2411" w:author="Author"/>
        </w:rPr>
      </w:pPr>
      <w:del w:id="2412" w:author="Author">
        <w:r w:rsidDel="003D12C9">
          <w:delText>On submission of the Search Parameters form, all matching claim payment records are displayed in a Claim Payment Search Results table. This table includes the following column headers:</w:delText>
        </w:r>
        <w:bookmarkStart w:id="2413" w:name="_Toc37695408"/>
        <w:bookmarkStart w:id="2414" w:name="_Toc47427330"/>
        <w:bookmarkEnd w:id="2413"/>
        <w:bookmarkEnd w:id="2414"/>
      </w:del>
    </w:p>
    <w:p w14:paraId="11496ABD" w14:textId="07E234CE" w:rsidR="00E615D4" w:rsidDel="003D12C9" w:rsidRDefault="00E615D4" w:rsidP="00E8623F">
      <w:pPr>
        <w:pStyle w:val="BodyText"/>
        <w:numPr>
          <w:ilvl w:val="0"/>
          <w:numId w:val="29"/>
        </w:numPr>
        <w:rPr>
          <w:del w:id="2415" w:author="Author"/>
        </w:rPr>
      </w:pPr>
      <w:del w:id="2416" w:author="Author">
        <w:r w:rsidDel="003D12C9">
          <w:delText>Fee Invoice Number – The number intended to identify the invoice the payment record intended to resolve.</w:delText>
        </w:r>
        <w:bookmarkStart w:id="2417" w:name="_Toc37695409"/>
        <w:bookmarkStart w:id="2418" w:name="_Toc47427331"/>
        <w:bookmarkEnd w:id="2417"/>
        <w:bookmarkEnd w:id="2418"/>
      </w:del>
    </w:p>
    <w:p w14:paraId="48908344" w14:textId="29FFFF52" w:rsidR="00E615D4" w:rsidDel="003D12C9" w:rsidRDefault="00E615D4" w:rsidP="00E8623F">
      <w:pPr>
        <w:pStyle w:val="BodyText"/>
        <w:numPr>
          <w:ilvl w:val="0"/>
          <w:numId w:val="29"/>
        </w:numPr>
        <w:rPr>
          <w:del w:id="2419" w:author="Author"/>
        </w:rPr>
      </w:pPr>
      <w:del w:id="2420" w:author="Author">
        <w:r w:rsidDel="003D12C9">
          <w:delText>Claim ID – The identifier of the claim that the claim payment is current associated with.</w:delText>
        </w:r>
        <w:bookmarkStart w:id="2421" w:name="_Toc37695410"/>
        <w:bookmarkStart w:id="2422" w:name="_Toc47427332"/>
        <w:bookmarkEnd w:id="2421"/>
        <w:bookmarkEnd w:id="2422"/>
      </w:del>
    </w:p>
    <w:p w14:paraId="6B08A0CA" w14:textId="4B3E8F3D" w:rsidR="00E615D4" w:rsidDel="003D12C9" w:rsidRDefault="00E615D4" w:rsidP="00E8623F">
      <w:pPr>
        <w:pStyle w:val="BodyText"/>
        <w:numPr>
          <w:ilvl w:val="0"/>
          <w:numId w:val="29"/>
        </w:numPr>
        <w:rPr>
          <w:del w:id="2423" w:author="Author"/>
        </w:rPr>
      </w:pPr>
      <w:del w:id="2424" w:author="Author">
        <w:r w:rsidDel="003D12C9">
          <w:delText>Date Paid – Date the payment was adjudicated and payment rendered.</w:delText>
        </w:r>
        <w:bookmarkStart w:id="2425" w:name="_Toc37695411"/>
        <w:bookmarkStart w:id="2426" w:name="_Toc47427333"/>
        <w:bookmarkEnd w:id="2425"/>
        <w:bookmarkEnd w:id="2426"/>
      </w:del>
    </w:p>
    <w:p w14:paraId="450D6476" w14:textId="2CB6E46C" w:rsidR="00E615D4" w:rsidDel="003D12C9" w:rsidRDefault="00E615D4" w:rsidP="00E8623F">
      <w:pPr>
        <w:pStyle w:val="BodyText"/>
        <w:numPr>
          <w:ilvl w:val="0"/>
          <w:numId w:val="29"/>
        </w:numPr>
        <w:rPr>
          <w:del w:id="2427" w:author="Author"/>
        </w:rPr>
      </w:pPr>
      <w:del w:id="2428" w:author="Author">
        <w:r w:rsidDel="003D12C9">
          <w:delText>Billed Amount – The amount billed that the payment was intended to resolve.</w:delText>
        </w:r>
        <w:bookmarkStart w:id="2429" w:name="_Toc37695412"/>
        <w:bookmarkStart w:id="2430" w:name="_Toc47427334"/>
        <w:bookmarkEnd w:id="2429"/>
        <w:bookmarkEnd w:id="2430"/>
      </w:del>
    </w:p>
    <w:p w14:paraId="2DD3DF1B" w14:textId="63F3D7AD" w:rsidR="00E615D4" w:rsidDel="003D12C9" w:rsidRDefault="00E615D4" w:rsidP="00E8623F">
      <w:pPr>
        <w:pStyle w:val="BodyText"/>
        <w:numPr>
          <w:ilvl w:val="0"/>
          <w:numId w:val="29"/>
        </w:numPr>
        <w:rPr>
          <w:del w:id="2431" w:author="Author"/>
        </w:rPr>
      </w:pPr>
      <w:del w:id="2432" w:author="Author">
        <w:r w:rsidDel="003D12C9">
          <w:delText>Amount Paid – The total amount paid by the payment.</w:delText>
        </w:r>
        <w:bookmarkStart w:id="2433" w:name="_Toc37695413"/>
        <w:bookmarkStart w:id="2434" w:name="_Toc47427335"/>
        <w:bookmarkEnd w:id="2433"/>
        <w:bookmarkEnd w:id="2434"/>
      </w:del>
    </w:p>
    <w:p w14:paraId="3422D94A" w14:textId="27593A5D" w:rsidR="00E615D4" w:rsidDel="003D12C9" w:rsidRDefault="00E615D4" w:rsidP="00E8623F">
      <w:pPr>
        <w:pStyle w:val="BodyText"/>
        <w:numPr>
          <w:ilvl w:val="0"/>
          <w:numId w:val="29"/>
        </w:numPr>
        <w:rPr>
          <w:del w:id="2435" w:author="Author"/>
        </w:rPr>
      </w:pPr>
      <w:del w:id="2436" w:author="Author">
        <w:r w:rsidDel="003D12C9">
          <w:delText>Recon Type – The type of payment record – Line, Claim, or All.</w:delText>
        </w:r>
        <w:bookmarkStart w:id="2437" w:name="_Toc37695414"/>
        <w:bookmarkStart w:id="2438" w:name="_Toc47427336"/>
        <w:bookmarkEnd w:id="2437"/>
        <w:bookmarkEnd w:id="2438"/>
      </w:del>
    </w:p>
    <w:p w14:paraId="37F6B47D" w14:textId="45634076" w:rsidR="00E615D4" w:rsidDel="003D12C9" w:rsidRDefault="00E615D4" w:rsidP="00E8623F">
      <w:pPr>
        <w:pStyle w:val="BodyText"/>
        <w:numPr>
          <w:ilvl w:val="0"/>
          <w:numId w:val="29"/>
        </w:numPr>
        <w:rPr>
          <w:del w:id="2439" w:author="Author"/>
        </w:rPr>
      </w:pPr>
      <w:del w:id="2440" w:author="Author">
        <w:r w:rsidDel="003D12C9">
          <w:delText>DRG Code – Diagnosis Related Group Code of the claim procedure intending to be resolved by the payment.</w:delText>
        </w:r>
        <w:bookmarkStart w:id="2441" w:name="_Toc37695415"/>
        <w:bookmarkStart w:id="2442" w:name="_Toc47427337"/>
        <w:bookmarkEnd w:id="2441"/>
        <w:bookmarkEnd w:id="2442"/>
      </w:del>
    </w:p>
    <w:p w14:paraId="0E76F9A1" w14:textId="4F344FAB" w:rsidR="00E615D4" w:rsidDel="003D12C9" w:rsidRDefault="00E615D4" w:rsidP="00E8623F">
      <w:pPr>
        <w:pStyle w:val="BodyText"/>
        <w:numPr>
          <w:ilvl w:val="0"/>
          <w:numId w:val="29"/>
        </w:numPr>
        <w:rPr>
          <w:del w:id="2443" w:author="Author"/>
        </w:rPr>
      </w:pPr>
      <w:del w:id="2444" w:author="Author">
        <w:r w:rsidDel="003D12C9">
          <w:delText>DRG Weight – The Diagnosis Related Group Weight of the claim procedure intended to be resolved by the payment.</w:delText>
        </w:r>
        <w:bookmarkStart w:id="2445" w:name="_Toc37695416"/>
        <w:bookmarkStart w:id="2446" w:name="_Toc47427338"/>
        <w:bookmarkEnd w:id="2445"/>
        <w:bookmarkEnd w:id="2446"/>
      </w:del>
    </w:p>
    <w:p w14:paraId="05533D47" w14:textId="6D306EEB" w:rsidR="00E615D4" w:rsidDel="003D12C9" w:rsidRDefault="00E615D4" w:rsidP="00E8623F">
      <w:pPr>
        <w:pStyle w:val="BodyText"/>
        <w:numPr>
          <w:ilvl w:val="0"/>
          <w:numId w:val="29"/>
        </w:numPr>
        <w:rPr>
          <w:del w:id="2447" w:author="Author"/>
        </w:rPr>
      </w:pPr>
      <w:del w:id="2448" w:author="Author">
        <w:r w:rsidDel="003D12C9">
          <w:delText>Invoice Date – The date of claim invoice the payment is meant to resolve.</w:delText>
        </w:r>
        <w:bookmarkStart w:id="2449" w:name="_Toc37695417"/>
        <w:bookmarkStart w:id="2450" w:name="_Toc47427339"/>
        <w:bookmarkEnd w:id="2449"/>
        <w:bookmarkEnd w:id="2450"/>
      </w:del>
    </w:p>
    <w:p w14:paraId="65629193" w14:textId="382AA069" w:rsidR="00E615D4" w:rsidDel="003D12C9" w:rsidRDefault="00E615D4" w:rsidP="00E8623F">
      <w:pPr>
        <w:pStyle w:val="BodyText"/>
        <w:numPr>
          <w:ilvl w:val="0"/>
          <w:numId w:val="29"/>
        </w:numPr>
        <w:rPr>
          <w:del w:id="2451" w:author="Author"/>
        </w:rPr>
      </w:pPr>
      <w:del w:id="2452" w:author="Author">
        <w:r w:rsidDel="003D12C9">
          <w:delText>Resolution Status – The status of the payment record – Error, New, Resolve, or All.</w:delText>
        </w:r>
        <w:bookmarkStart w:id="2453" w:name="_Toc37695418"/>
        <w:bookmarkStart w:id="2454" w:name="_Toc47427340"/>
        <w:bookmarkEnd w:id="2453"/>
        <w:bookmarkEnd w:id="2454"/>
      </w:del>
    </w:p>
    <w:p w14:paraId="1177AADE" w14:textId="5658AF50" w:rsidR="00E615D4" w:rsidDel="003D12C9" w:rsidRDefault="00E615D4" w:rsidP="0045212A">
      <w:pPr>
        <w:pStyle w:val="BodyText"/>
        <w:rPr>
          <w:del w:id="2455" w:author="Author"/>
        </w:rPr>
      </w:pPr>
      <w:bookmarkStart w:id="2456" w:name="_Toc37695419"/>
      <w:bookmarkStart w:id="2457" w:name="_Toc47427341"/>
      <w:bookmarkEnd w:id="2456"/>
      <w:bookmarkEnd w:id="2457"/>
    </w:p>
    <w:p w14:paraId="36E2C0CB" w14:textId="5F8E65AA" w:rsidR="00E615D4" w:rsidDel="003D12C9" w:rsidRDefault="00E615D4" w:rsidP="0045212A">
      <w:pPr>
        <w:pStyle w:val="BodyText"/>
        <w:rPr>
          <w:del w:id="2458" w:author="Author"/>
        </w:rPr>
      </w:pPr>
      <w:del w:id="2459" w:author="Author">
        <w:r w:rsidDel="003D12C9">
          <w:delText>The table also includes a line item for every claim payment record which matches the supplied criteria. Each line includes claim payment data associated with the header as listed above. Each line also includes a Select button which allows the user to select a claim payment.</w:delText>
        </w:r>
        <w:bookmarkStart w:id="2460" w:name="_Toc37695420"/>
        <w:bookmarkStart w:id="2461" w:name="_Toc47427342"/>
        <w:bookmarkEnd w:id="2460"/>
        <w:bookmarkEnd w:id="2461"/>
      </w:del>
    </w:p>
    <w:p w14:paraId="340B03CA" w14:textId="6FA4DB36" w:rsidR="00E615D4" w:rsidDel="003D12C9" w:rsidRDefault="00E615D4" w:rsidP="0045212A">
      <w:pPr>
        <w:pStyle w:val="BodyText"/>
        <w:rPr>
          <w:del w:id="2462" w:author="Author"/>
        </w:rPr>
      </w:pPr>
      <w:del w:id="2463" w:author="Author">
        <w:r w:rsidDel="003D12C9">
          <w:delText>After selecting a claim payment, payment line items will display in the Payment Line Items table in the bottom right of the page. The Payment Line Items table includes the following headers:</w:delText>
        </w:r>
        <w:bookmarkStart w:id="2464" w:name="_Toc37695421"/>
        <w:bookmarkStart w:id="2465" w:name="_Toc47427343"/>
        <w:bookmarkEnd w:id="2464"/>
        <w:bookmarkEnd w:id="2465"/>
      </w:del>
    </w:p>
    <w:p w14:paraId="259D2045" w14:textId="569DEC1E" w:rsidR="00E615D4" w:rsidDel="003D12C9" w:rsidRDefault="00E615D4" w:rsidP="00E8623F">
      <w:pPr>
        <w:pStyle w:val="BodyText"/>
        <w:numPr>
          <w:ilvl w:val="0"/>
          <w:numId w:val="29"/>
        </w:numPr>
        <w:rPr>
          <w:del w:id="2466" w:author="Author"/>
        </w:rPr>
      </w:pPr>
      <w:del w:id="2467" w:author="Author">
        <w:r w:rsidDel="003D12C9">
          <w:delText>Line # – The line number of the payment line item.</w:delText>
        </w:r>
        <w:bookmarkStart w:id="2468" w:name="_Toc37695422"/>
        <w:bookmarkStart w:id="2469" w:name="_Toc47427344"/>
        <w:bookmarkEnd w:id="2468"/>
        <w:bookmarkEnd w:id="2469"/>
      </w:del>
    </w:p>
    <w:p w14:paraId="17EBC046" w14:textId="192BAE83" w:rsidR="00E615D4" w:rsidDel="003D12C9" w:rsidRDefault="00E615D4" w:rsidP="00E8623F">
      <w:pPr>
        <w:pStyle w:val="BodyText"/>
        <w:numPr>
          <w:ilvl w:val="0"/>
          <w:numId w:val="29"/>
        </w:numPr>
        <w:rPr>
          <w:del w:id="2470" w:author="Author"/>
        </w:rPr>
      </w:pPr>
      <w:del w:id="2471" w:author="Author">
        <w:r w:rsidDel="003D12C9">
          <w:delText>Line Sequence – The sequence number of the payment line item.</w:delText>
        </w:r>
        <w:bookmarkStart w:id="2472" w:name="_Toc37695423"/>
        <w:bookmarkStart w:id="2473" w:name="_Toc47427345"/>
        <w:bookmarkEnd w:id="2472"/>
        <w:bookmarkEnd w:id="2473"/>
      </w:del>
    </w:p>
    <w:p w14:paraId="4A3C02AA" w14:textId="1FB5F65C" w:rsidR="00E615D4" w:rsidDel="003D12C9" w:rsidRDefault="00E615D4" w:rsidP="00E8623F">
      <w:pPr>
        <w:pStyle w:val="BodyText"/>
        <w:numPr>
          <w:ilvl w:val="0"/>
          <w:numId w:val="29"/>
        </w:numPr>
        <w:rPr>
          <w:del w:id="2474" w:author="Author"/>
        </w:rPr>
      </w:pPr>
      <w:del w:id="2475" w:author="Author">
        <w:r w:rsidDel="003D12C9">
          <w:delText>Amt. Billed – The amount billed for the claim line item which the payment line item is intending to resolve.</w:delText>
        </w:r>
        <w:bookmarkStart w:id="2476" w:name="_Toc37695424"/>
        <w:bookmarkStart w:id="2477" w:name="_Toc47427346"/>
        <w:bookmarkEnd w:id="2476"/>
        <w:bookmarkEnd w:id="2477"/>
      </w:del>
    </w:p>
    <w:p w14:paraId="7B3F074D" w14:textId="2DDF9F9C" w:rsidR="00E615D4" w:rsidDel="003D12C9" w:rsidRDefault="00E615D4" w:rsidP="00E8623F">
      <w:pPr>
        <w:pStyle w:val="BodyText"/>
        <w:numPr>
          <w:ilvl w:val="0"/>
          <w:numId w:val="29"/>
        </w:numPr>
        <w:rPr>
          <w:del w:id="2478" w:author="Author"/>
        </w:rPr>
      </w:pPr>
      <w:del w:id="2479" w:author="Author">
        <w:r w:rsidDel="003D12C9">
          <w:delText>Amt. Paid – The amount paid on the payment line item.</w:delText>
        </w:r>
        <w:bookmarkStart w:id="2480" w:name="_Toc37695425"/>
        <w:bookmarkStart w:id="2481" w:name="_Toc47427347"/>
        <w:bookmarkEnd w:id="2480"/>
        <w:bookmarkEnd w:id="2481"/>
      </w:del>
    </w:p>
    <w:p w14:paraId="3C08031E" w14:textId="12CB9F92" w:rsidR="00E615D4" w:rsidDel="003D12C9" w:rsidRDefault="00E615D4" w:rsidP="00E8623F">
      <w:pPr>
        <w:pStyle w:val="BodyText"/>
        <w:numPr>
          <w:ilvl w:val="0"/>
          <w:numId w:val="29"/>
        </w:numPr>
        <w:rPr>
          <w:del w:id="2482" w:author="Author"/>
        </w:rPr>
      </w:pPr>
      <w:del w:id="2483" w:author="Author">
        <w:r w:rsidDel="003D12C9">
          <w:delText>Paid Units – The count of units paid by the payment line item.</w:delText>
        </w:r>
        <w:bookmarkStart w:id="2484" w:name="_Toc37695426"/>
        <w:bookmarkStart w:id="2485" w:name="_Toc47427348"/>
        <w:bookmarkEnd w:id="2484"/>
        <w:bookmarkEnd w:id="2485"/>
      </w:del>
    </w:p>
    <w:p w14:paraId="1A6C7057" w14:textId="55DDB9CD" w:rsidR="00E615D4" w:rsidDel="003D12C9" w:rsidRDefault="00E615D4" w:rsidP="00E8623F">
      <w:pPr>
        <w:pStyle w:val="BodyText"/>
        <w:numPr>
          <w:ilvl w:val="0"/>
          <w:numId w:val="29"/>
        </w:numPr>
        <w:rPr>
          <w:del w:id="2486" w:author="Author"/>
        </w:rPr>
      </w:pPr>
      <w:del w:id="2487" w:author="Author">
        <w:r w:rsidDel="003D12C9">
          <w:delText>Service Date – The date of service of the claim line item which the payment line item is intending to resolve.</w:delText>
        </w:r>
        <w:bookmarkStart w:id="2488" w:name="_Toc37695427"/>
        <w:bookmarkStart w:id="2489" w:name="_Toc47427349"/>
        <w:bookmarkEnd w:id="2488"/>
        <w:bookmarkEnd w:id="2489"/>
      </w:del>
    </w:p>
    <w:p w14:paraId="4D1E764C" w14:textId="362DD207" w:rsidR="00E615D4" w:rsidDel="003D12C9" w:rsidRDefault="00E615D4" w:rsidP="0045212A">
      <w:pPr>
        <w:pStyle w:val="BodyText"/>
        <w:rPr>
          <w:del w:id="2490" w:author="Author"/>
        </w:rPr>
      </w:pPr>
      <w:bookmarkStart w:id="2491" w:name="_Toc37695428"/>
      <w:bookmarkStart w:id="2492" w:name="_Toc47427350"/>
      <w:bookmarkEnd w:id="2491"/>
      <w:bookmarkEnd w:id="2492"/>
    </w:p>
    <w:p w14:paraId="20C093EA" w14:textId="5D9B99B0" w:rsidR="00E615D4" w:rsidDel="003D12C9" w:rsidRDefault="00E615D4" w:rsidP="0045212A">
      <w:pPr>
        <w:pStyle w:val="BodyText"/>
        <w:rPr>
          <w:del w:id="2493" w:author="Author"/>
        </w:rPr>
      </w:pPr>
      <w:del w:id="2494" w:author="Author">
        <w:r w:rsidDel="003D12C9">
          <w:delText xml:space="preserve">The Payment Line Item table will display a line item for every payment line item associated with the claim payment selected above. This line item will include the claim payment line item data associated with each header included in the table. In addition, the Line # data will be a button which, when clicked, populates the Edit Claim Payment Information </w:delText>
        </w:r>
        <w:r w:rsidR="0005196F" w:rsidDel="003D12C9">
          <w:delText>form located higher on the page.</w:delText>
        </w:r>
        <w:bookmarkStart w:id="2495" w:name="_Toc37695429"/>
        <w:bookmarkStart w:id="2496" w:name="_Toc47427351"/>
        <w:bookmarkEnd w:id="2495"/>
        <w:bookmarkEnd w:id="2496"/>
      </w:del>
    </w:p>
    <w:p w14:paraId="16F74DF4" w14:textId="76C9B286" w:rsidR="00E615D4" w:rsidDel="003D12C9" w:rsidRDefault="00E615D4" w:rsidP="0045212A">
      <w:pPr>
        <w:pStyle w:val="BodyText"/>
        <w:rPr>
          <w:del w:id="2497" w:author="Author"/>
        </w:rPr>
      </w:pPr>
      <w:del w:id="2498" w:author="Author">
        <w:r w:rsidDel="003D12C9">
          <w:delText>The Edit Claim Payment Information form allows the user to review claim payment and adjustment information and to apply up to two payment adjustments on the select claim payment line item. The Edit Claim Payment Information form includes the Claim Payment Data Table with the following elements:</w:delText>
        </w:r>
        <w:bookmarkStart w:id="2499" w:name="_Toc37695430"/>
        <w:bookmarkStart w:id="2500" w:name="_Toc47427352"/>
        <w:bookmarkEnd w:id="2499"/>
        <w:bookmarkEnd w:id="2500"/>
      </w:del>
    </w:p>
    <w:p w14:paraId="28764A3B" w14:textId="59DAB6E2" w:rsidR="00E615D4" w:rsidDel="003D12C9" w:rsidRDefault="00E615D4" w:rsidP="00E8623F">
      <w:pPr>
        <w:pStyle w:val="BodyText"/>
        <w:numPr>
          <w:ilvl w:val="0"/>
          <w:numId w:val="29"/>
        </w:numPr>
        <w:rPr>
          <w:del w:id="2501" w:author="Author"/>
        </w:rPr>
      </w:pPr>
      <w:del w:id="2502" w:author="Author">
        <w:r w:rsidDel="003D12C9">
          <w:delText>Amount Paid – The amount paid by the currently selected payment line item.</w:delText>
        </w:r>
        <w:bookmarkStart w:id="2503" w:name="_Toc37695431"/>
        <w:bookmarkStart w:id="2504" w:name="_Toc47427353"/>
        <w:bookmarkEnd w:id="2503"/>
        <w:bookmarkEnd w:id="2504"/>
      </w:del>
    </w:p>
    <w:p w14:paraId="5D0A82F0" w14:textId="34B4A875" w:rsidR="00E615D4" w:rsidDel="003D12C9" w:rsidRDefault="00E615D4" w:rsidP="00E8623F">
      <w:pPr>
        <w:pStyle w:val="BodyText"/>
        <w:numPr>
          <w:ilvl w:val="0"/>
          <w:numId w:val="29"/>
        </w:numPr>
        <w:rPr>
          <w:del w:id="2505" w:author="Author"/>
        </w:rPr>
      </w:pPr>
      <w:del w:id="2506" w:author="Author">
        <w:r w:rsidDel="003D12C9">
          <w:delText>Paid Units – The units paid by the currently selected payment line item.</w:delText>
        </w:r>
        <w:bookmarkStart w:id="2507" w:name="_Toc37695432"/>
        <w:bookmarkStart w:id="2508" w:name="_Toc47427354"/>
        <w:bookmarkEnd w:id="2507"/>
        <w:bookmarkEnd w:id="2508"/>
      </w:del>
    </w:p>
    <w:p w14:paraId="0920B0AD" w14:textId="10A98DFD" w:rsidR="00E615D4" w:rsidDel="003D12C9" w:rsidRDefault="00E615D4" w:rsidP="00E8623F">
      <w:pPr>
        <w:pStyle w:val="BodyText"/>
        <w:numPr>
          <w:ilvl w:val="0"/>
          <w:numId w:val="29"/>
        </w:numPr>
        <w:rPr>
          <w:del w:id="2509" w:author="Author"/>
        </w:rPr>
      </w:pPr>
      <w:del w:id="2510" w:author="Author">
        <w:r w:rsidDel="003D12C9">
          <w:delText>Line Number – The payment line number of the currently selected payment line item.</w:delText>
        </w:r>
        <w:bookmarkStart w:id="2511" w:name="_Toc37695433"/>
        <w:bookmarkStart w:id="2512" w:name="_Toc47427355"/>
        <w:bookmarkEnd w:id="2511"/>
        <w:bookmarkEnd w:id="2512"/>
      </w:del>
    </w:p>
    <w:p w14:paraId="42E4B027" w14:textId="53B8ECB7" w:rsidR="0005196F" w:rsidDel="003D12C9" w:rsidRDefault="0005196F" w:rsidP="0045212A">
      <w:pPr>
        <w:pStyle w:val="BodyText"/>
        <w:rPr>
          <w:del w:id="2513" w:author="Author"/>
        </w:rPr>
      </w:pPr>
      <w:bookmarkStart w:id="2514" w:name="_Toc37695434"/>
      <w:bookmarkStart w:id="2515" w:name="_Toc47427356"/>
      <w:bookmarkEnd w:id="2514"/>
      <w:bookmarkEnd w:id="2515"/>
    </w:p>
    <w:p w14:paraId="4E032E46" w14:textId="559ABE5A" w:rsidR="00E615D4" w:rsidDel="003D12C9" w:rsidRDefault="00E615D4" w:rsidP="0045212A">
      <w:pPr>
        <w:pStyle w:val="BodyText"/>
        <w:rPr>
          <w:del w:id="2516" w:author="Author"/>
        </w:rPr>
      </w:pPr>
      <w:del w:id="2517" w:author="Author">
        <w:r w:rsidDel="003D12C9">
          <w:delText>Below the Claim Payment Data Table, up to two adjustments can be added to the currently selected payment line item. Each adjustment has includes the following fields:</w:delText>
        </w:r>
        <w:bookmarkStart w:id="2518" w:name="_Toc37695435"/>
        <w:bookmarkStart w:id="2519" w:name="_Toc47427357"/>
        <w:bookmarkEnd w:id="2518"/>
        <w:bookmarkEnd w:id="2519"/>
      </w:del>
    </w:p>
    <w:p w14:paraId="6B132518" w14:textId="15F36626" w:rsidR="00E615D4" w:rsidDel="003D12C9" w:rsidRDefault="00E615D4" w:rsidP="00E8623F">
      <w:pPr>
        <w:pStyle w:val="BodyText"/>
        <w:numPr>
          <w:ilvl w:val="0"/>
          <w:numId w:val="33"/>
        </w:numPr>
        <w:rPr>
          <w:del w:id="2520" w:author="Author"/>
        </w:rPr>
      </w:pPr>
      <w:del w:id="2521" w:author="Author">
        <w:r w:rsidDel="003D12C9">
          <w:delText>Adjustment – The monetary value of the adjustment.</w:delText>
        </w:r>
        <w:bookmarkStart w:id="2522" w:name="_Toc37695436"/>
        <w:bookmarkStart w:id="2523" w:name="_Toc47427358"/>
        <w:bookmarkEnd w:id="2522"/>
        <w:bookmarkEnd w:id="2523"/>
      </w:del>
    </w:p>
    <w:p w14:paraId="5882F89D" w14:textId="131B90D8" w:rsidR="00E615D4" w:rsidDel="003D12C9" w:rsidRDefault="00E615D4" w:rsidP="00E8623F">
      <w:pPr>
        <w:pStyle w:val="BodyText"/>
        <w:numPr>
          <w:ilvl w:val="0"/>
          <w:numId w:val="33"/>
        </w:numPr>
        <w:rPr>
          <w:del w:id="2524" w:author="Author"/>
        </w:rPr>
      </w:pPr>
      <w:del w:id="2525" w:author="Author">
        <w:r w:rsidDel="003D12C9">
          <w:delText>Adjustment Group – The Claims Adjustment Group Code of the adjustment.</w:delText>
        </w:r>
        <w:bookmarkStart w:id="2526" w:name="_Toc37695437"/>
        <w:bookmarkStart w:id="2527" w:name="_Toc47427359"/>
        <w:bookmarkEnd w:id="2526"/>
        <w:bookmarkEnd w:id="2527"/>
      </w:del>
    </w:p>
    <w:p w14:paraId="33887248" w14:textId="78D30700" w:rsidR="00E615D4" w:rsidDel="003D12C9" w:rsidRDefault="00E615D4" w:rsidP="00E8623F">
      <w:pPr>
        <w:pStyle w:val="BodyText"/>
        <w:numPr>
          <w:ilvl w:val="0"/>
          <w:numId w:val="33"/>
        </w:numPr>
        <w:rPr>
          <w:del w:id="2528" w:author="Author"/>
        </w:rPr>
      </w:pPr>
      <w:del w:id="2529" w:author="Author">
        <w:r w:rsidDel="003D12C9">
          <w:delText>Adjustment Reason – The Claims Adjustment Reason Code of the adjustment.</w:delText>
        </w:r>
        <w:bookmarkStart w:id="2530" w:name="_Toc37695438"/>
        <w:bookmarkStart w:id="2531" w:name="_Toc47427360"/>
        <w:bookmarkEnd w:id="2530"/>
        <w:bookmarkEnd w:id="2531"/>
      </w:del>
    </w:p>
    <w:p w14:paraId="1495066E" w14:textId="52C08309" w:rsidR="00E615D4" w:rsidDel="003D12C9" w:rsidRDefault="00E615D4" w:rsidP="0045212A">
      <w:pPr>
        <w:pStyle w:val="BodyText"/>
        <w:rPr>
          <w:del w:id="2532" w:author="Author"/>
        </w:rPr>
      </w:pPr>
      <w:bookmarkStart w:id="2533" w:name="_Toc37695439"/>
      <w:bookmarkStart w:id="2534" w:name="_Toc47427361"/>
      <w:bookmarkEnd w:id="2533"/>
      <w:bookmarkEnd w:id="2534"/>
    </w:p>
    <w:p w14:paraId="34246E5F" w14:textId="6AE63615" w:rsidR="00E615D4" w:rsidDel="003D12C9" w:rsidRDefault="00E615D4" w:rsidP="0045212A">
      <w:pPr>
        <w:pStyle w:val="BodyText"/>
        <w:rPr>
          <w:del w:id="2535" w:author="Author"/>
        </w:rPr>
      </w:pPr>
      <w:del w:id="2536" w:author="Author">
        <w:r w:rsidDel="003D12C9">
          <w:delText>Once the Edit Claim Payment Information form has been completed, the user may click the Submit button to save the changes included on the form. If the payment adjustments made match the payment line item and claim information, the payment adjustments will be saved successfully and a message will display. Otherwise, the system will display an error message and the modifications will not be saved.</w:delText>
        </w:r>
        <w:bookmarkStart w:id="2537" w:name="_Toc37695440"/>
        <w:bookmarkStart w:id="2538" w:name="_Toc47427362"/>
        <w:bookmarkEnd w:id="2537"/>
        <w:bookmarkEnd w:id="2538"/>
      </w:del>
    </w:p>
    <w:p w14:paraId="74AB0621" w14:textId="1CB5A0C4" w:rsidR="00E615D4" w:rsidDel="003D12C9" w:rsidRDefault="00E615D4" w:rsidP="0045212A">
      <w:pPr>
        <w:pStyle w:val="BodyText"/>
        <w:rPr>
          <w:del w:id="2539" w:author="Author"/>
        </w:rPr>
      </w:pPr>
      <w:bookmarkStart w:id="2540" w:name="_Toc37695441"/>
      <w:bookmarkStart w:id="2541" w:name="_Toc47427363"/>
      <w:bookmarkEnd w:id="2540"/>
      <w:bookmarkEnd w:id="2541"/>
    </w:p>
    <w:p w14:paraId="70915CAF" w14:textId="6F68D325" w:rsidR="00E615D4" w:rsidDel="003D12C9" w:rsidRDefault="00E615D4" w:rsidP="0045212A">
      <w:pPr>
        <w:pStyle w:val="BodyText"/>
        <w:rPr>
          <w:del w:id="2542" w:author="Author"/>
        </w:rPr>
      </w:pPr>
      <w:del w:id="2543" w:author="Author">
        <w:r w:rsidDel="003D12C9">
          <w:delText xml:space="preserve">The </w:delText>
        </w:r>
        <w:r w:rsidRPr="009C7E06" w:rsidDel="003D12C9">
          <w:delText>Unmatched Claim Reconciliation Page</w:delText>
        </w:r>
        <w:r w:rsidDel="003D12C9">
          <w:delText xml:space="preserve"> also includes a Claim Line Items table for reviewing the line items included on the selected claim. This table includes the following headers:</w:delText>
        </w:r>
        <w:bookmarkStart w:id="2544" w:name="_Toc37695442"/>
        <w:bookmarkStart w:id="2545" w:name="_Toc47427364"/>
        <w:bookmarkEnd w:id="2544"/>
        <w:bookmarkEnd w:id="2545"/>
      </w:del>
    </w:p>
    <w:p w14:paraId="139DA867" w14:textId="79F2289F" w:rsidR="00E615D4" w:rsidDel="003D12C9" w:rsidRDefault="00E615D4" w:rsidP="00E8623F">
      <w:pPr>
        <w:pStyle w:val="BodyText"/>
        <w:numPr>
          <w:ilvl w:val="0"/>
          <w:numId w:val="32"/>
        </w:numPr>
        <w:rPr>
          <w:del w:id="2546" w:author="Author"/>
        </w:rPr>
      </w:pPr>
      <w:del w:id="2547" w:author="Author">
        <w:r w:rsidDel="003D12C9">
          <w:delText>Line # – The line number of the claim line item.</w:delText>
        </w:r>
        <w:bookmarkStart w:id="2548" w:name="_Toc37695443"/>
        <w:bookmarkStart w:id="2549" w:name="_Toc47427365"/>
        <w:bookmarkEnd w:id="2548"/>
        <w:bookmarkEnd w:id="2549"/>
      </w:del>
    </w:p>
    <w:p w14:paraId="22523097" w14:textId="2A711EE8" w:rsidR="00E615D4" w:rsidDel="003D12C9" w:rsidRDefault="00E615D4" w:rsidP="00E8623F">
      <w:pPr>
        <w:pStyle w:val="BodyText"/>
        <w:numPr>
          <w:ilvl w:val="0"/>
          <w:numId w:val="32"/>
        </w:numPr>
        <w:rPr>
          <w:del w:id="2550" w:author="Author"/>
        </w:rPr>
      </w:pPr>
      <w:del w:id="2551" w:author="Author">
        <w:r w:rsidDel="003D12C9">
          <w:delText>Medical Code – The medical code of the service performed in the claim line item.</w:delText>
        </w:r>
        <w:bookmarkStart w:id="2552" w:name="_Toc37695444"/>
        <w:bookmarkStart w:id="2553" w:name="_Toc47427366"/>
        <w:bookmarkEnd w:id="2552"/>
        <w:bookmarkEnd w:id="2553"/>
      </w:del>
    </w:p>
    <w:p w14:paraId="461EDB09" w14:textId="0D06ED76" w:rsidR="00E615D4" w:rsidDel="003D12C9" w:rsidRDefault="00E615D4" w:rsidP="00E8623F">
      <w:pPr>
        <w:pStyle w:val="BodyText"/>
        <w:numPr>
          <w:ilvl w:val="0"/>
          <w:numId w:val="32"/>
        </w:numPr>
        <w:rPr>
          <w:del w:id="2554" w:author="Author"/>
        </w:rPr>
      </w:pPr>
      <w:del w:id="2555" w:author="Author">
        <w:r w:rsidDel="003D12C9">
          <w:delText>Desc</w:delText>
        </w:r>
      </w:del>
      <w:ins w:id="2556" w:author="Author">
        <w:del w:id="2557" w:author="Author">
          <w:r w:rsidR="008D5FEA" w:rsidDel="003D12C9">
            <w:delText>.</w:delText>
          </w:r>
        </w:del>
      </w:ins>
      <w:del w:id="2558" w:author="Author">
        <w:r w:rsidDel="003D12C9">
          <w:delText>ription – A text description of the service performed in the claim line item.</w:delText>
        </w:r>
        <w:bookmarkStart w:id="2559" w:name="_Toc37695445"/>
        <w:bookmarkStart w:id="2560" w:name="_Toc47427367"/>
        <w:bookmarkEnd w:id="2559"/>
        <w:bookmarkEnd w:id="2560"/>
      </w:del>
    </w:p>
    <w:p w14:paraId="28C5BB5E" w14:textId="10AD40A3" w:rsidR="00E615D4" w:rsidDel="003D12C9" w:rsidRDefault="00E615D4" w:rsidP="00E8623F">
      <w:pPr>
        <w:pStyle w:val="BodyText"/>
        <w:numPr>
          <w:ilvl w:val="0"/>
          <w:numId w:val="32"/>
        </w:numPr>
        <w:rPr>
          <w:del w:id="2561" w:author="Author"/>
        </w:rPr>
      </w:pPr>
      <w:del w:id="2562" w:author="Author">
        <w:r w:rsidDel="003D12C9">
          <w:delText>Service</w:delText>
        </w:r>
      </w:del>
      <w:ins w:id="2563" w:author="Author">
        <w:del w:id="2564" w:author="Author">
          <w:r w:rsidR="008D5FEA" w:rsidDel="003D12C9">
            <w:delText xml:space="preserve"> Begin</w:delText>
          </w:r>
        </w:del>
      </w:ins>
      <w:del w:id="2565" w:author="Author">
        <w:r w:rsidDel="003D12C9">
          <w:delText xml:space="preserve"> Date – The date of service for the claim line item.</w:delText>
        </w:r>
        <w:bookmarkStart w:id="2566" w:name="_Toc37695446"/>
        <w:bookmarkStart w:id="2567" w:name="_Toc47427368"/>
        <w:bookmarkEnd w:id="2566"/>
        <w:bookmarkEnd w:id="2567"/>
      </w:del>
    </w:p>
    <w:p w14:paraId="44B1C97C" w14:textId="1FF49A5A" w:rsidR="00E615D4" w:rsidDel="003D12C9" w:rsidRDefault="00E615D4" w:rsidP="00E8623F">
      <w:pPr>
        <w:pStyle w:val="BodyText"/>
        <w:numPr>
          <w:ilvl w:val="0"/>
          <w:numId w:val="32"/>
        </w:numPr>
        <w:rPr>
          <w:del w:id="2568" w:author="Author"/>
        </w:rPr>
      </w:pPr>
      <w:del w:id="2569" w:author="Author">
        <w:r w:rsidDel="003D12C9">
          <w:delText>Billed Am</w:delText>
        </w:r>
      </w:del>
      <w:ins w:id="2570" w:author="Author">
        <w:del w:id="2571" w:author="Author">
          <w:r w:rsidR="008D5FEA" w:rsidDel="003D12C9">
            <w:delText>oun</w:delText>
          </w:r>
        </w:del>
      </w:ins>
      <w:del w:id="2572" w:author="Author">
        <w:r w:rsidDel="003D12C9">
          <w:delText>t – The amount billed for the service performed in the claim line item.</w:delText>
        </w:r>
        <w:bookmarkStart w:id="2573" w:name="_Toc37695447"/>
        <w:bookmarkStart w:id="2574" w:name="_Toc47427369"/>
        <w:bookmarkEnd w:id="2573"/>
        <w:bookmarkEnd w:id="2574"/>
      </w:del>
    </w:p>
    <w:p w14:paraId="738B66B2" w14:textId="7AEAC73A" w:rsidR="00E615D4" w:rsidDel="003D12C9" w:rsidRDefault="00E615D4" w:rsidP="00E8623F">
      <w:pPr>
        <w:pStyle w:val="BodyText"/>
        <w:numPr>
          <w:ilvl w:val="0"/>
          <w:numId w:val="32"/>
        </w:numPr>
        <w:rPr>
          <w:del w:id="2575" w:author="Author"/>
        </w:rPr>
      </w:pPr>
      <w:del w:id="2576" w:author="Author">
        <w:r w:rsidDel="003D12C9">
          <w:delText>Billed Units – The count of units billed for the service performed in the claim line item.</w:delText>
        </w:r>
        <w:bookmarkStart w:id="2577" w:name="_Toc37695448"/>
        <w:bookmarkStart w:id="2578" w:name="_Toc47427370"/>
        <w:bookmarkEnd w:id="2577"/>
        <w:bookmarkEnd w:id="2578"/>
      </w:del>
    </w:p>
    <w:p w14:paraId="45EFB3E6" w14:textId="7A185FD4" w:rsidR="00E615D4" w:rsidDel="003D12C9" w:rsidRDefault="00E615D4" w:rsidP="00E8623F">
      <w:pPr>
        <w:pStyle w:val="BodyText"/>
        <w:numPr>
          <w:ilvl w:val="0"/>
          <w:numId w:val="32"/>
        </w:numPr>
        <w:rPr>
          <w:del w:id="2579" w:author="Author"/>
        </w:rPr>
      </w:pPr>
      <w:del w:id="2580" w:author="Author">
        <w:r w:rsidDel="003D12C9">
          <w:delText>Modifiers – Any modifiers applied to the claim line item.</w:delText>
        </w:r>
        <w:bookmarkStart w:id="2581" w:name="_Toc37695449"/>
        <w:bookmarkStart w:id="2582" w:name="_Toc47427371"/>
        <w:bookmarkEnd w:id="2581"/>
        <w:bookmarkEnd w:id="2582"/>
      </w:del>
    </w:p>
    <w:p w14:paraId="17D55480" w14:textId="5C12FBB5" w:rsidR="00E615D4" w:rsidDel="003D12C9" w:rsidRDefault="00E615D4" w:rsidP="00E8623F">
      <w:pPr>
        <w:pStyle w:val="BodyText"/>
        <w:numPr>
          <w:ilvl w:val="0"/>
          <w:numId w:val="32"/>
        </w:numPr>
        <w:rPr>
          <w:del w:id="2583" w:author="Author"/>
        </w:rPr>
      </w:pPr>
      <w:del w:id="2584" w:author="Author">
        <w:r w:rsidDel="003D12C9">
          <w:delText>Status – The current status of the claim line item.</w:delText>
        </w:r>
        <w:bookmarkStart w:id="2585" w:name="_Toc37695450"/>
        <w:bookmarkStart w:id="2586" w:name="_Toc47427372"/>
        <w:bookmarkEnd w:id="2585"/>
        <w:bookmarkEnd w:id="2586"/>
      </w:del>
    </w:p>
    <w:p w14:paraId="6E177316" w14:textId="5F4F3481" w:rsidR="00E615D4" w:rsidDel="003D12C9" w:rsidRDefault="00E615D4" w:rsidP="00E8623F">
      <w:pPr>
        <w:pStyle w:val="BodyText"/>
        <w:numPr>
          <w:ilvl w:val="0"/>
          <w:numId w:val="32"/>
        </w:numPr>
        <w:rPr>
          <w:del w:id="2587" w:author="Author"/>
        </w:rPr>
      </w:pPr>
      <w:bookmarkStart w:id="2588" w:name="_Toc37695451"/>
      <w:bookmarkStart w:id="2589" w:name="_Toc47427373"/>
      <w:bookmarkEnd w:id="2588"/>
      <w:bookmarkEnd w:id="2589"/>
    </w:p>
    <w:p w14:paraId="1C325E26" w14:textId="2C1D96CF" w:rsidR="00CF6BF8" w:rsidDel="003D12C9" w:rsidRDefault="00E615D4" w:rsidP="0045212A">
      <w:pPr>
        <w:pStyle w:val="BodyText"/>
        <w:rPr>
          <w:ins w:id="2590" w:author="Author"/>
          <w:del w:id="2591" w:author="Author"/>
        </w:rPr>
      </w:pPr>
      <w:del w:id="2592" w:author="Author">
        <w:r w:rsidDel="003D12C9">
          <w:delText xml:space="preserve">The Claim Line Items table includes a line item for each line item associated with the selected claim. For each line item, data for each of the above headers will be displayed. </w:delText>
        </w:r>
      </w:del>
      <w:bookmarkStart w:id="2593" w:name="_Toc37695452"/>
      <w:bookmarkStart w:id="2594" w:name="_Toc47427374"/>
      <w:bookmarkEnd w:id="2593"/>
      <w:bookmarkEnd w:id="2594"/>
    </w:p>
    <w:p w14:paraId="7802BD3F" w14:textId="7464D7A5" w:rsidR="008D5FEA" w:rsidDel="003D12C9" w:rsidRDefault="008D5FEA" w:rsidP="00E8623F">
      <w:pPr>
        <w:pStyle w:val="BodyText"/>
        <w:numPr>
          <w:ilvl w:val="0"/>
          <w:numId w:val="32"/>
        </w:numPr>
        <w:rPr>
          <w:ins w:id="2595" w:author="Author"/>
          <w:del w:id="2596" w:author="Author"/>
        </w:rPr>
      </w:pPr>
      <w:ins w:id="2597" w:author="Author">
        <w:del w:id="2598" w:author="Author">
          <w:r w:rsidDel="003D12C9">
            <w:delText>Line Item Sequence – The Line Item Sequence number for the service performed in the claim line item.</w:delText>
          </w:r>
          <w:bookmarkStart w:id="2599" w:name="_Toc37695453"/>
          <w:bookmarkStart w:id="2600" w:name="_Toc47427375"/>
          <w:bookmarkEnd w:id="2599"/>
          <w:bookmarkEnd w:id="2600"/>
        </w:del>
      </w:ins>
    </w:p>
    <w:p w14:paraId="3571CD0C" w14:textId="05EE465C" w:rsidR="008D5FEA" w:rsidDel="003D12C9" w:rsidRDefault="008D5FEA" w:rsidP="00E8623F">
      <w:pPr>
        <w:pStyle w:val="BodyText"/>
        <w:numPr>
          <w:ilvl w:val="0"/>
          <w:numId w:val="32"/>
        </w:numPr>
        <w:rPr>
          <w:ins w:id="2601" w:author="Author"/>
          <w:del w:id="2602" w:author="Author"/>
        </w:rPr>
      </w:pPr>
      <w:ins w:id="2603" w:author="Author">
        <w:del w:id="2604" w:author="Author">
          <w:r w:rsidDel="003D12C9">
            <w:delText>Amount Billed – The amount billed for the service performed in the claim line item.</w:delText>
          </w:r>
          <w:bookmarkStart w:id="2605" w:name="_Toc37695454"/>
          <w:bookmarkStart w:id="2606" w:name="_Toc47427376"/>
          <w:bookmarkEnd w:id="2605"/>
          <w:bookmarkEnd w:id="2606"/>
        </w:del>
      </w:ins>
    </w:p>
    <w:p w14:paraId="603AE829" w14:textId="2DFF0AF8" w:rsidR="008D5FEA" w:rsidDel="003D12C9" w:rsidRDefault="008D5FEA" w:rsidP="00E8623F">
      <w:pPr>
        <w:pStyle w:val="BodyText"/>
        <w:numPr>
          <w:ilvl w:val="0"/>
          <w:numId w:val="32"/>
        </w:numPr>
        <w:rPr>
          <w:ins w:id="2607" w:author="Author"/>
          <w:del w:id="2608" w:author="Author"/>
        </w:rPr>
      </w:pPr>
      <w:ins w:id="2609" w:author="Author">
        <w:del w:id="2610" w:author="Author">
          <w:r w:rsidDel="003D12C9">
            <w:delText>Amount Paid – The amount paid for the service performed in the claim line item.</w:delText>
          </w:r>
          <w:bookmarkStart w:id="2611" w:name="_Toc37695455"/>
          <w:bookmarkStart w:id="2612" w:name="_Toc47427377"/>
          <w:bookmarkEnd w:id="2611"/>
          <w:bookmarkEnd w:id="2612"/>
        </w:del>
      </w:ins>
    </w:p>
    <w:p w14:paraId="78138714" w14:textId="2C549D3E" w:rsidR="008D5FEA" w:rsidDel="003D12C9" w:rsidRDefault="008D5FEA" w:rsidP="0045212A">
      <w:pPr>
        <w:pStyle w:val="BodyText"/>
        <w:rPr>
          <w:del w:id="2613" w:author="Author"/>
        </w:rPr>
      </w:pPr>
      <w:bookmarkStart w:id="2614" w:name="_Toc37695456"/>
      <w:bookmarkStart w:id="2615" w:name="_Toc47427378"/>
      <w:bookmarkEnd w:id="2614"/>
      <w:bookmarkEnd w:id="2615"/>
    </w:p>
    <w:p w14:paraId="5073DB6A" w14:textId="77777777" w:rsidR="00BC6B42" w:rsidRDefault="00BC6B42" w:rsidP="007B24D4">
      <w:pPr>
        <w:pStyle w:val="Heading2"/>
        <w:ind w:left="432" w:hanging="432"/>
      </w:pPr>
      <w:bookmarkStart w:id="2616" w:name="_Toc47427379"/>
      <w:r>
        <w:t>Reject Claims Page</w:t>
      </w:r>
      <w:bookmarkEnd w:id="2616"/>
    </w:p>
    <w:p w14:paraId="4FF8CF97" w14:textId="4B9030CC" w:rsidR="00ED0431" w:rsidRDefault="00ED0431" w:rsidP="00ED0431">
      <w:pPr>
        <w:pStyle w:val="Caption"/>
      </w:pPr>
      <w:bookmarkStart w:id="2617" w:name="_Toc47423401"/>
      <w:r>
        <w:t xml:space="preserve">Figure </w:t>
      </w:r>
      <w:fldSimple w:instr=" SEQ Figure \* ARABIC ">
        <w:r w:rsidR="00F816FB">
          <w:rPr>
            <w:noProof/>
          </w:rPr>
          <w:t>14</w:t>
        </w:r>
      </w:fldSimple>
      <w:r>
        <w:t xml:space="preserve">: </w:t>
      </w:r>
      <w:r w:rsidRPr="00A8025B">
        <w:t>Reject Claims Page</w:t>
      </w:r>
      <w:bookmarkEnd w:id="2617"/>
    </w:p>
    <w:p w14:paraId="07B5517F" w14:textId="2BAB9CF9" w:rsidR="00BC6B42" w:rsidRDefault="004F0F49" w:rsidP="00ED0431">
      <w:pPr>
        <w:pStyle w:val="BodyText"/>
        <w:keepNext/>
        <w:jc w:val="center"/>
      </w:pPr>
      <w:ins w:id="2618" w:author="Author">
        <w:r>
          <w:rPr>
            <w:noProof/>
          </w:rPr>
          <w:drawing>
            <wp:inline distT="0" distB="0" distL="0" distR="0" wp14:anchorId="71B1B52D" wp14:editId="4A760F4C">
              <wp:extent cx="5486400" cy="3532163"/>
              <wp:effectExtent l="19050" t="19050" r="19050" b="11430"/>
              <wp:docPr id="251" name="Picture 251" descr="This figure depicts the FPPS Reject Claims Page. The Reject Claims page allows a FPPS user to select one or many claims and accept or reverse a disappro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1.PNG"/>
                      <pic:cNvPicPr/>
                    </pic:nvPicPr>
                    <pic:blipFill>
                      <a:blip r:embed="rId59"/>
                      <a:stretch>
                        <a:fillRect/>
                      </a:stretch>
                    </pic:blipFill>
                    <pic:spPr>
                      <a:xfrm>
                        <a:off x="0" y="0"/>
                        <a:ext cx="5486400" cy="3532163"/>
                      </a:xfrm>
                      <a:prstGeom prst="rect">
                        <a:avLst/>
                      </a:prstGeom>
                      <a:ln>
                        <a:solidFill>
                          <a:schemeClr val="tx1"/>
                        </a:solidFill>
                      </a:ln>
                    </pic:spPr>
                  </pic:pic>
                </a:graphicData>
              </a:graphic>
            </wp:inline>
          </w:drawing>
        </w:r>
      </w:ins>
      <w:del w:id="2619" w:author="Author">
        <w:r w:rsidR="00BC6B42" w:rsidDel="008D5FEA">
          <w:rPr>
            <w:noProof/>
          </w:rPr>
          <w:drawing>
            <wp:inline distT="0" distB="0" distL="0" distR="0" wp14:anchorId="02197F7E" wp14:editId="23A9FB8A">
              <wp:extent cx="5943600" cy="3081528"/>
              <wp:effectExtent l="19050" t="19050" r="19050" b="241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089" t="18461" r="19712" b="11213"/>
                      <a:stretch/>
                    </pic:blipFill>
                    <pic:spPr bwMode="auto">
                      <a:xfrm>
                        <a:off x="0" y="0"/>
                        <a:ext cx="5943600" cy="30815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commentRangeStart w:id="2620"/>
        <w:r w:rsidR="00566E65" w:rsidDel="004F0F49">
          <w:rPr>
            <w:noProof/>
          </w:rPr>
          <w:drawing>
            <wp:inline distT="0" distB="0" distL="0" distR="0" wp14:anchorId="722F3DB0" wp14:editId="0F6C1044">
              <wp:extent cx="5943600" cy="3027045"/>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27045"/>
                      </a:xfrm>
                      <a:prstGeom prst="rect">
                        <a:avLst/>
                      </a:prstGeom>
                    </pic:spPr>
                  </pic:pic>
                </a:graphicData>
              </a:graphic>
            </wp:inline>
          </w:drawing>
        </w:r>
      </w:del>
      <w:commentRangeEnd w:id="2620"/>
      <w:r w:rsidR="000911FB">
        <w:rPr>
          <w:rStyle w:val="CommentReference"/>
        </w:rPr>
        <w:commentReference w:id="2620"/>
      </w:r>
    </w:p>
    <w:p w14:paraId="7461ECF6" w14:textId="0EABB0C8" w:rsidR="00BC6B42" w:rsidDel="008D5FEA" w:rsidRDefault="00BC6B42" w:rsidP="0045212A">
      <w:pPr>
        <w:rPr>
          <w:del w:id="2621" w:author="Author"/>
        </w:rPr>
      </w:pPr>
      <w:r>
        <w:t xml:space="preserve">The Reject Claims page allows </w:t>
      </w:r>
      <w:r w:rsidR="008F4E33">
        <w:t>a FPPS</w:t>
      </w:r>
      <w:r>
        <w:t xml:space="preserve"> user to select one or many claims and accept or reverse a disapproval. Additionally, a comment can be applied to a claim prior to accepting or rejecting its disapproval and the history of a claim’s disapproval can be displayed.</w:t>
      </w:r>
    </w:p>
    <w:p w14:paraId="6BCC9D9E" w14:textId="77777777" w:rsidR="00BC6B42" w:rsidRDefault="00BC6B42" w:rsidP="0045212A"/>
    <w:p w14:paraId="23C797BB" w14:textId="083B6F92" w:rsidR="00BC6B42" w:rsidRDefault="00BC6B42" w:rsidP="0045212A">
      <w:r>
        <w:t xml:space="preserve">The user may select claims in the disapproved claims table and click either the “OK Disapproval” or “Reverse Disapproval” button at the bottom of the page. “OK Disapproval” will apply any comment added, set the claims to Complete, and reject any line items included in the claim. “Reverse Disapproval” will return the claim to an “Established” status. </w:t>
      </w:r>
      <w:r w:rsidR="0080171B">
        <w:t>Both</w:t>
      </w:r>
      <w:r>
        <w:t xml:space="preserve"> functions remove the claim from the table listing on this page.</w:t>
      </w:r>
    </w:p>
    <w:p w14:paraId="3B14B8FA" w14:textId="77777777" w:rsidR="00BC6B42" w:rsidRDefault="00BC6B42" w:rsidP="0045212A">
      <w:pPr>
        <w:pStyle w:val="BodyText"/>
      </w:pPr>
      <w:r>
        <w:t>The Disapproved Claims table provides a summary of claims in Disapproved status. The Disapproved Claims table includes the following information:</w:t>
      </w:r>
    </w:p>
    <w:p w14:paraId="250912B5" w14:textId="5A3E4A37" w:rsidR="00BC6B42" w:rsidRPr="006B2069" w:rsidRDefault="00BC6B42" w:rsidP="00B07E0D">
      <w:pPr>
        <w:pStyle w:val="BodyText"/>
        <w:numPr>
          <w:ilvl w:val="2"/>
          <w:numId w:val="14"/>
        </w:numPr>
        <w:ind w:left="720"/>
        <w:rPr>
          <w:b/>
        </w:rPr>
      </w:pPr>
      <w:r w:rsidRPr="006B2069">
        <w:rPr>
          <w:b/>
        </w:rPr>
        <w:t>Header:</w:t>
      </w:r>
    </w:p>
    <w:p w14:paraId="681F72F5" w14:textId="77777777" w:rsidR="00BC6B42" w:rsidRPr="008F40FC" w:rsidRDefault="00BC6B42" w:rsidP="00B07E0D">
      <w:pPr>
        <w:pStyle w:val="BodyText"/>
        <w:ind w:left="720"/>
      </w:pPr>
      <w:r w:rsidRPr="008F40FC">
        <w:t>The table</w:t>
      </w:r>
      <w:r>
        <w:t xml:space="preserve"> header provides a select all claims checkbox and organizational details of the table columns. The user may click on any header to alternate between sorting ascending and descending based on the data included in the column for all claims returned.</w:t>
      </w:r>
    </w:p>
    <w:p w14:paraId="198A0C9B" w14:textId="22B2134C" w:rsidR="00BC6B42" w:rsidRDefault="00BC6B42" w:rsidP="00E8623F">
      <w:pPr>
        <w:pStyle w:val="BodyText"/>
        <w:numPr>
          <w:ilvl w:val="0"/>
          <w:numId w:val="24"/>
        </w:numPr>
        <w:ind w:left="1080"/>
      </w:pPr>
      <w:r w:rsidRPr="00851AA6">
        <w:rPr>
          <w:b/>
          <w:bCs/>
        </w:rPr>
        <w:t xml:space="preserve">Checkbox </w:t>
      </w:r>
      <w:r>
        <w:t>– Selects all visible claims in the table</w:t>
      </w:r>
      <w:r w:rsidR="00B07E0D">
        <w:t>.</w:t>
      </w:r>
    </w:p>
    <w:p w14:paraId="6012437D" w14:textId="3043B1A5" w:rsidR="00BC6B42" w:rsidRDefault="00BC6B42" w:rsidP="00E8623F">
      <w:pPr>
        <w:pStyle w:val="BodyText"/>
        <w:numPr>
          <w:ilvl w:val="0"/>
          <w:numId w:val="24"/>
        </w:numPr>
        <w:ind w:left="1080"/>
      </w:pPr>
      <w:r w:rsidRPr="00851AA6">
        <w:rPr>
          <w:b/>
          <w:bCs/>
        </w:rPr>
        <w:t>Claim ID</w:t>
      </w:r>
      <w:r>
        <w:t xml:space="preserve"> – Column header for the numerical identifier of the claim</w:t>
      </w:r>
      <w:r w:rsidR="00B07E0D">
        <w:t>.</w:t>
      </w:r>
    </w:p>
    <w:p w14:paraId="37B4008E" w14:textId="3002CA9A" w:rsidR="00BC6B42" w:rsidRDefault="00BC6B42" w:rsidP="00E8623F">
      <w:pPr>
        <w:pStyle w:val="BodyText"/>
        <w:numPr>
          <w:ilvl w:val="0"/>
          <w:numId w:val="24"/>
        </w:numPr>
        <w:ind w:left="1080"/>
      </w:pPr>
      <w:r w:rsidRPr="00851AA6">
        <w:rPr>
          <w:b/>
          <w:bCs/>
        </w:rPr>
        <w:t>Claim Type</w:t>
      </w:r>
      <w:r>
        <w:t xml:space="preserve"> – Column header for the type of claim – Institutional, Professional, or Dental</w:t>
      </w:r>
      <w:r w:rsidR="00B07E0D">
        <w:t>.</w:t>
      </w:r>
    </w:p>
    <w:p w14:paraId="0522367E" w14:textId="77777777" w:rsidR="00282036" w:rsidRDefault="00282036" w:rsidP="00E8623F">
      <w:pPr>
        <w:pStyle w:val="BodyText"/>
        <w:numPr>
          <w:ilvl w:val="0"/>
          <w:numId w:val="24"/>
        </w:numPr>
        <w:ind w:left="1080"/>
        <w:rPr>
          <w:ins w:id="2622" w:author="Author"/>
        </w:rPr>
      </w:pPr>
      <w:ins w:id="2623" w:author="Author">
        <w:r w:rsidRPr="00851AA6">
          <w:rPr>
            <w:b/>
            <w:bCs/>
          </w:rPr>
          <w:lastRenderedPageBreak/>
          <w:t>Program Indicator</w:t>
        </w:r>
        <w:r>
          <w:t xml:space="preserve"> – Column header for the program indicator, which indicates which program the claim is associated with, defaulting to VA FEE if there is no program associated with the claim.</w:t>
        </w:r>
      </w:ins>
    </w:p>
    <w:p w14:paraId="0F8621E1" w14:textId="332A9EFE" w:rsidR="00BC6B42" w:rsidRPr="00851AA6" w:rsidDel="00282036" w:rsidRDefault="00BC6B42" w:rsidP="00E8623F">
      <w:pPr>
        <w:pStyle w:val="BodyText"/>
        <w:numPr>
          <w:ilvl w:val="0"/>
          <w:numId w:val="24"/>
        </w:numPr>
        <w:ind w:left="1080"/>
        <w:rPr>
          <w:del w:id="2624" w:author="Author"/>
          <w:b/>
          <w:bCs/>
        </w:rPr>
      </w:pPr>
      <w:del w:id="2625" w:author="Author">
        <w:r w:rsidRPr="00851AA6" w:rsidDel="00282036">
          <w:rPr>
            <w:b/>
            <w:bCs/>
          </w:rPr>
          <w:delText>Hero – Column header for the HERO program indicator, which is Y if the claim is associated to the HERO program and N if the claim is not associated with the HERO program.</w:delText>
        </w:r>
      </w:del>
    </w:p>
    <w:p w14:paraId="27CE637F" w14:textId="77777777" w:rsidR="00BC6B42" w:rsidRDefault="00BC6B42" w:rsidP="00E8623F">
      <w:pPr>
        <w:pStyle w:val="BodyText"/>
        <w:numPr>
          <w:ilvl w:val="0"/>
          <w:numId w:val="24"/>
        </w:numPr>
        <w:ind w:left="1080"/>
      </w:pPr>
      <w:r w:rsidRPr="00851AA6">
        <w:rPr>
          <w:b/>
          <w:bCs/>
        </w:rPr>
        <w:t>Patient ID</w:t>
      </w:r>
      <w:r>
        <w:t xml:space="preserve"> – The numerical identifier of the patient tied to the claim.</w:t>
      </w:r>
    </w:p>
    <w:p w14:paraId="33CBBFCD" w14:textId="77777777" w:rsidR="00BC6B42" w:rsidRDefault="00BC6B42" w:rsidP="00E8623F">
      <w:pPr>
        <w:pStyle w:val="BodyText"/>
        <w:numPr>
          <w:ilvl w:val="0"/>
          <w:numId w:val="24"/>
        </w:numPr>
        <w:ind w:left="1080"/>
      </w:pPr>
      <w:r w:rsidRPr="00851AA6">
        <w:rPr>
          <w:b/>
          <w:bCs/>
        </w:rPr>
        <w:t>Claim Date</w:t>
      </w:r>
      <w:r>
        <w:t xml:space="preserve"> – Column header for the date of service for the claim.</w:t>
      </w:r>
    </w:p>
    <w:p w14:paraId="2A89EBF3" w14:textId="77777777" w:rsidR="00BC6B42" w:rsidRDefault="00BC6B42" w:rsidP="00E8623F">
      <w:pPr>
        <w:pStyle w:val="BodyText"/>
        <w:numPr>
          <w:ilvl w:val="0"/>
          <w:numId w:val="24"/>
        </w:numPr>
        <w:ind w:left="1080"/>
      </w:pPr>
      <w:r w:rsidRPr="00851AA6">
        <w:rPr>
          <w:b/>
          <w:bCs/>
        </w:rPr>
        <w:t>Claim Amount</w:t>
      </w:r>
      <w:r>
        <w:t xml:space="preserve"> – Column header for the amount billed by the provider for the claim.</w:t>
      </w:r>
    </w:p>
    <w:p w14:paraId="082D7FE7" w14:textId="08E67CB1" w:rsidR="00BC6B42" w:rsidRDefault="00BC6B42" w:rsidP="00E8623F">
      <w:pPr>
        <w:pStyle w:val="BodyText"/>
        <w:numPr>
          <w:ilvl w:val="0"/>
          <w:numId w:val="24"/>
        </w:numPr>
        <w:ind w:left="1080"/>
      </w:pPr>
      <w:r w:rsidRPr="00851AA6">
        <w:rPr>
          <w:b/>
          <w:bCs/>
        </w:rPr>
        <w:t>Provider</w:t>
      </w:r>
      <w:del w:id="2626" w:author="Author">
        <w:r w:rsidRPr="00851AA6" w:rsidDel="00CA4DEC">
          <w:rPr>
            <w:b/>
            <w:bCs/>
          </w:rPr>
          <w:delText xml:space="preserve"> Name </w:delText>
        </w:r>
      </w:del>
      <w:ins w:id="2627" w:author="Author">
        <w:r w:rsidR="00BA6929" w:rsidRPr="00851AA6">
          <w:rPr>
            <w:b/>
            <w:bCs/>
          </w:rPr>
          <w:t xml:space="preserve"> </w:t>
        </w:r>
      </w:ins>
      <w:r>
        <w:t>– Column header for name of the service provider for the claim.</w:t>
      </w:r>
    </w:p>
    <w:p w14:paraId="5490845A" w14:textId="77777777" w:rsidR="00BC6B42" w:rsidRDefault="00BC6B42" w:rsidP="00E8623F">
      <w:pPr>
        <w:pStyle w:val="BodyText"/>
        <w:numPr>
          <w:ilvl w:val="0"/>
          <w:numId w:val="24"/>
        </w:numPr>
        <w:ind w:left="1080"/>
      </w:pPr>
      <w:r w:rsidRPr="00851AA6">
        <w:rPr>
          <w:b/>
          <w:bCs/>
        </w:rPr>
        <w:t>Disapproved By</w:t>
      </w:r>
      <w:r>
        <w:t xml:space="preserve"> – The Windows NT name of the user who set the claim to the disapproved status.</w:t>
      </w:r>
    </w:p>
    <w:p w14:paraId="47325CD1" w14:textId="77777777" w:rsidR="00BC6B42" w:rsidRDefault="00BC6B42" w:rsidP="00E8623F">
      <w:pPr>
        <w:pStyle w:val="BodyText"/>
        <w:numPr>
          <w:ilvl w:val="0"/>
          <w:numId w:val="24"/>
        </w:numPr>
        <w:ind w:left="1080"/>
      </w:pPr>
      <w:r w:rsidRPr="00851AA6">
        <w:rPr>
          <w:b/>
          <w:bCs/>
        </w:rPr>
        <w:t>Disapproved Date</w:t>
      </w:r>
      <w:r>
        <w:t xml:space="preserve"> – The date the claim was set to the disapproved status.</w:t>
      </w:r>
    </w:p>
    <w:p w14:paraId="721F9BE2" w14:textId="77777777" w:rsidR="00BC6B42" w:rsidRDefault="00BC6B42" w:rsidP="00E8623F">
      <w:pPr>
        <w:pStyle w:val="BodyText"/>
        <w:numPr>
          <w:ilvl w:val="0"/>
          <w:numId w:val="24"/>
        </w:numPr>
        <w:ind w:left="1080"/>
      </w:pPr>
      <w:r w:rsidRPr="00851AA6">
        <w:rPr>
          <w:b/>
          <w:bCs/>
        </w:rPr>
        <w:t>Reason</w:t>
      </w:r>
      <w:r>
        <w:t xml:space="preserve"> – The numerical identifier of the reason code set when the claim was disapproved.</w:t>
      </w:r>
    </w:p>
    <w:p w14:paraId="41AC24C3" w14:textId="77777777" w:rsidR="00BC6B42" w:rsidRDefault="00BC6B42" w:rsidP="00E8623F">
      <w:pPr>
        <w:pStyle w:val="BodyText"/>
        <w:numPr>
          <w:ilvl w:val="0"/>
          <w:numId w:val="24"/>
        </w:numPr>
        <w:ind w:left="1080"/>
      </w:pPr>
      <w:r w:rsidRPr="00851AA6">
        <w:rPr>
          <w:b/>
          <w:bCs/>
        </w:rPr>
        <w:t>Explanation</w:t>
      </w:r>
      <w:r>
        <w:t xml:space="preserve"> – The comment applied to the claim when the claim was disapproved.</w:t>
      </w:r>
    </w:p>
    <w:p w14:paraId="040B29D4" w14:textId="77777777" w:rsidR="00BC6B42" w:rsidRDefault="00BC6B42" w:rsidP="00E8623F">
      <w:pPr>
        <w:pStyle w:val="BodyText"/>
        <w:numPr>
          <w:ilvl w:val="0"/>
          <w:numId w:val="24"/>
        </w:numPr>
        <w:ind w:left="1080"/>
      </w:pPr>
      <w:r w:rsidRPr="00851AA6">
        <w:rPr>
          <w:b/>
          <w:bCs/>
        </w:rPr>
        <w:t xml:space="preserve">Comments </w:t>
      </w:r>
      <w:r>
        <w:t>– Column containing a button for applying a comment on the acceptance or reversal of a disapproval.</w:t>
      </w:r>
    </w:p>
    <w:p w14:paraId="3B506D74" w14:textId="77777777" w:rsidR="00BC6B42" w:rsidRDefault="00BC6B42" w:rsidP="00E8623F">
      <w:pPr>
        <w:pStyle w:val="BodyText"/>
        <w:numPr>
          <w:ilvl w:val="0"/>
          <w:numId w:val="24"/>
        </w:numPr>
        <w:ind w:left="1080"/>
      </w:pPr>
      <w:r w:rsidRPr="00851AA6">
        <w:rPr>
          <w:b/>
          <w:bCs/>
        </w:rPr>
        <w:t xml:space="preserve">History </w:t>
      </w:r>
      <w:r>
        <w:t>– Column containing a button for displaying the Rejection History of a claim.</w:t>
      </w:r>
    </w:p>
    <w:p w14:paraId="1783C0E7" w14:textId="0E2824A1" w:rsidR="00BC6B42" w:rsidRPr="00245947" w:rsidRDefault="00BC6B42" w:rsidP="00B07E0D">
      <w:pPr>
        <w:pStyle w:val="BodyText"/>
        <w:numPr>
          <w:ilvl w:val="2"/>
          <w:numId w:val="14"/>
        </w:numPr>
        <w:ind w:left="720"/>
        <w:rPr>
          <w:b/>
        </w:rPr>
      </w:pPr>
      <w:r w:rsidRPr="00245947">
        <w:rPr>
          <w:b/>
        </w:rPr>
        <w:t>Table Lines:</w:t>
      </w:r>
    </w:p>
    <w:p w14:paraId="348C1584" w14:textId="77777777" w:rsidR="00BC6B42" w:rsidRDefault="00BC6B42" w:rsidP="00B07E0D">
      <w:pPr>
        <w:pStyle w:val="BodyText"/>
        <w:ind w:left="720"/>
      </w:pPr>
      <w:r>
        <w:t>Each line of the disapproved claim list table includes the functionality to select each claim via a checkbox on the left. The remaining data corresponds with the table header as stated above. Each line includes a Comment button, which will display a pop-up window allowing the entry of a comment for a claim prior to accepting or reversing its disapproval, and a History button, which will display a Claim Rejection history for the claim on that line.</w:t>
      </w:r>
    </w:p>
    <w:p w14:paraId="7D223A3F" w14:textId="080770F5" w:rsidR="00BC6B42" w:rsidRPr="00245947" w:rsidRDefault="00BC6B42" w:rsidP="00B07E0D">
      <w:pPr>
        <w:pStyle w:val="BodyText"/>
        <w:numPr>
          <w:ilvl w:val="2"/>
          <w:numId w:val="14"/>
        </w:numPr>
        <w:ind w:left="720"/>
        <w:rPr>
          <w:b/>
        </w:rPr>
      </w:pPr>
      <w:r w:rsidRPr="00245947">
        <w:rPr>
          <w:b/>
        </w:rPr>
        <w:t>Table Navigation Features:</w:t>
      </w:r>
    </w:p>
    <w:p w14:paraId="2521862A" w14:textId="77777777" w:rsidR="00BC6B42" w:rsidRDefault="00BC6B42" w:rsidP="00B07E0D">
      <w:pPr>
        <w:pStyle w:val="BodyText"/>
        <w:ind w:firstLine="720"/>
      </w:pPr>
      <w:r>
        <w:t>The following features are included above and below the table:</w:t>
      </w:r>
    </w:p>
    <w:p w14:paraId="1224B5BA" w14:textId="51FA6CEA" w:rsidR="00BC6B42" w:rsidRDefault="00BC6B42" w:rsidP="00E8623F">
      <w:pPr>
        <w:pStyle w:val="BodyText"/>
        <w:numPr>
          <w:ilvl w:val="0"/>
          <w:numId w:val="25"/>
        </w:numPr>
        <w:ind w:left="1080"/>
      </w:pPr>
      <w:r w:rsidRPr="00F816FB">
        <w:rPr>
          <w:b/>
          <w:bCs/>
        </w:rPr>
        <w:t>Number of results</w:t>
      </w:r>
      <w:r>
        <w:t xml:space="preserve"> – A count of claims in the system with the status Disapproved and assigned to the users currently selected stations (</w:t>
      </w:r>
      <w:r w:rsidRPr="00245947">
        <w:rPr>
          <w:b/>
          <w:i/>
        </w:rPr>
        <w:t xml:space="preserve">see section </w:t>
      </w:r>
      <w:del w:id="2628" w:author="Author">
        <w:r w:rsidRPr="00245947" w:rsidDel="007B24D4">
          <w:rPr>
            <w:b/>
            <w:i/>
          </w:rPr>
          <w:delText>4.1.</w:delText>
        </w:r>
      </w:del>
      <w:ins w:id="2629" w:author="Author">
        <w:r w:rsidR="007B24D4">
          <w:rPr>
            <w:b/>
            <w:i/>
          </w:rPr>
          <w:t>4.</w:t>
        </w:r>
      </w:ins>
      <w:r w:rsidRPr="00245947">
        <w:rPr>
          <w:b/>
          <w:i/>
        </w:rPr>
        <w:t>1</w:t>
      </w:r>
      <w:r>
        <w:t>).</w:t>
      </w:r>
    </w:p>
    <w:p w14:paraId="255C6A74" w14:textId="77777777" w:rsidR="00BC6B42" w:rsidRDefault="00BC6B42" w:rsidP="00E8623F">
      <w:pPr>
        <w:pStyle w:val="BodyText"/>
        <w:numPr>
          <w:ilvl w:val="0"/>
          <w:numId w:val="25"/>
        </w:numPr>
        <w:ind w:left="1080"/>
      </w:pPr>
      <w:r w:rsidRPr="00F816FB">
        <w:rPr>
          <w:b/>
          <w:bCs/>
        </w:rPr>
        <w:t>Double Arrow</w:t>
      </w:r>
      <w:r>
        <w:t xml:space="preserve"> – Navigates the user forward or backward 10 pages of claims.</w:t>
      </w:r>
    </w:p>
    <w:p w14:paraId="656C9B5C" w14:textId="77777777" w:rsidR="00BC6B42" w:rsidRDefault="00BC6B42" w:rsidP="00E8623F">
      <w:pPr>
        <w:pStyle w:val="BodyText"/>
        <w:numPr>
          <w:ilvl w:val="0"/>
          <w:numId w:val="25"/>
        </w:numPr>
        <w:ind w:left="1080"/>
      </w:pPr>
      <w:r w:rsidRPr="00F816FB">
        <w:rPr>
          <w:b/>
          <w:bCs/>
        </w:rPr>
        <w:t>Entries/Page</w:t>
      </w:r>
      <w:r>
        <w:t xml:space="preserve"> – A dropdown used to set how many claims should display per page of the table.</w:t>
      </w:r>
    </w:p>
    <w:p w14:paraId="1291139B" w14:textId="59051ACF" w:rsidR="00BC6B42" w:rsidRPr="00245947" w:rsidRDefault="00BC6B42" w:rsidP="00B07E0D">
      <w:pPr>
        <w:pStyle w:val="BodyText"/>
        <w:numPr>
          <w:ilvl w:val="2"/>
          <w:numId w:val="14"/>
        </w:numPr>
        <w:ind w:left="720"/>
        <w:rPr>
          <w:b/>
        </w:rPr>
      </w:pPr>
      <w:r w:rsidRPr="00245947">
        <w:rPr>
          <w:b/>
        </w:rPr>
        <w:t>Buttons:</w:t>
      </w:r>
    </w:p>
    <w:p w14:paraId="62A9EC76" w14:textId="489EFEA6" w:rsidR="00BC6B42" w:rsidRDefault="00BC6B42" w:rsidP="00B07E0D">
      <w:pPr>
        <w:pStyle w:val="BodyText"/>
        <w:ind w:firstLine="720"/>
      </w:pPr>
      <w:r>
        <w:t xml:space="preserve">The </w:t>
      </w:r>
      <w:r w:rsidR="00852CD2">
        <w:t>Rejected</w:t>
      </w:r>
      <w:r>
        <w:t xml:space="preserve"> Claim page offers the following buttons at the bottom of the page:</w:t>
      </w:r>
    </w:p>
    <w:p w14:paraId="2BE14BD3" w14:textId="77777777" w:rsidR="00BC6B42" w:rsidRDefault="00BC6B42" w:rsidP="00E8623F">
      <w:pPr>
        <w:pStyle w:val="BodyText"/>
        <w:numPr>
          <w:ilvl w:val="0"/>
          <w:numId w:val="26"/>
        </w:numPr>
        <w:ind w:left="1080"/>
      </w:pPr>
      <w:r w:rsidRPr="00F816FB">
        <w:rPr>
          <w:b/>
          <w:bCs/>
        </w:rPr>
        <w:t>OK Disapproval</w:t>
      </w:r>
      <w:r>
        <w:t xml:space="preserve"> – Sets any selected claim in the Disapproved Claims table above to the Completed status and any line items to the Rejected status. This will remove the claim from the table, apply any comment added via the Comment button, and show an OK in the rejection history of the claim</w:t>
      </w:r>
      <w:r w:rsidRPr="00F632DA">
        <w:t>.</w:t>
      </w:r>
    </w:p>
    <w:p w14:paraId="7D26B923" w14:textId="77777777" w:rsidR="00BC6B42" w:rsidRDefault="00BC6B42" w:rsidP="00E8623F">
      <w:pPr>
        <w:pStyle w:val="BodyText"/>
        <w:numPr>
          <w:ilvl w:val="0"/>
          <w:numId w:val="26"/>
        </w:numPr>
        <w:ind w:left="1080"/>
      </w:pPr>
      <w:r w:rsidRPr="00F816FB">
        <w:rPr>
          <w:b/>
          <w:bCs/>
        </w:rPr>
        <w:lastRenderedPageBreak/>
        <w:t>Reverse Disapproval</w:t>
      </w:r>
      <w:r>
        <w:t xml:space="preserve"> – Sets any selected claim in the Disapproved Claims table above to the Established status. This will remove the claim from the table, apply any comment added via the Comment button, and show a REVERSED in the rejection history of the claim.</w:t>
      </w:r>
    </w:p>
    <w:p w14:paraId="6E50D589" w14:textId="490D663C" w:rsidR="00B07E0D" w:rsidRDefault="00B07E0D" w:rsidP="00B07E0D">
      <w:pPr>
        <w:pStyle w:val="Caption"/>
      </w:pPr>
      <w:bookmarkStart w:id="2630" w:name="_Toc47423402"/>
      <w:r>
        <w:t xml:space="preserve">Figure </w:t>
      </w:r>
      <w:fldSimple w:instr=" SEQ Figure \* ARABIC ">
        <w:r w:rsidR="00F816FB">
          <w:rPr>
            <w:noProof/>
          </w:rPr>
          <w:t>15</w:t>
        </w:r>
      </w:fldSimple>
      <w:r>
        <w:t xml:space="preserve">: </w:t>
      </w:r>
      <w:r w:rsidRPr="00A8025B">
        <w:t xml:space="preserve">Reject Claims Page </w:t>
      </w:r>
      <w:r w:rsidR="00B54FCC">
        <w:t>–</w:t>
      </w:r>
      <w:r w:rsidRPr="00A8025B">
        <w:t xml:space="preserve"> Comment Modal</w:t>
      </w:r>
      <w:bookmarkEnd w:id="2630"/>
    </w:p>
    <w:p w14:paraId="51996B99" w14:textId="77777777" w:rsidR="00BC6B42" w:rsidRDefault="00BC6B42" w:rsidP="00B07E0D">
      <w:pPr>
        <w:pStyle w:val="BodyText"/>
        <w:keepNext/>
        <w:jc w:val="center"/>
      </w:pPr>
      <w:r>
        <w:rPr>
          <w:noProof/>
        </w:rPr>
        <w:drawing>
          <wp:inline distT="0" distB="0" distL="0" distR="0" wp14:anchorId="5CEB9E26" wp14:editId="7D446F54">
            <wp:extent cx="3657600" cy="1918833"/>
            <wp:effectExtent l="19050" t="19050" r="19050" b="24765"/>
            <wp:docPr id="36" name="Picture 36" descr="This figure depicts the FPPS Reject Claims Page's Comment Mo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brittingham\AppData\Local\Microsoft\Windows\INetCache\Content.Word\CommentModal.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32102" t="25000" r="32103" b="39759"/>
                    <a:stretch/>
                  </pic:blipFill>
                  <pic:spPr bwMode="auto">
                    <a:xfrm>
                      <a:off x="0" y="0"/>
                      <a:ext cx="3657600" cy="19188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4B22585" w14:textId="77777777" w:rsidR="00BC6B42" w:rsidRDefault="00BC6B42" w:rsidP="0045212A">
      <w:pPr>
        <w:pStyle w:val="BodyText"/>
      </w:pPr>
      <w:r>
        <w:t>When applying a comment to a claim, a window appears, providing a text box to enter a text comment into. This window includes the claim id of the claim the comment will apply to in the header. Once a comment has been entered, a save button is provided which will keep the comment attached to that record.</w:t>
      </w:r>
    </w:p>
    <w:p w14:paraId="715650AE" w14:textId="77777777" w:rsidR="00BC6B42" w:rsidRDefault="00BC6B42" w:rsidP="0045212A">
      <w:pPr>
        <w:pStyle w:val="BodyText"/>
      </w:pPr>
      <w:r w:rsidRPr="007D09AF">
        <w:rPr>
          <w:b/>
        </w:rPr>
        <w:t>NOTE:</w:t>
      </w:r>
      <w:r>
        <w:t xml:space="preserve"> To complete the step of applying a comment to a claim disapproval, the disapproval must be accepted or reversed after entering the comment into the comment window.</w:t>
      </w:r>
    </w:p>
    <w:p w14:paraId="297D3AA5" w14:textId="50D67018" w:rsidR="00B07E0D" w:rsidRDefault="004F6A99" w:rsidP="00B07E0D">
      <w:pPr>
        <w:pStyle w:val="Caption"/>
      </w:pPr>
      <w:bookmarkStart w:id="2631" w:name="_Toc47423403"/>
      <w:ins w:id="2632" w:author="Author">
        <w:r>
          <w:rPr>
            <w:noProof/>
          </w:rPr>
          <w:drawing>
            <wp:inline distT="0" distB="0" distL="0" distR="0" wp14:anchorId="4D973823" wp14:editId="3DF158B7">
              <wp:extent cx="5943600" cy="415925"/>
              <wp:effectExtent l="19050" t="19050" r="19050" b="22225"/>
              <wp:docPr id="252" name="Picture 252" descr="This figure depicts the FPPS Reject Claims Page with the Rejection History Table. The Disapproved Claims History table provides historical summary of a claims disapproval his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12.PNG"/>
                      <pic:cNvPicPr/>
                    </pic:nvPicPr>
                    <pic:blipFill>
                      <a:blip r:embed="rId63"/>
                      <a:stretch>
                        <a:fillRect/>
                      </a:stretch>
                    </pic:blipFill>
                    <pic:spPr>
                      <a:xfrm>
                        <a:off x="0" y="0"/>
                        <a:ext cx="5943600" cy="415925"/>
                      </a:xfrm>
                      <a:prstGeom prst="rect">
                        <a:avLst/>
                      </a:prstGeom>
                      <a:ln>
                        <a:solidFill>
                          <a:schemeClr val="tx1"/>
                        </a:solidFill>
                      </a:ln>
                    </pic:spPr>
                  </pic:pic>
                </a:graphicData>
              </a:graphic>
            </wp:inline>
          </w:drawing>
        </w:r>
      </w:ins>
      <w:r w:rsidR="00B07E0D">
        <w:t xml:space="preserve">Figure </w:t>
      </w:r>
      <w:fldSimple w:instr=" SEQ Figure \* ARABIC ">
        <w:r w:rsidR="00F816FB">
          <w:rPr>
            <w:noProof/>
          </w:rPr>
          <w:t>16</w:t>
        </w:r>
      </w:fldSimple>
      <w:r w:rsidR="00B07E0D">
        <w:t xml:space="preserve">: </w:t>
      </w:r>
      <w:r w:rsidR="00B07E0D" w:rsidRPr="00A8025B">
        <w:t xml:space="preserve">Reject Claims Page </w:t>
      </w:r>
      <w:r w:rsidR="00B54FCC">
        <w:t>–</w:t>
      </w:r>
      <w:r w:rsidR="00B07E0D" w:rsidRPr="00A8025B">
        <w:t xml:space="preserve"> Rejection History Table</w:t>
      </w:r>
      <w:bookmarkEnd w:id="2631"/>
    </w:p>
    <w:p w14:paraId="17621CAC" w14:textId="3817E9D7" w:rsidR="00BC6B42" w:rsidRDefault="00BC6B42" w:rsidP="0045212A">
      <w:pPr>
        <w:pStyle w:val="BodyText"/>
        <w:keepNext/>
      </w:pPr>
    </w:p>
    <w:p w14:paraId="5F5F42CF" w14:textId="7DB42F20" w:rsidR="00BC6B42" w:rsidRDefault="00BC6B42" w:rsidP="0045212A">
      <w:pPr>
        <w:pStyle w:val="BodyText"/>
      </w:pPr>
      <w:r>
        <w:t xml:space="preserve">The Disapproved Claims History table provides historical summary of a </w:t>
      </w:r>
      <w:r w:rsidR="0080171B">
        <w:t>claim’s</w:t>
      </w:r>
      <w:r>
        <w:t xml:space="preserve"> disapproval history. The Disapproved Claims History table includes the following information for each previous disapproval executed for the selected claim:</w:t>
      </w:r>
    </w:p>
    <w:p w14:paraId="6492F44F" w14:textId="3BE969B2" w:rsidR="00BC6B42" w:rsidRPr="006B2069" w:rsidRDefault="00BC6B42" w:rsidP="008843E7">
      <w:pPr>
        <w:pStyle w:val="BodyText"/>
        <w:numPr>
          <w:ilvl w:val="0"/>
          <w:numId w:val="60"/>
        </w:numPr>
        <w:rPr>
          <w:b/>
        </w:rPr>
      </w:pPr>
      <w:r w:rsidRPr="006B2069">
        <w:rPr>
          <w:b/>
        </w:rPr>
        <w:t>Header:</w:t>
      </w:r>
    </w:p>
    <w:p w14:paraId="74B3773A" w14:textId="6B75C0D4" w:rsidR="00BC6B42" w:rsidRDefault="00BC6B42" w:rsidP="00E8623F">
      <w:pPr>
        <w:pStyle w:val="BodyText"/>
        <w:numPr>
          <w:ilvl w:val="0"/>
          <w:numId w:val="24"/>
        </w:numPr>
        <w:ind w:left="1080"/>
      </w:pPr>
      <w:r w:rsidRPr="00F816FB">
        <w:rPr>
          <w:b/>
          <w:bCs/>
        </w:rPr>
        <w:t xml:space="preserve">Date </w:t>
      </w:r>
      <w:r>
        <w:t>– The date of the disapproval of the claim</w:t>
      </w:r>
      <w:r w:rsidR="00B07E0D">
        <w:t>.</w:t>
      </w:r>
    </w:p>
    <w:p w14:paraId="23F1E7EE" w14:textId="1F736873" w:rsidR="00BC6B42" w:rsidRDefault="00BC6B42" w:rsidP="00E8623F">
      <w:pPr>
        <w:pStyle w:val="BodyText"/>
        <w:numPr>
          <w:ilvl w:val="0"/>
          <w:numId w:val="24"/>
        </w:numPr>
        <w:ind w:left="1080"/>
      </w:pPr>
      <w:r w:rsidRPr="00F816FB">
        <w:rPr>
          <w:b/>
          <w:bCs/>
        </w:rPr>
        <w:t>Rejected By</w:t>
      </w:r>
      <w:r>
        <w:t xml:space="preserve"> – The Windows NT name of the user who initiated the disapproval</w:t>
      </w:r>
      <w:r w:rsidR="00B07E0D">
        <w:t>.</w:t>
      </w:r>
    </w:p>
    <w:p w14:paraId="125B52AE" w14:textId="297AB8C1" w:rsidR="00BC6B42" w:rsidRDefault="00BC6B42" w:rsidP="00E8623F">
      <w:pPr>
        <w:pStyle w:val="BodyText"/>
        <w:numPr>
          <w:ilvl w:val="0"/>
          <w:numId w:val="24"/>
        </w:numPr>
        <w:ind w:left="1080"/>
      </w:pPr>
      <w:r w:rsidRPr="00F816FB">
        <w:rPr>
          <w:b/>
          <w:bCs/>
        </w:rPr>
        <w:t>Reason</w:t>
      </w:r>
      <w:r>
        <w:t xml:space="preserve"> – The numerical reason code for the disapproval</w:t>
      </w:r>
      <w:r w:rsidR="00B07E0D">
        <w:t>.</w:t>
      </w:r>
    </w:p>
    <w:p w14:paraId="547FA00C" w14:textId="640E87B2" w:rsidR="00BC6B42" w:rsidRDefault="00BC6B42" w:rsidP="00E8623F">
      <w:pPr>
        <w:pStyle w:val="BodyText"/>
        <w:numPr>
          <w:ilvl w:val="0"/>
          <w:numId w:val="24"/>
        </w:numPr>
        <w:ind w:left="1080"/>
      </w:pPr>
      <w:r w:rsidRPr="00F816FB">
        <w:rPr>
          <w:b/>
          <w:bCs/>
        </w:rPr>
        <w:t xml:space="preserve">Explanation </w:t>
      </w:r>
      <w:r>
        <w:t>– Any comment left on the disapproval</w:t>
      </w:r>
      <w:r w:rsidR="00B07E0D">
        <w:t>.</w:t>
      </w:r>
    </w:p>
    <w:p w14:paraId="3F2BC719" w14:textId="1C78B1BA" w:rsidR="00BC6B42" w:rsidRDefault="00BC6B42" w:rsidP="00E8623F">
      <w:pPr>
        <w:pStyle w:val="BodyText"/>
        <w:numPr>
          <w:ilvl w:val="0"/>
          <w:numId w:val="24"/>
        </w:numPr>
        <w:ind w:left="1080"/>
      </w:pPr>
      <w:r w:rsidRPr="00F816FB">
        <w:rPr>
          <w:b/>
          <w:bCs/>
        </w:rPr>
        <w:t>Reviewe</w:t>
      </w:r>
      <w:del w:id="2633" w:author="Author">
        <w:r w:rsidRPr="00F816FB" w:rsidDel="00BA6929">
          <w:rPr>
            <w:b/>
            <w:bCs/>
          </w:rPr>
          <w:delText>r</w:delText>
        </w:r>
      </w:del>
      <w:ins w:id="2634" w:author="Author">
        <w:r w:rsidR="00BA6929" w:rsidRPr="00F816FB">
          <w:rPr>
            <w:b/>
            <w:bCs/>
          </w:rPr>
          <w:t xml:space="preserve">d </w:t>
        </w:r>
        <w:proofErr w:type="gramStart"/>
        <w:r w:rsidR="00BA6929" w:rsidRPr="00F816FB">
          <w:rPr>
            <w:b/>
            <w:bCs/>
          </w:rPr>
          <w:t>By</w:t>
        </w:r>
      </w:ins>
      <w:proofErr w:type="gramEnd"/>
      <w:r w:rsidRPr="00F816FB">
        <w:rPr>
          <w:b/>
          <w:bCs/>
        </w:rPr>
        <w:t xml:space="preserve"> </w:t>
      </w:r>
      <w:r w:rsidRPr="00B54FCC">
        <w:t>–</w:t>
      </w:r>
      <w:r>
        <w:t xml:space="preserve"> If the claim disapproval was reversed or accepted, this is the Windows NT name of the user who reversed or accepted the disapproval</w:t>
      </w:r>
      <w:r w:rsidR="00B07E0D">
        <w:t>.</w:t>
      </w:r>
    </w:p>
    <w:p w14:paraId="0D81E2A7" w14:textId="5D46DBEC" w:rsidR="00BC6B42" w:rsidRDefault="00BC6B42" w:rsidP="00E8623F">
      <w:pPr>
        <w:pStyle w:val="BodyText"/>
        <w:numPr>
          <w:ilvl w:val="0"/>
          <w:numId w:val="24"/>
        </w:numPr>
        <w:ind w:left="1080"/>
      </w:pPr>
      <w:r w:rsidRPr="00F816FB">
        <w:rPr>
          <w:b/>
          <w:bCs/>
        </w:rPr>
        <w:t xml:space="preserve">Outcome </w:t>
      </w:r>
      <w:r>
        <w:t>– Either OK or REVERSED if the claim disapproval was accepted or reversed</w:t>
      </w:r>
      <w:r w:rsidR="00B07E0D">
        <w:t>.</w:t>
      </w:r>
    </w:p>
    <w:p w14:paraId="4AE0C89B" w14:textId="026FE526" w:rsidR="00BC6B42" w:rsidRDefault="00BC6B42" w:rsidP="00E8623F">
      <w:pPr>
        <w:pStyle w:val="BodyText"/>
        <w:numPr>
          <w:ilvl w:val="0"/>
          <w:numId w:val="24"/>
        </w:numPr>
        <w:ind w:left="1080"/>
      </w:pPr>
      <w:r w:rsidRPr="00F816FB">
        <w:rPr>
          <w:b/>
          <w:bCs/>
        </w:rPr>
        <w:lastRenderedPageBreak/>
        <w:t>Reviewer</w:t>
      </w:r>
      <w:del w:id="2635" w:author="Author">
        <w:r w:rsidRPr="00F816FB" w:rsidDel="00BA6929">
          <w:rPr>
            <w:b/>
            <w:bCs/>
          </w:rPr>
          <w:delText>’s</w:delText>
        </w:r>
      </w:del>
      <w:r w:rsidRPr="00F816FB">
        <w:rPr>
          <w:b/>
          <w:bCs/>
        </w:rPr>
        <w:t xml:space="preserve"> Comments</w:t>
      </w:r>
      <w:r>
        <w:t xml:space="preserve"> – Any comment left on the claim if the claim disapproval was accepted or reversed</w:t>
      </w:r>
      <w:r w:rsidR="00B07E0D">
        <w:t>.</w:t>
      </w:r>
    </w:p>
    <w:p w14:paraId="2C7CB508" w14:textId="77777777" w:rsidR="00BC6B42" w:rsidRPr="00245947" w:rsidRDefault="00BC6B42" w:rsidP="00D67205">
      <w:pPr>
        <w:pStyle w:val="BodyText"/>
        <w:numPr>
          <w:ilvl w:val="0"/>
          <w:numId w:val="24"/>
        </w:numPr>
        <w:rPr>
          <w:b/>
        </w:rPr>
      </w:pPr>
      <w:r w:rsidRPr="00245947">
        <w:rPr>
          <w:b/>
        </w:rPr>
        <w:t>Table Lines:</w:t>
      </w:r>
    </w:p>
    <w:p w14:paraId="4739BBC3" w14:textId="77777777" w:rsidR="00BC6B42" w:rsidRDefault="00BC6B42" w:rsidP="00D67205">
      <w:pPr>
        <w:pStyle w:val="BodyText"/>
        <w:ind w:left="720"/>
      </w:pPr>
      <w:r>
        <w:t>The data in the table lines corresponds with the table header as stated above. Reviewer, Outcome, and Reviewer’s Comments will only appear for a claim disapproval record if the disapproval was accepted or rejected.</w:t>
      </w:r>
    </w:p>
    <w:p w14:paraId="499AD514" w14:textId="18727BAD" w:rsidR="00BC6B42" w:rsidRDefault="000415A7" w:rsidP="007B24D4">
      <w:pPr>
        <w:pStyle w:val="Heading2"/>
        <w:ind w:left="432" w:hanging="432"/>
      </w:pPr>
      <w:bookmarkStart w:id="2636" w:name="_Toc47427380"/>
      <w:bookmarkStart w:id="2637" w:name="_Hlk490831537"/>
      <w:r>
        <w:t xml:space="preserve">Disapprove Claims </w:t>
      </w:r>
      <w:r w:rsidR="00BC6B42">
        <w:t>Page</w:t>
      </w:r>
      <w:bookmarkEnd w:id="2636"/>
    </w:p>
    <w:p w14:paraId="0F005E3E" w14:textId="11CDB203" w:rsidR="00F816FB" w:rsidRDefault="00F816FB" w:rsidP="00F816FB">
      <w:pPr>
        <w:pStyle w:val="Caption"/>
      </w:pPr>
      <w:bookmarkStart w:id="2638" w:name="_Toc47423404"/>
      <w:r>
        <w:t xml:space="preserve">Figure </w:t>
      </w:r>
      <w:fldSimple w:instr=" SEQ Figure \* ARABIC ">
        <w:r>
          <w:rPr>
            <w:noProof/>
          </w:rPr>
          <w:t>17</w:t>
        </w:r>
      </w:fldSimple>
      <w:r>
        <w:t xml:space="preserve">: </w:t>
      </w:r>
      <w:r w:rsidRPr="00A8025B">
        <w:t>Disapprove Claims Page</w:t>
      </w:r>
      <w:bookmarkEnd w:id="2638"/>
    </w:p>
    <w:p w14:paraId="16D65943" w14:textId="77777777" w:rsidR="00F816FB" w:rsidRDefault="008B4C3B" w:rsidP="00F816FB">
      <w:pPr>
        <w:pStyle w:val="BodyText"/>
        <w:keepNext/>
        <w:jc w:val="center"/>
      </w:pPr>
      <w:ins w:id="2639" w:author="Author">
        <w:r>
          <w:rPr>
            <w:noProof/>
          </w:rPr>
          <w:drawing>
            <wp:inline distT="0" distB="0" distL="0" distR="0" wp14:anchorId="79A8B103" wp14:editId="2E61B919">
              <wp:extent cx="5486400" cy="2486465"/>
              <wp:effectExtent l="19050" t="19050" r="19050" b="28575"/>
              <wp:docPr id="253" name="Picture 253" descr="This figure depicts the FPPS Disapprove Claims Page. The Disapprove Claim page allows a FPPS user to select a reason code and add comments to a disapproved claim through a queue page or the claim detail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13.PNG"/>
                      <pic:cNvPicPr/>
                    </pic:nvPicPr>
                    <pic:blipFill>
                      <a:blip r:embed="rId64"/>
                      <a:stretch>
                        <a:fillRect/>
                      </a:stretch>
                    </pic:blipFill>
                    <pic:spPr>
                      <a:xfrm>
                        <a:off x="0" y="0"/>
                        <a:ext cx="5486400" cy="2486465"/>
                      </a:xfrm>
                      <a:prstGeom prst="rect">
                        <a:avLst/>
                      </a:prstGeom>
                      <a:ln>
                        <a:solidFill>
                          <a:schemeClr val="tx1"/>
                        </a:solidFill>
                      </a:ln>
                    </pic:spPr>
                  </pic:pic>
                </a:graphicData>
              </a:graphic>
            </wp:inline>
          </w:drawing>
        </w:r>
      </w:ins>
    </w:p>
    <w:p w14:paraId="37EAF949" w14:textId="6DBB2303" w:rsidR="00BC6B42" w:rsidRDefault="00BC6B42" w:rsidP="0045212A">
      <w:pPr>
        <w:pStyle w:val="BodyText"/>
      </w:pPr>
      <w:r>
        <w:t>The Disapprov</w:t>
      </w:r>
      <w:r w:rsidR="000415A7">
        <w:t>e</w:t>
      </w:r>
      <w:r>
        <w:t xml:space="preserve"> </w:t>
      </w:r>
      <w:r w:rsidR="000415A7">
        <w:t xml:space="preserve">Claim </w:t>
      </w:r>
      <w:r>
        <w:t xml:space="preserve">page allows </w:t>
      </w:r>
      <w:r w:rsidR="008F4E33">
        <w:t>a FPPS</w:t>
      </w:r>
      <w:r>
        <w:t xml:space="preserve"> user to select a reason code and add comments to a disapproved claim through a queue page or the claim detail page. The reason code is required and is selectable from the Reason drop down box at the top of the page. The user may choose to provide a detailed disapproval comment in the Comments text box under the Reason box. The maximum character number allowance</w:t>
      </w:r>
      <w:r w:rsidDel="00952174">
        <w:t xml:space="preserve"> </w:t>
      </w:r>
      <w:r>
        <w:t xml:space="preserve">is 250 within the Comments text box. </w:t>
      </w:r>
    </w:p>
    <w:p w14:paraId="4C6A2AD4" w14:textId="4D7110F5" w:rsidR="00BC6B42" w:rsidRDefault="00BC6B42" w:rsidP="0045212A">
      <w:pPr>
        <w:pStyle w:val="BodyText"/>
      </w:pPr>
      <w:r>
        <w:t>Once the user has supplied the disapproval reason code, clicking the Disapprove button will process the claim status and applies the Reason and Comment to be shown on the Disapprove History tab on the claim detail page (</w:t>
      </w:r>
      <w:r w:rsidRPr="003C6EE3">
        <w:rPr>
          <w:b/>
          <w:i/>
        </w:rPr>
        <w:t xml:space="preserve">see section </w:t>
      </w:r>
      <w:del w:id="2640" w:author="Author">
        <w:r w:rsidRPr="003C6EE3" w:rsidDel="007B24D4">
          <w:rPr>
            <w:b/>
            <w:i/>
          </w:rPr>
          <w:delText>4.1.</w:delText>
        </w:r>
      </w:del>
      <w:ins w:id="2641" w:author="Author">
        <w:r w:rsidR="007B24D4">
          <w:rPr>
            <w:b/>
            <w:i/>
          </w:rPr>
          <w:t>4.</w:t>
        </w:r>
      </w:ins>
      <w:r w:rsidRPr="003C6EE3">
        <w:rPr>
          <w:b/>
          <w:i/>
        </w:rPr>
        <w:t>6</w:t>
      </w:r>
      <w:r>
        <w:t>). Alternatively, clicking the Cancel button will return the user to their previous page and not modify the claim.</w:t>
      </w:r>
    </w:p>
    <w:p w14:paraId="1FF9E188" w14:textId="77777777" w:rsidR="00BC6B42" w:rsidRDefault="00BC6B42" w:rsidP="0045212A">
      <w:pPr>
        <w:pStyle w:val="BodyText"/>
      </w:pPr>
      <w:r>
        <w:t>A Claims to Disapprove table provides a summary of disapproved claims at the bottom of the page. The Claims to Disapprove table includes the following information:</w:t>
      </w:r>
    </w:p>
    <w:p w14:paraId="504DE211" w14:textId="77777777" w:rsidR="00BC6B42" w:rsidRPr="003C6EE3" w:rsidRDefault="00BC6B42" w:rsidP="008843E7">
      <w:pPr>
        <w:pStyle w:val="BodyText"/>
        <w:numPr>
          <w:ilvl w:val="0"/>
          <w:numId w:val="60"/>
        </w:numPr>
        <w:rPr>
          <w:b/>
        </w:rPr>
      </w:pPr>
      <w:r w:rsidRPr="003C6EE3">
        <w:rPr>
          <w:b/>
        </w:rPr>
        <w:t>Header:</w:t>
      </w:r>
    </w:p>
    <w:p w14:paraId="56E680D7" w14:textId="77777777" w:rsidR="00BC6B42" w:rsidRDefault="00BC6B42" w:rsidP="0054106C">
      <w:pPr>
        <w:pStyle w:val="BodyText"/>
        <w:ind w:left="720"/>
      </w:pPr>
      <w:r>
        <w:t>The table header provides a name for each column of data displayed within the table lines.</w:t>
      </w:r>
    </w:p>
    <w:p w14:paraId="63E989B3" w14:textId="77777777" w:rsidR="00BC6B42" w:rsidRPr="001C33D1" w:rsidRDefault="00BC6B42" w:rsidP="008843E7">
      <w:pPr>
        <w:pStyle w:val="ListParagraph"/>
        <w:numPr>
          <w:ilvl w:val="0"/>
          <w:numId w:val="67"/>
        </w:numPr>
        <w:ind w:left="1080"/>
      </w:pPr>
      <w:r w:rsidRPr="001C33D1">
        <w:rPr>
          <w:b/>
          <w:bCs/>
        </w:rPr>
        <w:t>Claim ID</w:t>
      </w:r>
      <w:r w:rsidRPr="001C33D1">
        <w:t xml:space="preserve"> – Numerical identifier of the claim.</w:t>
      </w:r>
    </w:p>
    <w:p w14:paraId="115490D1" w14:textId="77777777" w:rsidR="00BC6B42" w:rsidRPr="001C33D1" w:rsidRDefault="00BC6B42" w:rsidP="008843E7">
      <w:pPr>
        <w:pStyle w:val="ListParagraph"/>
        <w:numPr>
          <w:ilvl w:val="0"/>
          <w:numId w:val="67"/>
        </w:numPr>
        <w:ind w:left="1080"/>
      </w:pPr>
      <w:r w:rsidRPr="001C33D1">
        <w:rPr>
          <w:b/>
          <w:bCs/>
        </w:rPr>
        <w:t>Veteran Name</w:t>
      </w:r>
      <w:r w:rsidRPr="001C33D1">
        <w:t xml:space="preserve"> – First and last name of the veteran associated with the claim.</w:t>
      </w:r>
    </w:p>
    <w:p w14:paraId="74444DE8" w14:textId="77777777" w:rsidR="00BC6B42" w:rsidRPr="003C6EE3" w:rsidRDefault="00BC6B42" w:rsidP="0054106C">
      <w:pPr>
        <w:pStyle w:val="ListParagraph"/>
        <w:numPr>
          <w:ilvl w:val="1"/>
          <w:numId w:val="29"/>
        </w:numPr>
        <w:spacing w:before="0" w:after="0"/>
        <w:ind w:left="1080"/>
      </w:pPr>
      <w:r w:rsidRPr="0054106C">
        <w:rPr>
          <w:b/>
          <w:bCs/>
        </w:rPr>
        <w:t>Service Provider</w:t>
      </w:r>
      <w:r>
        <w:t xml:space="preserve"> – S</w:t>
      </w:r>
      <w:r w:rsidRPr="003C6EE3">
        <w:t>ervice provider for the claim.</w:t>
      </w:r>
    </w:p>
    <w:p w14:paraId="7B6DAF05" w14:textId="1FA122B8" w:rsidR="0054106C" w:rsidRDefault="00BC6B42" w:rsidP="0054106C">
      <w:pPr>
        <w:pStyle w:val="BodyText"/>
        <w:numPr>
          <w:ilvl w:val="1"/>
          <w:numId w:val="29"/>
        </w:numPr>
        <w:ind w:left="1080"/>
      </w:pPr>
      <w:r w:rsidRPr="0054106C">
        <w:rPr>
          <w:b/>
          <w:bCs/>
        </w:rPr>
        <w:lastRenderedPageBreak/>
        <w:t>Billing Provider</w:t>
      </w:r>
      <w:r>
        <w:t xml:space="preserve"> –</w:t>
      </w:r>
      <w:r w:rsidRPr="003C6EE3">
        <w:t xml:space="preserve"> Name of the provider who submitted the claim bill for payment</w:t>
      </w:r>
      <w:r>
        <w:t>.</w:t>
      </w:r>
    </w:p>
    <w:p w14:paraId="39E048D4" w14:textId="77777777" w:rsidR="00BC6B42" w:rsidRPr="003C6EE3" w:rsidRDefault="00BC6B42" w:rsidP="008843E7">
      <w:pPr>
        <w:pStyle w:val="BodyText"/>
        <w:numPr>
          <w:ilvl w:val="0"/>
          <w:numId w:val="60"/>
        </w:numPr>
        <w:rPr>
          <w:b/>
        </w:rPr>
      </w:pPr>
      <w:r w:rsidRPr="003C6EE3">
        <w:rPr>
          <w:b/>
        </w:rPr>
        <w:t xml:space="preserve">Table Lines: </w:t>
      </w:r>
    </w:p>
    <w:p w14:paraId="6C56CA26" w14:textId="728E793D" w:rsidR="00BC6B42" w:rsidDel="005D726B" w:rsidRDefault="00BC6B42" w:rsidP="0054106C">
      <w:pPr>
        <w:pStyle w:val="BodyText"/>
        <w:ind w:left="720"/>
        <w:rPr>
          <w:del w:id="2642" w:author="Author"/>
        </w:rPr>
      </w:pPr>
      <w:r>
        <w:t>Each line of the Claims to Disapprove displays data corresponding with the table header as stated above.</w:t>
      </w:r>
    </w:p>
    <w:p w14:paraId="5ECE176A" w14:textId="77777777" w:rsidR="005D726B" w:rsidRPr="00F269A4" w:rsidRDefault="005D726B" w:rsidP="0054106C">
      <w:pPr>
        <w:pStyle w:val="BodyText"/>
        <w:ind w:left="720"/>
        <w:rPr>
          <w:ins w:id="2643" w:author="Author"/>
          <w:color w:val="00B0F0"/>
        </w:rPr>
      </w:pPr>
    </w:p>
    <w:bookmarkEnd w:id="2637"/>
    <w:p w14:paraId="7C18112D" w14:textId="6536ADCE" w:rsidR="008D5FEA" w:rsidDel="00A6137E" w:rsidRDefault="005D726B" w:rsidP="005D726B">
      <w:pPr>
        <w:pStyle w:val="Heading2"/>
        <w:rPr>
          <w:ins w:id="2644" w:author="Author"/>
          <w:del w:id="2645" w:author="Author"/>
        </w:rPr>
      </w:pPr>
      <w:ins w:id="2646" w:author="Author">
        <w:del w:id="2647" w:author="Author">
          <w:r w:rsidDel="00A6137E">
            <w:delText>Unmatched Claim Reconciliation Page</w:delText>
          </w:r>
          <w:bookmarkStart w:id="2648" w:name="_Toc37695459"/>
          <w:bookmarkStart w:id="2649" w:name="_Toc47427381"/>
          <w:bookmarkEnd w:id="2648"/>
          <w:bookmarkEnd w:id="2649"/>
        </w:del>
      </w:ins>
    </w:p>
    <w:p w14:paraId="58960B8A" w14:textId="64FE91F8" w:rsidR="00BC6B42" w:rsidDel="00A6137E" w:rsidRDefault="00BC6B42" w:rsidP="007B24D4">
      <w:pPr>
        <w:pStyle w:val="Heading2"/>
        <w:ind w:left="432" w:hanging="432"/>
        <w:rPr>
          <w:del w:id="2650" w:author="Author"/>
        </w:rPr>
      </w:pPr>
      <w:del w:id="2651" w:author="Author">
        <w:r w:rsidDel="00A6137E">
          <w:delText>Unmatched Claim Reconciliation Page</w:delText>
        </w:r>
        <w:bookmarkStart w:id="2652" w:name="_Toc37695460"/>
        <w:bookmarkStart w:id="2653" w:name="_Toc47427382"/>
        <w:bookmarkEnd w:id="2652"/>
        <w:bookmarkEnd w:id="2653"/>
      </w:del>
    </w:p>
    <w:p w14:paraId="0F45912A" w14:textId="4F045D49" w:rsidR="00BC6B42" w:rsidDel="00A6137E" w:rsidRDefault="00BC6B42" w:rsidP="0045212A">
      <w:pPr>
        <w:pStyle w:val="Heading2"/>
        <w:ind w:left="432" w:hanging="432"/>
        <w:rPr>
          <w:del w:id="2654" w:author="Author"/>
        </w:rPr>
      </w:pPr>
      <w:del w:id="2655" w:author="Author">
        <w:r w:rsidDel="00A6137E">
          <w:rPr>
            <w:b w:val="0"/>
            <w:bCs w:val="0"/>
            <w:iCs w:val="0"/>
            <w:noProof/>
          </w:rPr>
          <w:drawing>
            <wp:inline distT="0" distB="0" distL="0" distR="0" wp14:anchorId="3F4BDA6C" wp14:editId="630714C6">
              <wp:extent cx="5943600" cy="6629400"/>
              <wp:effectExtent l="0" t="0" r="0" b="0"/>
              <wp:docPr id="21" name="Picture 21" descr="C:\Users\VHAISPBRITTG\Documents\Claim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HAISPBRITTG\Documents\ClaimRec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6629400"/>
                      </a:xfrm>
                      <a:prstGeom prst="rect">
                        <a:avLst/>
                      </a:prstGeom>
                      <a:noFill/>
                      <a:ln>
                        <a:noFill/>
                      </a:ln>
                    </pic:spPr>
                  </pic:pic>
                </a:graphicData>
              </a:graphic>
            </wp:inline>
          </w:drawing>
        </w:r>
        <w:bookmarkStart w:id="2656" w:name="_Toc37695461"/>
        <w:bookmarkStart w:id="2657" w:name="_Toc47427383"/>
        <w:bookmarkEnd w:id="2656"/>
        <w:bookmarkEnd w:id="2657"/>
      </w:del>
    </w:p>
    <w:p w14:paraId="620DA66C" w14:textId="3B25B15A" w:rsidR="005D726B" w:rsidDel="00A6137E" w:rsidRDefault="005110F0" w:rsidP="00CC07E5">
      <w:pPr>
        <w:pStyle w:val="BodyText"/>
        <w:rPr>
          <w:ins w:id="2658" w:author="Author"/>
          <w:del w:id="2659" w:author="Author"/>
        </w:rPr>
      </w:pPr>
      <w:ins w:id="2660" w:author="Author">
        <w:del w:id="2661" w:author="Author">
          <w:r w:rsidRPr="00A8025B" w:rsidDel="00A6137E">
            <w:rPr>
              <w:noProof/>
            </w:rPr>
            <w:drawing>
              <wp:inline distT="0" distB="0" distL="0" distR="0" wp14:anchorId="09D94F8F" wp14:editId="2461DF4F">
                <wp:extent cx="5943600" cy="59099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909945"/>
                        </a:xfrm>
                        <a:prstGeom prst="rect">
                          <a:avLst/>
                        </a:prstGeom>
                        <a:noFill/>
                        <a:ln>
                          <a:noFill/>
                        </a:ln>
                      </pic:spPr>
                    </pic:pic>
                  </a:graphicData>
                </a:graphic>
              </wp:inline>
            </w:drawing>
          </w:r>
          <w:bookmarkStart w:id="2662" w:name="_Toc37695462"/>
          <w:bookmarkStart w:id="2663" w:name="_Toc47427384"/>
          <w:bookmarkEnd w:id="2662"/>
          <w:bookmarkEnd w:id="2663"/>
        </w:del>
      </w:ins>
    </w:p>
    <w:p w14:paraId="793F89F6" w14:textId="3011A209" w:rsidR="00CC07E5" w:rsidDel="00A6137E" w:rsidRDefault="00CC07E5" w:rsidP="0045212A">
      <w:pPr>
        <w:pStyle w:val="Caption"/>
        <w:rPr>
          <w:ins w:id="2664" w:author="Author"/>
          <w:del w:id="2665" w:author="Author"/>
        </w:rPr>
      </w:pPr>
      <w:bookmarkStart w:id="2666" w:name="_Toc37695463"/>
      <w:bookmarkStart w:id="2667" w:name="_Toc47427385"/>
      <w:bookmarkEnd w:id="2666"/>
      <w:bookmarkEnd w:id="2667"/>
    </w:p>
    <w:p w14:paraId="7ADEBE8A" w14:textId="483E5C05" w:rsidR="00BC6B42" w:rsidRPr="00A8025B" w:rsidDel="00A6137E" w:rsidRDefault="00BC6B42" w:rsidP="0045212A">
      <w:pPr>
        <w:pStyle w:val="Caption"/>
        <w:rPr>
          <w:del w:id="2668" w:author="Author"/>
        </w:rPr>
      </w:pPr>
      <w:del w:id="2669" w:author="Author">
        <w:r w:rsidRPr="00A8025B" w:rsidDel="00A6137E">
          <w:delText xml:space="preserve">Figure </w:delText>
        </w:r>
        <w:r w:rsidR="00E60350" w:rsidRPr="00A8025B" w:rsidDel="00A6137E">
          <w:rPr>
            <w:b w:val="0"/>
            <w:bCs w:val="0"/>
            <w:noProof/>
          </w:rPr>
          <w:fldChar w:fldCharType="begin"/>
        </w:r>
        <w:r w:rsidR="00E60350" w:rsidRPr="00A8025B" w:rsidDel="00A6137E">
          <w:rPr>
            <w:noProof/>
          </w:rPr>
          <w:delInstrText xml:space="preserve"> SEQ Figure \* ARABIC </w:delInstrText>
        </w:r>
        <w:r w:rsidR="00E60350" w:rsidRPr="00A8025B" w:rsidDel="00A6137E">
          <w:rPr>
            <w:b w:val="0"/>
            <w:bCs w:val="0"/>
            <w:noProof/>
          </w:rPr>
          <w:fldChar w:fldCharType="separate"/>
        </w:r>
      </w:del>
      <w:ins w:id="2670" w:author="Author">
        <w:del w:id="2671" w:author="Author">
          <w:r w:rsidR="00CC07E5" w:rsidDel="00A6137E">
            <w:rPr>
              <w:noProof/>
            </w:rPr>
            <w:delText>23</w:delText>
          </w:r>
          <w:r w:rsidR="00191EA4" w:rsidDel="00A6137E">
            <w:rPr>
              <w:noProof/>
            </w:rPr>
            <w:delText>23</w:delText>
          </w:r>
          <w:r w:rsidR="00CD48AC" w:rsidRPr="00A8025B" w:rsidDel="00A6137E">
            <w:rPr>
              <w:noProof/>
            </w:rPr>
            <w:delText>25</w:delText>
          </w:r>
          <w:r w:rsidR="007E6482" w:rsidRPr="00A8025B" w:rsidDel="00A6137E">
            <w:rPr>
              <w:noProof/>
            </w:rPr>
            <w:delText>25</w:delText>
          </w:r>
          <w:r w:rsidR="00FD21C3" w:rsidRPr="00A8025B" w:rsidDel="00A6137E">
            <w:rPr>
              <w:noProof/>
            </w:rPr>
            <w:delText>23</w:delText>
          </w:r>
        </w:del>
      </w:ins>
      <w:del w:id="2672" w:author="Author">
        <w:r w:rsidR="007A7E5C" w:rsidRPr="00A8025B" w:rsidDel="00A6137E">
          <w:rPr>
            <w:noProof/>
          </w:rPr>
          <w:delText>22</w:delText>
        </w:r>
        <w:r w:rsidR="00E60350" w:rsidRPr="00A8025B" w:rsidDel="00A6137E">
          <w:rPr>
            <w:b w:val="0"/>
            <w:bCs w:val="0"/>
            <w:noProof/>
          </w:rPr>
          <w:fldChar w:fldCharType="end"/>
        </w:r>
        <w:r w:rsidRPr="00A8025B" w:rsidDel="00A6137E">
          <w:delText xml:space="preserve"> – Unmatched Claim Reconciliation Page</w:delText>
        </w:r>
        <w:bookmarkStart w:id="2673" w:name="_Toc37695464"/>
        <w:bookmarkStart w:id="2674" w:name="_Toc47427386"/>
        <w:bookmarkEnd w:id="2673"/>
        <w:bookmarkEnd w:id="2674"/>
      </w:del>
    </w:p>
    <w:p w14:paraId="5A5053EF" w14:textId="1B5D0668" w:rsidR="008D5FEA" w:rsidDel="00A6137E" w:rsidRDefault="008D5FEA" w:rsidP="0045212A">
      <w:pPr>
        <w:pStyle w:val="BodyText"/>
        <w:rPr>
          <w:ins w:id="2675" w:author="Author"/>
          <w:del w:id="2676" w:author="Author"/>
        </w:rPr>
      </w:pPr>
      <w:bookmarkStart w:id="2677" w:name="_Toc37695465"/>
      <w:bookmarkStart w:id="2678" w:name="_Toc47427387"/>
      <w:bookmarkEnd w:id="2677"/>
      <w:bookmarkEnd w:id="2678"/>
    </w:p>
    <w:p w14:paraId="4E409C82" w14:textId="6FD4EE8B" w:rsidR="00BC6B42" w:rsidDel="00A6137E" w:rsidRDefault="00BC6B42" w:rsidP="0045212A">
      <w:pPr>
        <w:pStyle w:val="BodyText"/>
        <w:rPr>
          <w:del w:id="2679" w:author="Author"/>
        </w:rPr>
      </w:pPr>
      <w:del w:id="2680" w:author="Author">
        <w:r w:rsidDel="00A6137E">
          <w:delText>The Unmatched Claim Reconciliation page provides the ability to reconcile payment information that has been added to FPPS through an automated process which may not have been automatically matched to the claim due to errors in claim information or payment adjustment entry.</w:delText>
        </w:r>
        <w:bookmarkStart w:id="2681" w:name="_Toc37695466"/>
        <w:bookmarkStart w:id="2682" w:name="_Toc47427388"/>
        <w:bookmarkEnd w:id="2681"/>
        <w:bookmarkEnd w:id="2682"/>
      </w:del>
    </w:p>
    <w:p w14:paraId="1FC1021E" w14:textId="56D02E99" w:rsidR="00BC6B42" w:rsidDel="00A6137E" w:rsidRDefault="00BC6B42" w:rsidP="0045212A">
      <w:pPr>
        <w:pStyle w:val="BodyText"/>
        <w:rPr>
          <w:del w:id="2683" w:author="Author"/>
        </w:rPr>
      </w:pPr>
      <w:bookmarkStart w:id="2684" w:name="_Toc37695467"/>
      <w:bookmarkStart w:id="2685" w:name="_Toc47427389"/>
      <w:bookmarkEnd w:id="2684"/>
      <w:bookmarkEnd w:id="2685"/>
    </w:p>
    <w:p w14:paraId="4A7AF909" w14:textId="10B3D48A" w:rsidR="00BC6B42" w:rsidDel="00A6137E" w:rsidRDefault="00BC6B42" w:rsidP="0045212A">
      <w:pPr>
        <w:pStyle w:val="BodyText"/>
        <w:rPr>
          <w:del w:id="2686" w:author="Author"/>
        </w:rPr>
      </w:pPr>
      <w:del w:id="2687" w:author="Author">
        <w:r w:rsidDel="00A6137E">
          <w:delText>The payment reconciliation process provided by this page is on a single claim which is summarized by a Claim Detail Summary table at the top of the screen. The Claim Detail Summary table includes the following data:</w:delText>
        </w:r>
        <w:bookmarkStart w:id="2688" w:name="_Toc37695468"/>
        <w:bookmarkStart w:id="2689" w:name="_Toc47427390"/>
        <w:bookmarkEnd w:id="2688"/>
        <w:bookmarkEnd w:id="2689"/>
      </w:del>
    </w:p>
    <w:p w14:paraId="6AB0BAB0" w14:textId="78BBB3B1" w:rsidR="00BC6B42" w:rsidDel="00A6137E" w:rsidRDefault="00BC6B42" w:rsidP="00E8623F">
      <w:pPr>
        <w:pStyle w:val="BodyText"/>
        <w:numPr>
          <w:ilvl w:val="0"/>
          <w:numId w:val="29"/>
        </w:numPr>
        <w:rPr>
          <w:del w:id="2690" w:author="Author"/>
        </w:rPr>
      </w:pPr>
      <w:del w:id="2691" w:author="Author">
        <w:r w:rsidDel="00A6137E">
          <w:delText>Claim ID – Numerical identifier of the claim.</w:delText>
        </w:r>
        <w:bookmarkStart w:id="2692" w:name="_Toc37695469"/>
        <w:bookmarkStart w:id="2693" w:name="_Toc47427391"/>
        <w:bookmarkEnd w:id="2692"/>
        <w:bookmarkEnd w:id="2693"/>
      </w:del>
    </w:p>
    <w:p w14:paraId="18F6EBC6" w14:textId="16919273" w:rsidR="00BC6B42" w:rsidDel="00A6137E" w:rsidRDefault="00BC6B42" w:rsidP="00E8623F">
      <w:pPr>
        <w:pStyle w:val="BodyText"/>
        <w:numPr>
          <w:ilvl w:val="0"/>
          <w:numId w:val="29"/>
        </w:numPr>
        <w:rPr>
          <w:del w:id="2694" w:author="Author"/>
        </w:rPr>
      </w:pPr>
      <w:del w:id="2695" w:author="Author">
        <w:r w:rsidDel="00A6137E">
          <w:delText>Claim Type – The type of claim provider who performed the claim procedures and submitted the claim – Institutional, Professional, or Dental</w:delText>
        </w:r>
        <w:bookmarkStart w:id="2696" w:name="_Toc37695470"/>
        <w:bookmarkStart w:id="2697" w:name="_Toc47427392"/>
        <w:bookmarkEnd w:id="2696"/>
        <w:bookmarkEnd w:id="2697"/>
      </w:del>
    </w:p>
    <w:p w14:paraId="53BFCBBE" w14:textId="08042794" w:rsidR="00BC6B42" w:rsidRPr="003C6EE3" w:rsidDel="00A6137E" w:rsidRDefault="00BC6B42" w:rsidP="00E8623F">
      <w:pPr>
        <w:pStyle w:val="ListParagraph"/>
        <w:numPr>
          <w:ilvl w:val="0"/>
          <w:numId w:val="29"/>
        </w:numPr>
        <w:spacing w:before="0" w:after="0"/>
        <w:rPr>
          <w:del w:id="2698" w:author="Author"/>
        </w:rPr>
      </w:pPr>
      <w:del w:id="2699" w:author="Author">
        <w:r w:rsidDel="00A6137E">
          <w:delText>Claim Date – Date of the claims submission and request for payment.</w:delText>
        </w:r>
        <w:bookmarkStart w:id="2700" w:name="_Toc37695471"/>
        <w:bookmarkStart w:id="2701" w:name="_Toc47427393"/>
        <w:bookmarkEnd w:id="2700"/>
        <w:bookmarkEnd w:id="2701"/>
      </w:del>
    </w:p>
    <w:p w14:paraId="7FF8166E" w14:textId="3EE6D1E2" w:rsidR="00BC6B42" w:rsidDel="00A6137E" w:rsidRDefault="00BC6B42" w:rsidP="00E8623F">
      <w:pPr>
        <w:pStyle w:val="BodyText"/>
        <w:numPr>
          <w:ilvl w:val="0"/>
          <w:numId w:val="29"/>
        </w:numPr>
        <w:rPr>
          <w:del w:id="2702" w:author="Author"/>
        </w:rPr>
      </w:pPr>
      <w:del w:id="2703" w:author="Author">
        <w:r w:rsidDel="00A6137E">
          <w:delText>Claim Amount –</w:delText>
        </w:r>
        <w:r w:rsidRPr="003C6EE3" w:rsidDel="00A6137E">
          <w:delText xml:space="preserve"> </w:delText>
        </w:r>
        <w:r w:rsidDel="00A6137E">
          <w:delText>The total payment remittance the healthcare service provider is requesting.</w:delText>
        </w:r>
        <w:bookmarkStart w:id="2704" w:name="_Toc37695472"/>
        <w:bookmarkStart w:id="2705" w:name="_Toc47427394"/>
        <w:bookmarkEnd w:id="2704"/>
        <w:bookmarkEnd w:id="2705"/>
      </w:del>
    </w:p>
    <w:p w14:paraId="6B817511" w14:textId="65E468DC" w:rsidR="00BC6B42" w:rsidDel="00A6137E" w:rsidRDefault="00BC6B42" w:rsidP="0045212A">
      <w:pPr>
        <w:pStyle w:val="BodyText"/>
        <w:rPr>
          <w:del w:id="2706" w:author="Author"/>
        </w:rPr>
      </w:pPr>
      <w:del w:id="2707" w:author="Author">
        <w:r w:rsidDel="00A6137E">
          <w:delText>In order to complete claim payment reconciliation, the user must find the associated payment as it exists in the system. The Claim Payment Search is performed via entering the following criteria into the fields included under the ‘Search Parameters’ section of the page:</w:delText>
        </w:r>
        <w:bookmarkStart w:id="2708" w:name="_Toc37695473"/>
        <w:bookmarkStart w:id="2709" w:name="_Toc47427395"/>
        <w:bookmarkEnd w:id="2708"/>
        <w:bookmarkEnd w:id="2709"/>
      </w:del>
    </w:p>
    <w:p w14:paraId="6074F7CC" w14:textId="020F32B6" w:rsidR="00BC6B42" w:rsidDel="00A6137E" w:rsidRDefault="00BC6B42" w:rsidP="00E8623F">
      <w:pPr>
        <w:pStyle w:val="BodyText"/>
        <w:numPr>
          <w:ilvl w:val="0"/>
          <w:numId w:val="29"/>
        </w:numPr>
        <w:rPr>
          <w:del w:id="2710" w:author="Author"/>
        </w:rPr>
      </w:pPr>
      <w:del w:id="2711" w:author="Author">
        <w:r w:rsidDel="00A6137E">
          <w:delText>Reconciliation Type – The type of payment record – Line, Claim, or All</w:delText>
        </w:r>
        <w:bookmarkStart w:id="2712" w:name="_Toc37695474"/>
        <w:bookmarkStart w:id="2713" w:name="_Toc47427396"/>
        <w:bookmarkEnd w:id="2712"/>
        <w:bookmarkEnd w:id="2713"/>
      </w:del>
    </w:p>
    <w:p w14:paraId="0253393C" w14:textId="0D7F987D" w:rsidR="00BC6B42" w:rsidDel="00A6137E" w:rsidRDefault="00BC6B42" w:rsidP="00E8623F">
      <w:pPr>
        <w:pStyle w:val="BodyText"/>
        <w:numPr>
          <w:ilvl w:val="0"/>
          <w:numId w:val="29"/>
        </w:numPr>
        <w:rPr>
          <w:del w:id="2714" w:author="Author"/>
        </w:rPr>
      </w:pPr>
      <w:del w:id="2715" w:author="Author">
        <w:r w:rsidDel="00A6137E">
          <w:delText>DRG Code – Diagnosis Related Group Code of the claim procedure intending to be resolved by the payment.</w:delText>
        </w:r>
        <w:bookmarkStart w:id="2716" w:name="_Toc37695475"/>
        <w:bookmarkStart w:id="2717" w:name="_Toc47427397"/>
        <w:bookmarkEnd w:id="2716"/>
        <w:bookmarkEnd w:id="2717"/>
      </w:del>
    </w:p>
    <w:p w14:paraId="4DC76A65" w14:textId="1B55C804" w:rsidR="00BC6B42" w:rsidRPr="003C6EE3" w:rsidDel="00A6137E" w:rsidRDefault="00BC6B42" w:rsidP="00E8623F">
      <w:pPr>
        <w:pStyle w:val="ListParagraph"/>
        <w:numPr>
          <w:ilvl w:val="0"/>
          <w:numId w:val="29"/>
        </w:numPr>
        <w:spacing w:before="0" w:after="0"/>
        <w:rPr>
          <w:del w:id="2718" w:author="Author"/>
        </w:rPr>
      </w:pPr>
      <w:del w:id="2719" w:author="Author">
        <w:r w:rsidDel="00A6137E">
          <w:delText>Billed Amount – The amount billed that the payment was intended to resolve.</w:delText>
        </w:r>
        <w:bookmarkStart w:id="2720" w:name="_Toc37695476"/>
        <w:bookmarkStart w:id="2721" w:name="_Toc47427398"/>
        <w:bookmarkEnd w:id="2720"/>
        <w:bookmarkEnd w:id="2721"/>
      </w:del>
    </w:p>
    <w:p w14:paraId="764975FD" w14:textId="72B3803B" w:rsidR="00BC6B42" w:rsidDel="00A6137E" w:rsidRDefault="00BC6B42" w:rsidP="00E8623F">
      <w:pPr>
        <w:pStyle w:val="BodyText"/>
        <w:numPr>
          <w:ilvl w:val="0"/>
          <w:numId w:val="29"/>
        </w:numPr>
        <w:rPr>
          <w:del w:id="2722" w:author="Author"/>
        </w:rPr>
      </w:pPr>
      <w:del w:id="2723" w:author="Author">
        <w:r w:rsidDel="00A6137E">
          <w:delText>Resolution Status – The status of the payment record – Error, New, Resolve, or All.</w:delText>
        </w:r>
        <w:bookmarkStart w:id="2724" w:name="_Toc37695477"/>
        <w:bookmarkStart w:id="2725" w:name="_Toc47427399"/>
        <w:bookmarkEnd w:id="2724"/>
        <w:bookmarkEnd w:id="2725"/>
      </w:del>
    </w:p>
    <w:p w14:paraId="7B405ED2" w14:textId="4342E769" w:rsidR="00BC6B42" w:rsidDel="00A6137E" w:rsidRDefault="00BC6B42" w:rsidP="00E8623F">
      <w:pPr>
        <w:pStyle w:val="BodyText"/>
        <w:numPr>
          <w:ilvl w:val="0"/>
          <w:numId w:val="29"/>
        </w:numPr>
        <w:rPr>
          <w:del w:id="2726" w:author="Author"/>
        </w:rPr>
      </w:pPr>
      <w:del w:id="2727" w:author="Author">
        <w:r w:rsidDel="00A6137E">
          <w:delText>Fee Invoice Number – The number intended to identify the invoice the payment record intended to resolve.</w:delText>
        </w:r>
        <w:bookmarkStart w:id="2728" w:name="_Toc37695478"/>
        <w:bookmarkStart w:id="2729" w:name="_Toc47427400"/>
        <w:bookmarkEnd w:id="2728"/>
        <w:bookmarkEnd w:id="2729"/>
      </w:del>
    </w:p>
    <w:p w14:paraId="6F829E7D" w14:textId="5734ABA4" w:rsidR="00BC6B42" w:rsidDel="00A6137E" w:rsidRDefault="00BC6B42" w:rsidP="00E8623F">
      <w:pPr>
        <w:pStyle w:val="BodyText"/>
        <w:numPr>
          <w:ilvl w:val="0"/>
          <w:numId w:val="29"/>
        </w:numPr>
        <w:rPr>
          <w:del w:id="2730" w:author="Author"/>
        </w:rPr>
      </w:pPr>
      <w:del w:id="2731" w:author="Author">
        <w:r w:rsidDel="00A6137E">
          <w:delText>DRG Weight – The Diagnosis Related Group Weight of the claim procedure intended to be resolved by the payment.</w:delText>
        </w:r>
        <w:bookmarkStart w:id="2732" w:name="_Toc37695479"/>
        <w:bookmarkStart w:id="2733" w:name="_Toc47427401"/>
        <w:bookmarkEnd w:id="2732"/>
        <w:bookmarkEnd w:id="2733"/>
      </w:del>
    </w:p>
    <w:p w14:paraId="01071986" w14:textId="1F5F0E3E" w:rsidR="00BC6B42" w:rsidDel="00A6137E" w:rsidRDefault="00BC6B42" w:rsidP="00E8623F">
      <w:pPr>
        <w:pStyle w:val="BodyText"/>
        <w:numPr>
          <w:ilvl w:val="0"/>
          <w:numId w:val="29"/>
        </w:numPr>
        <w:rPr>
          <w:del w:id="2734" w:author="Author"/>
        </w:rPr>
      </w:pPr>
      <w:del w:id="2735" w:author="Author">
        <w:r w:rsidDel="00A6137E">
          <w:delText>Paid Amount – The total amount paid by the payment.</w:delText>
        </w:r>
        <w:bookmarkStart w:id="2736" w:name="_Toc37695480"/>
        <w:bookmarkStart w:id="2737" w:name="_Toc47427402"/>
        <w:bookmarkEnd w:id="2736"/>
        <w:bookmarkEnd w:id="2737"/>
      </w:del>
    </w:p>
    <w:p w14:paraId="086AE3C1" w14:textId="7A1FEE5B" w:rsidR="00BC6B42" w:rsidDel="00A6137E" w:rsidRDefault="00BC6B42" w:rsidP="00E8623F">
      <w:pPr>
        <w:pStyle w:val="BodyText"/>
        <w:numPr>
          <w:ilvl w:val="0"/>
          <w:numId w:val="29"/>
        </w:numPr>
        <w:rPr>
          <w:del w:id="2738" w:author="Author"/>
        </w:rPr>
      </w:pPr>
      <w:del w:id="2739" w:author="Author">
        <w:r w:rsidDel="00A6137E">
          <w:delText>Invoice Date – The date of claim invoice the payment is meant to resolve.</w:delText>
        </w:r>
        <w:bookmarkStart w:id="2740" w:name="_Toc37695481"/>
        <w:bookmarkStart w:id="2741" w:name="_Toc47427403"/>
        <w:bookmarkEnd w:id="2740"/>
        <w:bookmarkEnd w:id="2741"/>
      </w:del>
    </w:p>
    <w:p w14:paraId="07B00DD4" w14:textId="3607FFA3" w:rsidR="00BC6B42" w:rsidDel="00A6137E" w:rsidRDefault="00BC6B42" w:rsidP="00E8623F">
      <w:pPr>
        <w:pStyle w:val="BodyText"/>
        <w:numPr>
          <w:ilvl w:val="0"/>
          <w:numId w:val="29"/>
        </w:numPr>
        <w:rPr>
          <w:del w:id="2742" w:author="Author"/>
        </w:rPr>
      </w:pPr>
      <w:bookmarkStart w:id="2743" w:name="_Toc37695482"/>
      <w:bookmarkStart w:id="2744" w:name="_Toc47427404"/>
      <w:bookmarkEnd w:id="2743"/>
      <w:bookmarkEnd w:id="2744"/>
    </w:p>
    <w:p w14:paraId="080F2B2A" w14:textId="39677B67" w:rsidR="00BC6B42" w:rsidDel="00A6137E" w:rsidRDefault="00BC6B42" w:rsidP="0045212A">
      <w:pPr>
        <w:pStyle w:val="BodyText"/>
        <w:rPr>
          <w:del w:id="2745" w:author="Author"/>
        </w:rPr>
      </w:pPr>
      <w:del w:id="2746" w:author="Author">
        <w:r w:rsidDel="00A6137E">
          <w:delText>On submission of the Search Parameters form, all matching claim payment records are displayed in a Claim Payment Search Results table. This table includes the following column headers:</w:delText>
        </w:r>
        <w:bookmarkStart w:id="2747" w:name="_Toc37695483"/>
        <w:bookmarkStart w:id="2748" w:name="_Toc47427405"/>
        <w:bookmarkEnd w:id="2747"/>
        <w:bookmarkEnd w:id="2748"/>
      </w:del>
    </w:p>
    <w:p w14:paraId="48F79B60" w14:textId="02ED2D9A" w:rsidR="00BC6B42" w:rsidDel="00A6137E" w:rsidRDefault="00BC6B42" w:rsidP="00E8623F">
      <w:pPr>
        <w:pStyle w:val="BodyText"/>
        <w:numPr>
          <w:ilvl w:val="0"/>
          <w:numId w:val="29"/>
        </w:numPr>
        <w:rPr>
          <w:del w:id="2749" w:author="Author"/>
        </w:rPr>
      </w:pPr>
      <w:del w:id="2750" w:author="Author">
        <w:r w:rsidDel="00A6137E">
          <w:delText xml:space="preserve">Fee Invoice Number </w:delText>
        </w:r>
      </w:del>
      <w:ins w:id="2751" w:author="Author">
        <w:del w:id="2752" w:author="Author">
          <w:r w:rsidR="00BA6929" w:rsidDel="00A6137E">
            <w:delText xml:space="preserve"> </w:delText>
          </w:r>
        </w:del>
      </w:ins>
      <w:del w:id="2753" w:author="Author">
        <w:r w:rsidDel="00A6137E">
          <w:delText>– The number intended to identify the invoice the payment record intended to resolve.</w:delText>
        </w:r>
        <w:bookmarkStart w:id="2754" w:name="_Toc37695484"/>
        <w:bookmarkStart w:id="2755" w:name="_Toc47427406"/>
        <w:bookmarkEnd w:id="2754"/>
        <w:bookmarkEnd w:id="2755"/>
      </w:del>
    </w:p>
    <w:p w14:paraId="5E107B0A" w14:textId="73326870" w:rsidR="00BC6B42" w:rsidDel="00A6137E" w:rsidRDefault="00BC6B42" w:rsidP="00E8623F">
      <w:pPr>
        <w:pStyle w:val="BodyText"/>
        <w:numPr>
          <w:ilvl w:val="0"/>
          <w:numId w:val="29"/>
        </w:numPr>
        <w:rPr>
          <w:del w:id="2756" w:author="Author"/>
        </w:rPr>
      </w:pPr>
      <w:del w:id="2757" w:author="Author">
        <w:r w:rsidDel="00A6137E">
          <w:delText>Claim ID – The identifier of the claim that the claim payment is current associated with.</w:delText>
        </w:r>
        <w:bookmarkStart w:id="2758" w:name="_Toc37695485"/>
        <w:bookmarkStart w:id="2759" w:name="_Toc47427407"/>
        <w:bookmarkEnd w:id="2758"/>
        <w:bookmarkEnd w:id="2759"/>
      </w:del>
    </w:p>
    <w:p w14:paraId="394D29F7" w14:textId="2D595CFB" w:rsidR="00BC6B42" w:rsidDel="00A6137E" w:rsidRDefault="00BC6B42" w:rsidP="00E8623F">
      <w:pPr>
        <w:pStyle w:val="BodyText"/>
        <w:numPr>
          <w:ilvl w:val="0"/>
          <w:numId w:val="29"/>
        </w:numPr>
        <w:rPr>
          <w:del w:id="2760" w:author="Author"/>
        </w:rPr>
      </w:pPr>
      <w:del w:id="2761" w:author="Author">
        <w:r w:rsidDel="00A6137E">
          <w:delText>Date Paid – Date the payment was adjudicated and payment rendered.</w:delText>
        </w:r>
        <w:bookmarkStart w:id="2762" w:name="_Toc37695486"/>
        <w:bookmarkStart w:id="2763" w:name="_Toc47427408"/>
        <w:bookmarkEnd w:id="2762"/>
        <w:bookmarkEnd w:id="2763"/>
      </w:del>
    </w:p>
    <w:p w14:paraId="604FC1D2" w14:textId="0C40184E" w:rsidR="00BC6B42" w:rsidDel="00A6137E" w:rsidRDefault="00BA6929" w:rsidP="00E8623F">
      <w:pPr>
        <w:pStyle w:val="BodyText"/>
        <w:numPr>
          <w:ilvl w:val="0"/>
          <w:numId w:val="29"/>
        </w:numPr>
        <w:rPr>
          <w:del w:id="2764" w:author="Author"/>
        </w:rPr>
      </w:pPr>
      <w:ins w:id="2765" w:author="Author">
        <w:del w:id="2766" w:author="Author">
          <w:r w:rsidDel="00A6137E">
            <w:delText xml:space="preserve">Amount </w:delText>
          </w:r>
        </w:del>
      </w:ins>
      <w:del w:id="2767" w:author="Author">
        <w:r w:rsidR="00BC6B42" w:rsidDel="00A6137E">
          <w:delText>Billed</w:delText>
        </w:r>
      </w:del>
      <w:ins w:id="2768" w:author="Author">
        <w:del w:id="2769" w:author="Author">
          <w:r w:rsidDel="00A6137E">
            <w:delText xml:space="preserve"> </w:delText>
          </w:r>
        </w:del>
      </w:ins>
      <w:del w:id="2770" w:author="Author">
        <w:r w:rsidR="00BC6B42" w:rsidDel="00A6137E">
          <w:delText xml:space="preserve"> Amount – The amount billed that the payment was intended to resolve.</w:delText>
        </w:r>
        <w:bookmarkStart w:id="2771" w:name="_Toc37695487"/>
        <w:bookmarkStart w:id="2772" w:name="_Toc47427409"/>
        <w:bookmarkEnd w:id="2771"/>
        <w:bookmarkEnd w:id="2772"/>
      </w:del>
    </w:p>
    <w:p w14:paraId="6ECB6E00" w14:textId="47F9F90A" w:rsidR="00BC6B42" w:rsidDel="00A6137E" w:rsidRDefault="00BC6B42" w:rsidP="00E8623F">
      <w:pPr>
        <w:pStyle w:val="BodyText"/>
        <w:numPr>
          <w:ilvl w:val="0"/>
          <w:numId w:val="29"/>
        </w:numPr>
        <w:rPr>
          <w:del w:id="2773" w:author="Author"/>
        </w:rPr>
      </w:pPr>
      <w:del w:id="2774" w:author="Author">
        <w:r w:rsidDel="00A6137E">
          <w:delText>Amount Paid – The total amount paid by the payment.</w:delText>
        </w:r>
        <w:bookmarkStart w:id="2775" w:name="_Toc37695488"/>
        <w:bookmarkStart w:id="2776" w:name="_Toc47427410"/>
        <w:bookmarkEnd w:id="2775"/>
        <w:bookmarkEnd w:id="2776"/>
      </w:del>
    </w:p>
    <w:p w14:paraId="0D47F89A" w14:textId="6942B701" w:rsidR="00BC6B42" w:rsidDel="00A6137E" w:rsidRDefault="00BC6B42" w:rsidP="00E8623F">
      <w:pPr>
        <w:pStyle w:val="BodyText"/>
        <w:numPr>
          <w:ilvl w:val="0"/>
          <w:numId w:val="29"/>
        </w:numPr>
        <w:rPr>
          <w:del w:id="2777" w:author="Author"/>
        </w:rPr>
      </w:pPr>
      <w:del w:id="2778" w:author="Author">
        <w:r w:rsidDel="00A6137E">
          <w:delText>Recon Type – The type of payment record – Line, Claim, or All.</w:delText>
        </w:r>
        <w:bookmarkStart w:id="2779" w:name="_Toc37695489"/>
        <w:bookmarkStart w:id="2780" w:name="_Toc47427411"/>
        <w:bookmarkEnd w:id="2779"/>
        <w:bookmarkEnd w:id="2780"/>
      </w:del>
    </w:p>
    <w:p w14:paraId="1D18F680" w14:textId="6E6BB39E" w:rsidR="00BC6B42" w:rsidDel="00A6137E" w:rsidRDefault="00BC6B42" w:rsidP="00E8623F">
      <w:pPr>
        <w:pStyle w:val="BodyText"/>
        <w:numPr>
          <w:ilvl w:val="0"/>
          <w:numId w:val="29"/>
        </w:numPr>
        <w:rPr>
          <w:del w:id="2781" w:author="Author"/>
        </w:rPr>
      </w:pPr>
      <w:del w:id="2782" w:author="Author">
        <w:r w:rsidDel="00A6137E">
          <w:delText>DRG Code – Diagnosis Related Group Code of the claim procedure intending to be resolved by the payment.</w:delText>
        </w:r>
        <w:bookmarkStart w:id="2783" w:name="_Toc37695490"/>
        <w:bookmarkStart w:id="2784" w:name="_Toc47427412"/>
        <w:bookmarkEnd w:id="2783"/>
        <w:bookmarkEnd w:id="2784"/>
      </w:del>
    </w:p>
    <w:p w14:paraId="61B55C12" w14:textId="155E7901" w:rsidR="00BC6B42" w:rsidDel="00A6137E" w:rsidRDefault="00BC6B42" w:rsidP="00E8623F">
      <w:pPr>
        <w:pStyle w:val="BodyText"/>
        <w:numPr>
          <w:ilvl w:val="0"/>
          <w:numId w:val="29"/>
        </w:numPr>
        <w:rPr>
          <w:del w:id="2785" w:author="Author"/>
        </w:rPr>
      </w:pPr>
      <w:del w:id="2786" w:author="Author">
        <w:r w:rsidDel="00A6137E">
          <w:delText>DRG Weight – The Diagnosis Related Group Weight of the claim procedure intended to be resolved by the payment.</w:delText>
        </w:r>
        <w:bookmarkStart w:id="2787" w:name="_Toc37695491"/>
        <w:bookmarkStart w:id="2788" w:name="_Toc47427413"/>
        <w:bookmarkEnd w:id="2787"/>
        <w:bookmarkEnd w:id="2788"/>
      </w:del>
    </w:p>
    <w:p w14:paraId="059A1B00" w14:textId="447B9516" w:rsidR="00BC6B42" w:rsidDel="00A6137E" w:rsidRDefault="00BC6B42" w:rsidP="00E8623F">
      <w:pPr>
        <w:pStyle w:val="BodyText"/>
        <w:numPr>
          <w:ilvl w:val="0"/>
          <w:numId w:val="29"/>
        </w:numPr>
        <w:rPr>
          <w:del w:id="2789" w:author="Author"/>
        </w:rPr>
      </w:pPr>
      <w:del w:id="2790" w:author="Author">
        <w:r w:rsidDel="00A6137E">
          <w:delText>Invoice Date – The date of claim invoice the payment is meant to resolve.</w:delText>
        </w:r>
        <w:bookmarkStart w:id="2791" w:name="_Toc37695492"/>
        <w:bookmarkStart w:id="2792" w:name="_Toc47427414"/>
        <w:bookmarkEnd w:id="2791"/>
        <w:bookmarkEnd w:id="2792"/>
      </w:del>
    </w:p>
    <w:p w14:paraId="040A772A" w14:textId="05572B1C" w:rsidR="00BC6B42" w:rsidDel="00A6137E" w:rsidRDefault="00BC6B42" w:rsidP="00E8623F">
      <w:pPr>
        <w:pStyle w:val="BodyText"/>
        <w:numPr>
          <w:ilvl w:val="0"/>
          <w:numId w:val="29"/>
        </w:numPr>
        <w:rPr>
          <w:del w:id="2793" w:author="Author"/>
        </w:rPr>
      </w:pPr>
      <w:del w:id="2794" w:author="Author">
        <w:r w:rsidDel="00A6137E">
          <w:delText>Resolution Status – The status of the payment record – Error, New, Resolve, or All.</w:delText>
        </w:r>
        <w:bookmarkStart w:id="2795" w:name="_Toc37695493"/>
        <w:bookmarkStart w:id="2796" w:name="_Toc47427415"/>
        <w:bookmarkEnd w:id="2795"/>
        <w:bookmarkEnd w:id="2796"/>
      </w:del>
    </w:p>
    <w:p w14:paraId="208A4786" w14:textId="7C1D961A" w:rsidR="00BC6B42" w:rsidDel="00A6137E" w:rsidRDefault="00BC6B42" w:rsidP="0045212A">
      <w:pPr>
        <w:pStyle w:val="BodyText"/>
        <w:rPr>
          <w:del w:id="2797" w:author="Author"/>
        </w:rPr>
      </w:pPr>
      <w:bookmarkStart w:id="2798" w:name="_Toc37695494"/>
      <w:bookmarkStart w:id="2799" w:name="_Toc47427416"/>
      <w:bookmarkEnd w:id="2798"/>
      <w:bookmarkEnd w:id="2799"/>
    </w:p>
    <w:p w14:paraId="73E69B2B" w14:textId="4336D317" w:rsidR="00BC6B42" w:rsidDel="00A6137E" w:rsidRDefault="00BC6B42" w:rsidP="0045212A">
      <w:pPr>
        <w:pStyle w:val="BodyText"/>
        <w:rPr>
          <w:del w:id="2800" w:author="Author"/>
        </w:rPr>
      </w:pPr>
      <w:del w:id="2801" w:author="Author">
        <w:r w:rsidDel="00A6137E">
          <w:delText>The table also includes a line item for every claim payment record which matches the supplied criteria. Each line includes claim payment data associated with the header as listed above. Each line also includes a Select button which allows the user to select a claim payment.</w:delText>
        </w:r>
        <w:bookmarkStart w:id="2802" w:name="_Toc37695495"/>
        <w:bookmarkStart w:id="2803" w:name="_Toc47427417"/>
        <w:bookmarkEnd w:id="2802"/>
        <w:bookmarkEnd w:id="2803"/>
      </w:del>
    </w:p>
    <w:p w14:paraId="70DBC95D" w14:textId="472B7813" w:rsidR="00BC6B42" w:rsidDel="00A6137E" w:rsidRDefault="00BC6B42" w:rsidP="0045212A">
      <w:pPr>
        <w:pStyle w:val="BodyText"/>
        <w:rPr>
          <w:del w:id="2804" w:author="Author"/>
        </w:rPr>
      </w:pPr>
      <w:del w:id="2805" w:author="Author">
        <w:r w:rsidDel="00A6137E">
          <w:delText>After selecting a claim payment, payment line items will display in the Payment Line Items table in the bottom right of the page. The Payment Line Items table includes the following headers:</w:delText>
        </w:r>
        <w:bookmarkStart w:id="2806" w:name="_Toc37695496"/>
        <w:bookmarkStart w:id="2807" w:name="_Toc47427418"/>
        <w:bookmarkEnd w:id="2806"/>
        <w:bookmarkEnd w:id="2807"/>
      </w:del>
    </w:p>
    <w:p w14:paraId="3AC8E1A8" w14:textId="44B7700F" w:rsidR="00BC6B42" w:rsidDel="00A6137E" w:rsidRDefault="00BC6B42" w:rsidP="00E8623F">
      <w:pPr>
        <w:pStyle w:val="BodyText"/>
        <w:numPr>
          <w:ilvl w:val="0"/>
          <w:numId w:val="29"/>
        </w:numPr>
        <w:rPr>
          <w:del w:id="2808" w:author="Author"/>
        </w:rPr>
      </w:pPr>
      <w:del w:id="2809" w:author="Author">
        <w:r w:rsidDel="00A6137E">
          <w:delText>Line # – The line number of the payment line item.</w:delText>
        </w:r>
        <w:bookmarkStart w:id="2810" w:name="_Toc37695497"/>
        <w:bookmarkStart w:id="2811" w:name="_Toc47427419"/>
        <w:bookmarkEnd w:id="2810"/>
        <w:bookmarkEnd w:id="2811"/>
      </w:del>
    </w:p>
    <w:p w14:paraId="4785C106" w14:textId="42D7E639" w:rsidR="00BC6B42" w:rsidDel="00A6137E" w:rsidRDefault="00BC6B42" w:rsidP="00E8623F">
      <w:pPr>
        <w:pStyle w:val="BodyText"/>
        <w:numPr>
          <w:ilvl w:val="0"/>
          <w:numId w:val="29"/>
        </w:numPr>
        <w:rPr>
          <w:del w:id="2812" w:author="Author"/>
        </w:rPr>
      </w:pPr>
      <w:del w:id="2813" w:author="Author">
        <w:r w:rsidDel="00A6137E">
          <w:delText>Line Sequence – The sequence number of the payment line item.</w:delText>
        </w:r>
        <w:bookmarkStart w:id="2814" w:name="_Toc37695498"/>
        <w:bookmarkStart w:id="2815" w:name="_Toc47427420"/>
        <w:bookmarkEnd w:id="2814"/>
        <w:bookmarkEnd w:id="2815"/>
      </w:del>
    </w:p>
    <w:p w14:paraId="714AD898" w14:textId="3F616111" w:rsidR="00BC6B42" w:rsidDel="00A6137E" w:rsidRDefault="00BC6B42" w:rsidP="00E8623F">
      <w:pPr>
        <w:pStyle w:val="BodyText"/>
        <w:numPr>
          <w:ilvl w:val="0"/>
          <w:numId w:val="29"/>
        </w:numPr>
        <w:rPr>
          <w:del w:id="2816" w:author="Author"/>
        </w:rPr>
      </w:pPr>
      <w:del w:id="2817" w:author="Author">
        <w:r w:rsidDel="00A6137E">
          <w:delText>Amt. Billed – The amount billed for the claim line item which the payment line item is intending to resolve.</w:delText>
        </w:r>
        <w:bookmarkStart w:id="2818" w:name="_Toc37695499"/>
        <w:bookmarkStart w:id="2819" w:name="_Toc47427421"/>
        <w:bookmarkEnd w:id="2818"/>
        <w:bookmarkEnd w:id="2819"/>
      </w:del>
    </w:p>
    <w:p w14:paraId="5F64421E" w14:textId="3F4348FB" w:rsidR="00BC6B42" w:rsidDel="00A6137E" w:rsidRDefault="00BC6B42" w:rsidP="00E8623F">
      <w:pPr>
        <w:pStyle w:val="BodyText"/>
        <w:numPr>
          <w:ilvl w:val="0"/>
          <w:numId w:val="29"/>
        </w:numPr>
        <w:rPr>
          <w:del w:id="2820" w:author="Author"/>
        </w:rPr>
      </w:pPr>
      <w:del w:id="2821" w:author="Author">
        <w:r w:rsidDel="00A6137E">
          <w:delText>Amt. Paid – The amount paid on the payment line item.</w:delText>
        </w:r>
        <w:bookmarkStart w:id="2822" w:name="_Toc37695500"/>
        <w:bookmarkStart w:id="2823" w:name="_Toc47427422"/>
        <w:bookmarkEnd w:id="2822"/>
        <w:bookmarkEnd w:id="2823"/>
      </w:del>
    </w:p>
    <w:p w14:paraId="24495F54" w14:textId="0833EFEF" w:rsidR="00BC6B42" w:rsidDel="00A6137E" w:rsidRDefault="00BC6B42" w:rsidP="00E8623F">
      <w:pPr>
        <w:pStyle w:val="BodyText"/>
        <w:numPr>
          <w:ilvl w:val="0"/>
          <w:numId w:val="29"/>
        </w:numPr>
        <w:rPr>
          <w:del w:id="2824" w:author="Author"/>
        </w:rPr>
      </w:pPr>
      <w:del w:id="2825" w:author="Author">
        <w:r w:rsidDel="00A6137E">
          <w:delText>Paid Units – The count of units paid by the payment line item.</w:delText>
        </w:r>
        <w:bookmarkStart w:id="2826" w:name="_Toc37695501"/>
        <w:bookmarkStart w:id="2827" w:name="_Toc47427423"/>
        <w:bookmarkEnd w:id="2826"/>
        <w:bookmarkEnd w:id="2827"/>
      </w:del>
    </w:p>
    <w:p w14:paraId="2DDAD89B" w14:textId="47EB6B73" w:rsidR="00BC6B42" w:rsidDel="00A6137E" w:rsidRDefault="00BC6B42" w:rsidP="00E8623F">
      <w:pPr>
        <w:pStyle w:val="BodyText"/>
        <w:numPr>
          <w:ilvl w:val="0"/>
          <w:numId w:val="29"/>
        </w:numPr>
        <w:rPr>
          <w:del w:id="2828" w:author="Author"/>
        </w:rPr>
      </w:pPr>
      <w:del w:id="2829" w:author="Author">
        <w:r w:rsidDel="00A6137E">
          <w:delText>Service Date – The date of service of the claim line item which the payment line item is intending to resolve.</w:delText>
        </w:r>
        <w:bookmarkStart w:id="2830" w:name="_Toc37695502"/>
        <w:bookmarkStart w:id="2831" w:name="_Toc47427424"/>
        <w:bookmarkEnd w:id="2830"/>
        <w:bookmarkEnd w:id="2831"/>
      </w:del>
    </w:p>
    <w:p w14:paraId="3FB489E6" w14:textId="2D85FBD0" w:rsidR="00BC6B42" w:rsidDel="00A6137E" w:rsidRDefault="00BC6B42" w:rsidP="00E8623F">
      <w:pPr>
        <w:pStyle w:val="BodyText"/>
        <w:numPr>
          <w:ilvl w:val="0"/>
          <w:numId w:val="29"/>
        </w:numPr>
        <w:rPr>
          <w:del w:id="2832" w:author="Author"/>
        </w:rPr>
      </w:pPr>
      <w:bookmarkStart w:id="2833" w:name="_Toc37695503"/>
      <w:bookmarkStart w:id="2834" w:name="_Toc47427425"/>
      <w:bookmarkEnd w:id="2833"/>
      <w:bookmarkEnd w:id="2834"/>
    </w:p>
    <w:p w14:paraId="0C1B235C" w14:textId="1A865A81" w:rsidR="00BC6B42" w:rsidDel="00A6137E" w:rsidRDefault="00BC6B42" w:rsidP="0045212A">
      <w:pPr>
        <w:pStyle w:val="BodyText"/>
        <w:rPr>
          <w:del w:id="2835" w:author="Author"/>
        </w:rPr>
      </w:pPr>
      <w:del w:id="2836" w:author="Author">
        <w:r w:rsidDel="00A6137E">
          <w:delText>The Payment Line Item table will display a line item for every payment line item associated with the claim payment selected above. This line item will include the claim payment line item data associated with each header included in the table. In addition, the Line # data will be a button which, when clicked, populates the Edit Claim Payment Information form located higher on the page.</w:delText>
        </w:r>
        <w:bookmarkStart w:id="2837" w:name="_Toc37695504"/>
        <w:bookmarkStart w:id="2838" w:name="_Toc47427426"/>
        <w:bookmarkEnd w:id="2837"/>
        <w:bookmarkEnd w:id="2838"/>
      </w:del>
    </w:p>
    <w:p w14:paraId="08283BFE" w14:textId="65731862" w:rsidR="00BC6B42" w:rsidDel="00A6137E" w:rsidRDefault="00BA6929" w:rsidP="0045212A">
      <w:pPr>
        <w:pStyle w:val="BodyText"/>
        <w:rPr>
          <w:del w:id="2839" w:author="Author"/>
        </w:rPr>
      </w:pPr>
      <w:ins w:id="2840" w:author="Author">
        <w:del w:id="2841" w:author="Author">
          <w:r w:rsidDel="00A6137E">
            <w:delText>.</w:delText>
          </w:r>
        </w:del>
      </w:ins>
      <w:bookmarkStart w:id="2842" w:name="_Toc37695505"/>
      <w:bookmarkStart w:id="2843" w:name="_Toc47427427"/>
      <w:bookmarkEnd w:id="2842"/>
      <w:bookmarkEnd w:id="2843"/>
    </w:p>
    <w:p w14:paraId="0A924243" w14:textId="48DFE9EB" w:rsidR="00BC6B42" w:rsidDel="00A6137E" w:rsidRDefault="00BC6B42" w:rsidP="0045212A">
      <w:pPr>
        <w:pStyle w:val="BodyText"/>
        <w:rPr>
          <w:del w:id="2844" w:author="Author"/>
        </w:rPr>
      </w:pPr>
      <w:del w:id="2845" w:author="Author">
        <w:r w:rsidDel="00A6137E">
          <w:delText>The Edit Claim Payment Information form allows the user to review claim payment and adjustment information and to apply up to two payment adjustments on the select claim payment line item. The Edit Claim Payment Information form includes the Claim Payment Data Table with the following elements:</w:delText>
        </w:r>
        <w:bookmarkStart w:id="2846" w:name="_Toc37695506"/>
        <w:bookmarkStart w:id="2847" w:name="_Toc47427428"/>
        <w:bookmarkEnd w:id="2846"/>
        <w:bookmarkEnd w:id="2847"/>
      </w:del>
    </w:p>
    <w:p w14:paraId="2804C6A7" w14:textId="7A62D89E" w:rsidR="00BC6B42" w:rsidDel="00A6137E" w:rsidRDefault="00BC6B42" w:rsidP="00E8623F">
      <w:pPr>
        <w:pStyle w:val="BodyText"/>
        <w:numPr>
          <w:ilvl w:val="0"/>
          <w:numId w:val="29"/>
        </w:numPr>
        <w:rPr>
          <w:del w:id="2848" w:author="Author"/>
        </w:rPr>
      </w:pPr>
      <w:del w:id="2849" w:author="Author">
        <w:r w:rsidDel="00A6137E">
          <w:delText>Amount Paid – The amount paid by the currently selected payment line item.</w:delText>
        </w:r>
        <w:bookmarkStart w:id="2850" w:name="_Toc37695507"/>
        <w:bookmarkStart w:id="2851" w:name="_Toc47427429"/>
        <w:bookmarkEnd w:id="2850"/>
        <w:bookmarkEnd w:id="2851"/>
      </w:del>
    </w:p>
    <w:p w14:paraId="5A45C4FD" w14:textId="4777EF35" w:rsidR="00BC6B42" w:rsidDel="00A6137E" w:rsidRDefault="00BC6B42" w:rsidP="00E8623F">
      <w:pPr>
        <w:pStyle w:val="BodyText"/>
        <w:numPr>
          <w:ilvl w:val="0"/>
          <w:numId w:val="29"/>
        </w:numPr>
        <w:rPr>
          <w:del w:id="2852" w:author="Author"/>
        </w:rPr>
      </w:pPr>
      <w:del w:id="2853" w:author="Author">
        <w:r w:rsidDel="00A6137E">
          <w:delText>Paid Units – The units paid by the currently selected payment line item.</w:delText>
        </w:r>
        <w:bookmarkStart w:id="2854" w:name="_Toc37695508"/>
        <w:bookmarkStart w:id="2855" w:name="_Toc47427430"/>
        <w:bookmarkEnd w:id="2854"/>
        <w:bookmarkEnd w:id="2855"/>
      </w:del>
    </w:p>
    <w:p w14:paraId="41A31353" w14:textId="04436F07" w:rsidR="00BC6B42" w:rsidDel="00A6137E" w:rsidRDefault="00BC6B42" w:rsidP="00E8623F">
      <w:pPr>
        <w:pStyle w:val="BodyText"/>
        <w:numPr>
          <w:ilvl w:val="0"/>
          <w:numId w:val="29"/>
        </w:numPr>
        <w:rPr>
          <w:del w:id="2856" w:author="Author"/>
        </w:rPr>
      </w:pPr>
      <w:del w:id="2857" w:author="Author">
        <w:r w:rsidDel="00A6137E">
          <w:delText>Line Number – The payment line number of the currently selected payment line item.</w:delText>
        </w:r>
        <w:bookmarkStart w:id="2858" w:name="_Toc37695509"/>
        <w:bookmarkStart w:id="2859" w:name="_Toc47427431"/>
        <w:bookmarkEnd w:id="2858"/>
        <w:bookmarkEnd w:id="2859"/>
      </w:del>
    </w:p>
    <w:p w14:paraId="282922D5" w14:textId="2A071D83" w:rsidR="00BC6B42" w:rsidDel="00A6137E" w:rsidRDefault="00BC6B42" w:rsidP="0045212A">
      <w:pPr>
        <w:pStyle w:val="BodyText"/>
        <w:rPr>
          <w:del w:id="2860" w:author="Author"/>
        </w:rPr>
      </w:pPr>
      <w:bookmarkStart w:id="2861" w:name="_Toc37695510"/>
      <w:bookmarkStart w:id="2862" w:name="_Toc47427432"/>
      <w:bookmarkEnd w:id="2861"/>
      <w:bookmarkEnd w:id="2862"/>
    </w:p>
    <w:p w14:paraId="4D2A0A63" w14:textId="43DA804F" w:rsidR="00BC6B42" w:rsidDel="00A6137E" w:rsidRDefault="00BC6B42" w:rsidP="0045212A">
      <w:pPr>
        <w:pStyle w:val="BodyText"/>
        <w:rPr>
          <w:del w:id="2863" w:author="Author"/>
        </w:rPr>
      </w:pPr>
      <w:del w:id="2864" w:author="Author">
        <w:r w:rsidDel="00A6137E">
          <w:delText>Below the Claim Payment Data Table, up to two adjustments can be added to the currently selected payment line item. Each adjustment has includes the following fields:</w:delText>
        </w:r>
        <w:bookmarkStart w:id="2865" w:name="_Toc37695511"/>
        <w:bookmarkStart w:id="2866" w:name="_Toc47427433"/>
        <w:bookmarkEnd w:id="2865"/>
        <w:bookmarkEnd w:id="2866"/>
      </w:del>
    </w:p>
    <w:p w14:paraId="60DD5CF7" w14:textId="30793D6D" w:rsidR="00BC6B42" w:rsidDel="00A6137E" w:rsidRDefault="00BC6B42" w:rsidP="0045212A">
      <w:pPr>
        <w:pStyle w:val="BodyText"/>
        <w:rPr>
          <w:del w:id="2867" w:author="Author"/>
        </w:rPr>
      </w:pPr>
      <w:bookmarkStart w:id="2868" w:name="_Toc37695512"/>
      <w:bookmarkStart w:id="2869" w:name="_Toc47427434"/>
      <w:bookmarkEnd w:id="2868"/>
      <w:bookmarkEnd w:id="2869"/>
    </w:p>
    <w:p w14:paraId="27446A3D" w14:textId="5E16B06B" w:rsidR="00BC6B42" w:rsidDel="00A6137E" w:rsidRDefault="00BC6B42" w:rsidP="00E8623F">
      <w:pPr>
        <w:pStyle w:val="BodyText"/>
        <w:numPr>
          <w:ilvl w:val="0"/>
          <w:numId w:val="33"/>
        </w:numPr>
        <w:rPr>
          <w:del w:id="2870" w:author="Author"/>
        </w:rPr>
      </w:pPr>
      <w:del w:id="2871" w:author="Author">
        <w:r w:rsidDel="00A6137E">
          <w:delText>Adjustment – The monetary value of the adjustment.</w:delText>
        </w:r>
        <w:bookmarkStart w:id="2872" w:name="_Toc37695513"/>
        <w:bookmarkStart w:id="2873" w:name="_Toc47427435"/>
        <w:bookmarkEnd w:id="2872"/>
        <w:bookmarkEnd w:id="2873"/>
      </w:del>
    </w:p>
    <w:p w14:paraId="06AC7F54" w14:textId="69B430AB" w:rsidR="00BC6B42" w:rsidDel="00A6137E" w:rsidRDefault="00BC6B42" w:rsidP="00E8623F">
      <w:pPr>
        <w:pStyle w:val="BodyText"/>
        <w:numPr>
          <w:ilvl w:val="0"/>
          <w:numId w:val="33"/>
        </w:numPr>
        <w:rPr>
          <w:del w:id="2874" w:author="Author"/>
        </w:rPr>
      </w:pPr>
      <w:del w:id="2875" w:author="Author">
        <w:r w:rsidDel="00A6137E">
          <w:delText>Adjustment Group – The Claims Adjustment Group Code of the adjustment.</w:delText>
        </w:r>
        <w:bookmarkStart w:id="2876" w:name="_Toc37695514"/>
        <w:bookmarkStart w:id="2877" w:name="_Toc47427436"/>
        <w:bookmarkEnd w:id="2876"/>
        <w:bookmarkEnd w:id="2877"/>
      </w:del>
    </w:p>
    <w:p w14:paraId="229D72D7" w14:textId="0763ED81" w:rsidR="00BC6B42" w:rsidDel="00A6137E" w:rsidRDefault="00BC6B42" w:rsidP="00E8623F">
      <w:pPr>
        <w:pStyle w:val="BodyText"/>
        <w:numPr>
          <w:ilvl w:val="0"/>
          <w:numId w:val="33"/>
        </w:numPr>
        <w:rPr>
          <w:del w:id="2878" w:author="Author"/>
        </w:rPr>
      </w:pPr>
      <w:del w:id="2879" w:author="Author">
        <w:r w:rsidDel="00A6137E">
          <w:delText>Adjustment Reason – The Claims Adjustment Reason Code of the adjustment.</w:delText>
        </w:r>
        <w:bookmarkStart w:id="2880" w:name="_Toc37695515"/>
        <w:bookmarkStart w:id="2881" w:name="_Toc47427437"/>
        <w:bookmarkEnd w:id="2880"/>
        <w:bookmarkEnd w:id="2881"/>
      </w:del>
    </w:p>
    <w:p w14:paraId="0D4B53DC" w14:textId="1F9B2071" w:rsidR="00BC6B42" w:rsidDel="00A6137E" w:rsidRDefault="00BC6B42" w:rsidP="0045212A">
      <w:pPr>
        <w:pStyle w:val="BodyText"/>
        <w:rPr>
          <w:del w:id="2882" w:author="Author"/>
        </w:rPr>
      </w:pPr>
      <w:bookmarkStart w:id="2883" w:name="_Toc37695516"/>
      <w:bookmarkStart w:id="2884" w:name="_Toc47427438"/>
      <w:bookmarkEnd w:id="2883"/>
      <w:bookmarkEnd w:id="2884"/>
    </w:p>
    <w:p w14:paraId="1DDCE9C7" w14:textId="67CC93AB" w:rsidR="00BC6B42" w:rsidDel="00A6137E" w:rsidRDefault="00BC6B42" w:rsidP="0045212A">
      <w:pPr>
        <w:pStyle w:val="BodyText"/>
        <w:rPr>
          <w:del w:id="2885" w:author="Author"/>
        </w:rPr>
      </w:pPr>
      <w:del w:id="2886" w:author="Author">
        <w:r w:rsidDel="00A6137E">
          <w:delText>Once the Edit Claim Payment Information form has been completed, the user may click the Submit button to save the changes included on the form. If the payment adjustments made match the payment line item and claim information, the payment adjustments will be saved successfully and a message will display. Otherwise, the system will display an error message and the modifications will not be saved.</w:delText>
        </w:r>
        <w:bookmarkStart w:id="2887" w:name="_Toc37695517"/>
        <w:bookmarkStart w:id="2888" w:name="_Toc47427439"/>
        <w:bookmarkEnd w:id="2887"/>
        <w:bookmarkEnd w:id="2888"/>
      </w:del>
    </w:p>
    <w:p w14:paraId="3F013C61" w14:textId="2E49F7E4" w:rsidR="00BC6B42" w:rsidDel="00A6137E" w:rsidRDefault="00BC6B42" w:rsidP="0045212A">
      <w:pPr>
        <w:pStyle w:val="BodyText"/>
        <w:rPr>
          <w:del w:id="2889" w:author="Author"/>
        </w:rPr>
      </w:pPr>
      <w:bookmarkStart w:id="2890" w:name="_Toc37695518"/>
      <w:bookmarkStart w:id="2891" w:name="_Toc47427440"/>
      <w:bookmarkEnd w:id="2890"/>
      <w:bookmarkEnd w:id="2891"/>
    </w:p>
    <w:p w14:paraId="2D761AD9" w14:textId="0C283E0F" w:rsidR="00BC6B42" w:rsidDel="00A6137E" w:rsidRDefault="00BC6B42" w:rsidP="0045212A">
      <w:pPr>
        <w:pStyle w:val="BodyText"/>
        <w:rPr>
          <w:del w:id="2892" w:author="Author"/>
        </w:rPr>
      </w:pPr>
      <w:del w:id="2893" w:author="Author">
        <w:r w:rsidDel="00A6137E">
          <w:delText xml:space="preserve">The </w:delText>
        </w:r>
        <w:r w:rsidRPr="009C7E06" w:rsidDel="00A6137E">
          <w:delText>Unmatched Claim Reconciliation Page</w:delText>
        </w:r>
        <w:r w:rsidDel="00A6137E">
          <w:delText xml:space="preserve"> also includes a Claim Line Items table for reviewing the line items included on the selected claim. This table includes the following headers:</w:delText>
        </w:r>
        <w:bookmarkStart w:id="2894" w:name="_Toc37695519"/>
        <w:bookmarkStart w:id="2895" w:name="_Toc47427441"/>
        <w:bookmarkEnd w:id="2894"/>
        <w:bookmarkEnd w:id="2895"/>
      </w:del>
    </w:p>
    <w:p w14:paraId="26F0C6DB" w14:textId="7EE17D44" w:rsidR="00BC6B42" w:rsidDel="00A6137E" w:rsidRDefault="00BC6B42" w:rsidP="0045212A">
      <w:pPr>
        <w:pStyle w:val="BodyText"/>
        <w:rPr>
          <w:del w:id="2896" w:author="Author"/>
        </w:rPr>
      </w:pPr>
      <w:bookmarkStart w:id="2897" w:name="_Toc37695520"/>
      <w:bookmarkStart w:id="2898" w:name="_Toc47427442"/>
      <w:bookmarkEnd w:id="2897"/>
      <w:bookmarkEnd w:id="2898"/>
    </w:p>
    <w:p w14:paraId="7E099918" w14:textId="40EA759D" w:rsidR="00BC6B42" w:rsidDel="00A6137E" w:rsidRDefault="00BC6B42" w:rsidP="00E8623F">
      <w:pPr>
        <w:pStyle w:val="BodyText"/>
        <w:numPr>
          <w:ilvl w:val="0"/>
          <w:numId w:val="32"/>
        </w:numPr>
        <w:rPr>
          <w:del w:id="2899" w:author="Author"/>
        </w:rPr>
      </w:pPr>
      <w:del w:id="2900" w:author="Author">
        <w:r w:rsidDel="00A6137E">
          <w:delText>Line # – The line number of the claim line item.</w:delText>
        </w:r>
        <w:bookmarkStart w:id="2901" w:name="_Toc37695521"/>
        <w:bookmarkStart w:id="2902" w:name="_Toc47427443"/>
        <w:bookmarkEnd w:id="2901"/>
        <w:bookmarkEnd w:id="2902"/>
      </w:del>
    </w:p>
    <w:p w14:paraId="5143303E" w14:textId="2E281D11" w:rsidR="00BC6B42" w:rsidDel="00A6137E" w:rsidRDefault="00BC6B42" w:rsidP="00E8623F">
      <w:pPr>
        <w:pStyle w:val="BodyText"/>
        <w:numPr>
          <w:ilvl w:val="0"/>
          <w:numId w:val="32"/>
        </w:numPr>
        <w:rPr>
          <w:del w:id="2903" w:author="Author"/>
        </w:rPr>
      </w:pPr>
      <w:del w:id="2904" w:author="Author">
        <w:r w:rsidDel="00A6137E">
          <w:delText>Medical Code – The medical code of the service performed in the claim line item.</w:delText>
        </w:r>
        <w:bookmarkStart w:id="2905" w:name="_Toc37695522"/>
        <w:bookmarkStart w:id="2906" w:name="_Toc47427444"/>
        <w:bookmarkEnd w:id="2905"/>
        <w:bookmarkEnd w:id="2906"/>
      </w:del>
    </w:p>
    <w:p w14:paraId="199EA48D" w14:textId="3D9D29F4" w:rsidR="00BC6B42" w:rsidDel="00A6137E" w:rsidRDefault="00BC6B42" w:rsidP="00E8623F">
      <w:pPr>
        <w:pStyle w:val="BodyText"/>
        <w:numPr>
          <w:ilvl w:val="0"/>
          <w:numId w:val="32"/>
        </w:numPr>
        <w:rPr>
          <w:del w:id="2907" w:author="Author"/>
        </w:rPr>
      </w:pPr>
      <w:del w:id="2908" w:author="Author">
        <w:r w:rsidDel="00A6137E">
          <w:delText>Description – A text description of the service performed in the claim line item.</w:delText>
        </w:r>
        <w:bookmarkStart w:id="2909" w:name="_Toc37695523"/>
        <w:bookmarkStart w:id="2910" w:name="_Toc47427445"/>
        <w:bookmarkEnd w:id="2909"/>
        <w:bookmarkEnd w:id="2910"/>
      </w:del>
    </w:p>
    <w:p w14:paraId="761B6985" w14:textId="4EA7484E" w:rsidR="00BC6B42" w:rsidDel="00A6137E" w:rsidRDefault="00BC6B42" w:rsidP="00E8623F">
      <w:pPr>
        <w:pStyle w:val="BodyText"/>
        <w:numPr>
          <w:ilvl w:val="0"/>
          <w:numId w:val="32"/>
        </w:numPr>
        <w:rPr>
          <w:del w:id="2911" w:author="Author"/>
        </w:rPr>
      </w:pPr>
      <w:del w:id="2912" w:author="Author">
        <w:r w:rsidDel="00A6137E">
          <w:delText>Service Date – The date of service for the claim line item.</w:delText>
        </w:r>
        <w:bookmarkStart w:id="2913" w:name="_Toc37695524"/>
        <w:bookmarkStart w:id="2914" w:name="_Toc47427446"/>
        <w:bookmarkEnd w:id="2913"/>
        <w:bookmarkEnd w:id="2914"/>
      </w:del>
    </w:p>
    <w:p w14:paraId="14AC0B48" w14:textId="6B366557" w:rsidR="00BC6B42" w:rsidDel="00A6137E" w:rsidRDefault="00BC6B42" w:rsidP="00E8623F">
      <w:pPr>
        <w:pStyle w:val="BodyText"/>
        <w:numPr>
          <w:ilvl w:val="0"/>
          <w:numId w:val="32"/>
        </w:numPr>
        <w:rPr>
          <w:del w:id="2915" w:author="Author"/>
        </w:rPr>
      </w:pPr>
      <w:del w:id="2916" w:author="Author">
        <w:r w:rsidDel="00A6137E">
          <w:delText>Billed Amt – The amount billed for the service performed in the claim line item.</w:delText>
        </w:r>
        <w:bookmarkStart w:id="2917" w:name="_Toc37695525"/>
        <w:bookmarkStart w:id="2918" w:name="_Toc47427447"/>
        <w:bookmarkEnd w:id="2917"/>
        <w:bookmarkEnd w:id="2918"/>
      </w:del>
    </w:p>
    <w:p w14:paraId="2739754A" w14:textId="1F511642" w:rsidR="00BC6B42" w:rsidDel="00A6137E" w:rsidRDefault="00BC6B42" w:rsidP="00E8623F">
      <w:pPr>
        <w:pStyle w:val="BodyText"/>
        <w:numPr>
          <w:ilvl w:val="0"/>
          <w:numId w:val="32"/>
        </w:numPr>
        <w:rPr>
          <w:del w:id="2919" w:author="Author"/>
        </w:rPr>
      </w:pPr>
      <w:del w:id="2920" w:author="Author">
        <w:r w:rsidDel="00A6137E">
          <w:delText>Billed Units – The count of units billed for the service performed in the claim line item.</w:delText>
        </w:r>
        <w:bookmarkStart w:id="2921" w:name="_Toc37695526"/>
        <w:bookmarkStart w:id="2922" w:name="_Toc47427448"/>
        <w:bookmarkEnd w:id="2921"/>
        <w:bookmarkEnd w:id="2922"/>
      </w:del>
    </w:p>
    <w:p w14:paraId="62557132" w14:textId="2F7F1CF2" w:rsidR="00BC6B42" w:rsidDel="00A6137E" w:rsidRDefault="00BC6B42" w:rsidP="00E8623F">
      <w:pPr>
        <w:pStyle w:val="BodyText"/>
        <w:numPr>
          <w:ilvl w:val="0"/>
          <w:numId w:val="32"/>
        </w:numPr>
        <w:rPr>
          <w:del w:id="2923" w:author="Author"/>
        </w:rPr>
      </w:pPr>
      <w:del w:id="2924" w:author="Author">
        <w:r w:rsidDel="00A6137E">
          <w:delText>Modifiers – Any modifiers applied to the claim line item.</w:delText>
        </w:r>
        <w:bookmarkStart w:id="2925" w:name="_Toc37695527"/>
        <w:bookmarkStart w:id="2926" w:name="_Toc47427449"/>
        <w:bookmarkEnd w:id="2925"/>
        <w:bookmarkEnd w:id="2926"/>
      </w:del>
    </w:p>
    <w:p w14:paraId="02E478CA" w14:textId="4A611E76" w:rsidR="00BC6B42" w:rsidDel="00A6137E" w:rsidRDefault="00BC6B42" w:rsidP="00E8623F">
      <w:pPr>
        <w:pStyle w:val="BodyText"/>
        <w:numPr>
          <w:ilvl w:val="0"/>
          <w:numId w:val="32"/>
        </w:numPr>
        <w:rPr>
          <w:del w:id="2927" w:author="Author"/>
        </w:rPr>
      </w:pPr>
      <w:del w:id="2928" w:author="Author">
        <w:r w:rsidDel="00A6137E">
          <w:delText>Status – The current status of the claim line item.</w:delText>
        </w:r>
        <w:bookmarkStart w:id="2929" w:name="_Toc37695528"/>
        <w:bookmarkStart w:id="2930" w:name="_Toc47427450"/>
        <w:bookmarkEnd w:id="2929"/>
        <w:bookmarkEnd w:id="2930"/>
      </w:del>
    </w:p>
    <w:p w14:paraId="11FA86E5" w14:textId="0ADA6DD0" w:rsidR="00BC6B42" w:rsidDel="00A6137E" w:rsidRDefault="00BC6B42" w:rsidP="0045212A">
      <w:pPr>
        <w:pStyle w:val="BodyText"/>
        <w:rPr>
          <w:del w:id="2931" w:author="Author"/>
        </w:rPr>
      </w:pPr>
      <w:bookmarkStart w:id="2932" w:name="_Toc37695529"/>
      <w:bookmarkStart w:id="2933" w:name="_Toc47427451"/>
      <w:bookmarkEnd w:id="2932"/>
      <w:bookmarkEnd w:id="2933"/>
    </w:p>
    <w:p w14:paraId="5315CACC" w14:textId="38CC4AE9" w:rsidR="00BC6B42" w:rsidRPr="00E87988" w:rsidDel="00A6137E" w:rsidRDefault="00BC6B42" w:rsidP="0045212A">
      <w:pPr>
        <w:pStyle w:val="BodyText"/>
        <w:rPr>
          <w:del w:id="2934" w:author="Author"/>
        </w:rPr>
      </w:pPr>
      <w:del w:id="2935" w:author="Author">
        <w:r w:rsidDel="00A6137E">
          <w:delText xml:space="preserve">The Claim Line Items table includes a line item for each line item associated with the selected claim. For each line item, data for each of the above headers will be displayed. </w:delText>
        </w:r>
        <w:bookmarkStart w:id="2936" w:name="_Toc37695530"/>
        <w:bookmarkStart w:id="2937" w:name="_Toc47427452"/>
        <w:bookmarkEnd w:id="2936"/>
        <w:bookmarkEnd w:id="2937"/>
      </w:del>
    </w:p>
    <w:p w14:paraId="0611C928" w14:textId="1062A596" w:rsidR="00BC6B42" w:rsidDel="00A6137E" w:rsidRDefault="00BC6B42" w:rsidP="0045212A">
      <w:pPr>
        <w:pStyle w:val="BodyText"/>
        <w:rPr>
          <w:del w:id="2938" w:author="Author"/>
        </w:rPr>
      </w:pPr>
      <w:bookmarkStart w:id="2939" w:name="_Toc37695531"/>
      <w:bookmarkStart w:id="2940" w:name="_Toc47427453"/>
      <w:bookmarkEnd w:id="2939"/>
      <w:bookmarkEnd w:id="2940"/>
    </w:p>
    <w:p w14:paraId="735EBD39" w14:textId="762D0880" w:rsidR="00BC6B42" w:rsidDel="00A6137E" w:rsidRDefault="00BC6B42" w:rsidP="007B24D4">
      <w:pPr>
        <w:pStyle w:val="Heading2"/>
        <w:ind w:left="432" w:hanging="432"/>
        <w:rPr>
          <w:del w:id="2941" w:author="Author"/>
        </w:rPr>
      </w:pPr>
      <w:del w:id="2942" w:author="Author">
        <w:r w:rsidDel="00A6137E">
          <w:delText>Manual Reconciliation Page</w:delText>
        </w:r>
        <w:bookmarkStart w:id="2943" w:name="_Toc37695532"/>
        <w:bookmarkStart w:id="2944" w:name="_Toc47427454"/>
        <w:bookmarkEnd w:id="2943"/>
        <w:bookmarkEnd w:id="2944"/>
      </w:del>
    </w:p>
    <w:p w14:paraId="148E2EAB" w14:textId="7EAABEDD" w:rsidR="00BC6B42" w:rsidDel="00A6137E" w:rsidRDefault="00BC6B42" w:rsidP="0045212A">
      <w:pPr>
        <w:pStyle w:val="BodyText"/>
        <w:rPr>
          <w:del w:id="2945" w:author="Author"/>
        </w:rPr>
      </w:pPr>
      <w:del w:id="2946" w:author="Author">
        <w:r w:rsidDel="00A6137E">
          <w:rPr>
            <w:noProof/>
          </w:rPr>
          <w:drawing>
            <wp:inline distT="0" distB="0" distL="0" distR="0" wp14:anchorId="1DCB0A0F" wp14:editId="65655CD8">
              <wp:extent cx="5943600" cy="2514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924" t="7738" r="2987" b="17560"/>
                      <a:stretch/>
                    </pic:blipFill>
                    <pic:spPr bwMode="auto">
                      <a:xfrm>
                        <a:off x="0" y="0"/>
                        <a:ext cx="5943600" cy="2514600"/>
                      </a:xfrm>
                      <a:prstGeom prst="rect">
                        <a:avLst/>
                      </a:prstGeom>
                      <a:ln>
                        <a:noFill/>
                      </a:ln>
                      <a:extLst>
                        <a:ext uri="{53640926-AAD7-44D8-BBD7-CCE9431645EC}">
                          <a14:shadowObscured xmlns:a14="http://schemas.microsoft.com/office/drawing/2010/main"/>
                        </a:ext>
                      </a:extLst>
                    </pic:spPr>
                  </pic:pic>
                </a:graphicData>
              </a:graphic>
            </wp:inline>
          </w:drawing>
        </w:r>
        <w:bookmarkStart w:id="2947" w:name="_Toc37695533"/>
        <w:bookmarkStart w:id="2948" w:name="_Toc47427455"/>
        <w:bookmarkEnd w:id="2947"/>
        <w:bookmarkEnd w:id="2948"/>
      </w:del>
    </w:p>
    <w:p w14:paraId="76DBEDEC" w14:textId="1AC5DCD5" w:rsidR="00CC07E5" w:rsidDel="00A6137E" w:rsidRDefault="00BB2E03" w:rsidP="00CC07E5">
      <w:pPr>
        <w:pStyle w:val="BodyText"/>
        <w:rPr>
          <w:ins w:id="2949" w:author="Author"/>
          <w:del w:id="2950" w:author="Author"/>
        </w:rPr>
      </w:pPr>
      <w:ins w:id="2951" w:author="Author">
        <w:del w:id="2952" w:author="Author">
          <w:r w:rsidRPr="00A8025B" w:rsidDel="00A6137E">
            <w:rPr>
              <w:noProof/>
            </w:rPr>
            <w:drawing>
              <wp:inline distT="0" distB="0" distL="0" distR="0" wp14:anchorId="45E7C4D3" wp14:editId="54588FB1">
                <wp:extent cx="5943600" cy="286664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866644"/>
                        </a:xfrm>
                        <a:prstGeom prst="rect">
                          <a:avLst/>
                        </a:prstGeom>
                        <a:noFill/>
                        <a:ln>
                          <a:noFill/>
                        </a:ln>
                      </pic:spPr>
                    </pic:pic>
                  </a:graphicData>
                </a:graphic>
              </wp:inline>
            </w:drawing>
          </w:r>
          <w:bookmarkStart w:id="2953" w:name="_Toc37695534"/>
          <w:bookmarkStart w:id="2954" w:name="_Toc47427456"/>
          <w:bookmarkEnd w:id="2953"/>
          <w:bookmarkEnd w:id="2954"/>
        </w:del>
      </w:ins>
    </w:p>
    <w:p w14:paraId="2DA10C72" w14:textId="3FC4E360" w:rsidR="00BC6B42" w:rsidRPr="00A8025B" w:rsidDel="00A6137E" w:rsidRDefault="00BC6B42" w:rsidP="0045212A">
      <w:pPr>
        <w:pStyle w:val="Caption"/>
        <w:rPr>
          <w:del w:id="2955" w:author="Author"/>
        </w:rPr>
      </w:pPr>
      <w:del w:id="2956" w:author="Author">
        <w:r w:rsidRPr="00A8025B" w:rsidDel="00A6137E">
          <w:delText xml:space="preserve">Figure </w:delText>
        </w:r>
        <w:r w:rsidR="00E60350" w:rsidRPr="00A8025B" w:rsidDel="00A6137E">
          <w:rPr>
            <w:b w:val="0"/>
            <w:bCs w:val="0"/>
            <w:noProof/>
          </w:rPr>
          <w:fldChar w:fldCharType="begin"/>
        </w:r>
        <w:r w:rsidR="00E60350" w:rsidRPr="00A8025B" w:rsidDel="00A6137E">
          <w:rPr>
            <w:noProof/>
          </w:rPr>
          <w:delInstrText xml:space="preserve"> SEQ Figure \* ARABIC </w:delInstrText>
        </w:r>
        <w:r w:rsidR="00E60350" w:rsidRPr="00A8025B" w:rsidDel="00A6137E">
          <w:rPr>
            <w:b w:val="0"/>
            <w:bCs w:val="0"/>
            <w:noProof/>
          </w:rPr>
          <w:fldChar w:fldCharType="separate"/>
        </w:r>
      </w:del>
      <w:ins w:id="2957" w:author="Author">
        <w:del w:id="2958" w:author="Author">
          <w:r w:rsidR="00CC07E5" w:rsidDel="00A6137E">
            <w:rPr>
              <w:noProof/>
            </w:rPr>
            <w:delText>24</w:delText>
          </w:r>
          <w:r w:rsidR="00191EA4" w:rsidDel="00A6137E">
            <w:rPr>
              <w:noProof/>
            </w:rPr>
            <w:delText>24</w:delText>
          </w:r>
          <w:r w:rsidR="00CD48AC" w:rsidRPr="00A8025B" w:rsidDel="00A6137E">
            <w:rPr>
              <w:noProof/>
            </w:rPr>
            <w:delText>26</w:delText>
          </w:r>
          <w:r w:rsidR="007E6482" w:rsidRPr="00A8025B" w:rsidDel="00A6137E">
            <w:rPr>
              <w:noProof/>
            </w:rPr>
            <w:delText>26</w:delText>
          </w:r>
          <w:r w:rsidR="00FD21C3" w:rsidRPr="00A8025B" w:rsidDel="00A6137E">
            <w:rPr>
              <w:noProof/>
            </w:rPr>
            <w:delText>24</w:delText>
          </w:r>
        </w:del>
      </w:ins>
      <w:del w:id="2959" w:author="Author">
        <w:r w:rsidR="007A7E5C" w:rsidRPr="00A8025B" w:rsidDel="00A6137E">
          <w:rPr>
            <w:noProof/>
          </w:rPr>
          <w:delText>23</w:delText>
        </w:r>
        <w:r w:rsidR="00E60350" w:rsidRPr="00A8025B" w:rsidDel="00A6137E">
          <w:rPr>
            <w:b w:val="0"/>
            <w:bCs w:val="0"/>
            <w:noProof/>
          </w:rPr>
          <w:fldChar w:fldCharType="end"/>
        </w:r>
        <w:r w:rsidRPr="00A8025B" w:rsidDel="00A6137E">
          <w:delText xml:space="preserve"> – Manual Reconciliation Page</w:delText>
        </w:r>
        <w:bookmarkStart w:id="2960" w:name="_Toc37695535"/>
        <w:bookmarkStart w:id="2961" w:name="_Toc47427457"/>
        <w:bookmarkEnd w:id="2960"/>
        <w:bookmarkEnd w:id="2961"/>
      </w:del>
    </w:p>
    <w:p w14:paraId="16673F58" w14:textId="7F53B7FB" w:rsidR="00BC6B42" w:rsidRPr="009E44DB" w:rsidDel="00A6137E" w:rsidRDefault="00BC6B42" w:rsidP="00722257">
      <w:pPr>
        <w:pStyle w:val="Caption"/>
        <w:rPr>
          <w:del w:id="2962" w:author="Author"/>
        </w:rPr>
      </w:pPr>
      <w:bookmarkStart w:id="2963" w:name="_Toc37695536"/>
      <w:bookmarkStart w:id="2964" w:name="_Toc47427458"/>
      <w:bookmarkEnd w:id="2963"/>
      <w:bookmarkEnd w:id="2964"/>
    </w:p>
    <w:p w14:paraId="11F5C2DA" w14:textId="236F0607" w:rsidR="00BC6B42" w:rsidDel="00A6137E" w:rsidRDefault="00BC6B42" w:rsidP="0045212A">
      <w:pPr>
        <w:pStyle w:val="BodyText"/>
        <w:rPr>
          <w:del w:id="2965" w:author="Author"/>
        </w:rPr>
      </w:pPr>
      <w:del w:id="2966" w:author="Author">
        <w:r w:rsidDel="00A6137E">
          <w:delText>The Manual Reconciliation page provides the ability to select claim line items to manually reconcile by adding payment. This page is the first step in performing the Manual Reconciliation process.</w:delText>
        </w:r>
        <w:bookmarkStart w:id="2967" w:name="_Toc37695537"/>
        <w:bookmarkStart w:id="2968" w:name="_Toc47427459"/>
        <w:bookmarkEnd w:id="2967"/>
        <w:bookmarkEnd w:id="2968"/>
      </w:del>
    </w:p>
    <w:p w14:paraId="2642F933" w14:textId="7546EF4A" w:rsidR="00722257" w:rsidDel="00A6137E" w:rsidRDefault="00722257" w:rsidP="0045212A">
      <w:pPr>
        <w:pStyle w:val="BodyText"/>
        <w:rPr>
          <w:del w:id="2969" w:author="Author"/>
        </w:rPr>
      </w:pPr>
      <w:bookmarkStart w:id="2970" w:name="_Toc37695538"/>
      <w:bookmarkStart w:id="2971" w:name="_Toc47427460"/>
      <w:bookmarkEnd w:id="2970"/>
      <w:bookmarkEnd w:id="2971"/>
    </w:p>
    <w:p w14:paraId="7F29ABA0" w14:textId="2CB6FD04" w:rsidR="00BC6B42" w:rsidDel="00A6137E" w:rsidRDefault="00BC6B42" w:rsidP="0045212A">
      <w:pPr>
        <w:pStyle w:val="BodyText"/>
        <w:rPr>
          <w:del w:id="2972" w:author="Author"/>
        </w:rPr>
      </w:pPr>
      <w:del w:id="2973" w:author="Author">
        <w:r w:rsidDel="00A6137E">
          <w:delText>The page includes a claim summary table for the claim selected for manual reconciliation. This table includes the following information:</w:delText>
        </w:r>
        <w:bookmarkStart w:id="2974" w:name="_Toc37695539"/>
        <w:bookmarkStart w:id="2975" w:name="_Toc47427461"/>
        <w:bookmarkEnd w:id="2974"/>
        <w:bookmarkEnd w:id="2975"/>
      </w:del>
    </w:p>
    <w:p w14:paraId="7CAA2217" w14:textId="18BEF0BC" w:rsidR="00BC6B42" w:rsidDel="00A6137E" w:rsidRDefault="00BC6B42" w:rsidP="00E8623F">
      <w:pPr>
        <w:pStyle w:val="BodyText"/>
        <w:numPr>
          <w:ilvl w:val="0"/>
          <w:numId w:val="24"/>
        </w:numPr>
        <w:rPr>
          <w:del w:id="2976" w:author="Author"/>
        </w:rPr>
      </w:pPr>
      <w:del w:id="2977" w:author="Author">
        <w:r w:rsidDel="00A6137E">
          <w:delText>Claim ID – Numerical identifier of the claim</w:delText>
        </w:r>
        <w:bookmarkStart w:id="2978" w:name="_Toc37695540"/>
        <w:bookmarkStart w:id="2979" w:name="_Toc47427462"/>
        <w:bookmarkEnd w:id="2978"/>
        <w:bookmarkEnd w:id="2979"/>
      </w:del>
    </w:p>
    <w:p w14:paraId="25EACE0F" w14:textId="7FEA2894" w:rsidR="00BC6B42" w:rsidDel="00A6137E" w:rsidRDefault="00BC6B42" w:rsidP="00E8623F">
      <w:pPr>
        <w:pStyle w:val="BodyText"/>
        <w:numPr>
          <w:ilvl w:val="0"/>
          <w:numId w:val="29"/>
        </w:numPr>
        <w:rPr>
          <w:del w:id="2980" w:author="Author"/>
        </w:rPr>
      </w:pPr>
      <w:del w:id="2981" w:author="Author">
        <w:r w:rsidDel="00A6137E">
          <w:delText>Veteran Name – First and last name of the veteran associated with the claim.</w:delText>
        </w:r>
        <w:bookmarkStart w:id="2982" w:name="_Toc37695541"/>
        <w:bookmarkStart w:id="2983" w:name="_Toc47427463"/>
        <w:bookmarkEnd w:id="2982"/>
        <w:bookmarkEnd w:id="2983"/>
      </w:del>
    </w:p>
    <w:p w14:paraId="3BEFD91C" w14:textId="57EBA71D" w:rsidR="00BC6B42" w:rsidDel="00A6137E" w:rsidRDefault="00BC6B42" w:rsidP="00E8623F">
      <w:pPr>
        <w:pStyle w:val="BodyText"/>
        <w:numPr>
          <w:ilvl w:val="0"/>
          <w:numId w:val="29"/>
        </w:numPr>
        <w:rPr>
          <w:del w:id="2984" w:author="Author"/>
        </w:rPr>
      </w:pPr>
      <w:del w:id="2985" w:author="Author">
        <w:r w:rsidDel="00A6137E">
          <w:delText>Claim Type – Type of claim – Institutional, Professional, or Dental</w:delText>
        </w:r>
        <w:bookmarkStart w:id="2986" w:name="_Toc37695542"/>
        <w:bookmarkStart w:id="2987" w:name="_Toc47427464"/>
        <w:bookmarkEnd w:id="2986"/>
        <w:bookmarkEnd w:id="2987"/>
      </w:del>
    </w:p>
    <w:p w14:paraId="7B68E1D5" w14:textId="4C63DDFC" w:rsidR="00BC6B42" w:rsidDel="00A6137E" w:rsidRDefault="00BC6B42" w:rsidP="00E8623F">
      <w:pPr>
        <w:pStyle w:val="BodyText"/>
        <w:numPr>
          <w:ilvl w:val="0"/>
          <w:numId w:val="29"/>
        </w:numPr>
        <w:rPr>
          <w:del w:id="2988" w:author="Author"/>
        </w:rPr>
      </w:pPr>
      <w:del w:id="2989" w:author="Author">
        <w:r w:rsidDel="00A6137E">
          <w:delText xml:space="preserve">Billing Provider Name – </w:delText>
        </w:r>
        <w:r w:rsidRPr="003C6EE3" w:rsidDel="00A6137E">
          <w:delText>Name of the provider who submitted the claim bill for payment</w:delText>
        </w:r>
        <w:r w:rsidDel="00A6137E">
          <w:delText>.</w:delText>
        </w:r>
        <w:bookmarkStart w:id="2990" w:name="_Toc37695543"/>
        <w:bookmarkStart w:id="2991" w:name="_Toc47427465"/>
        <w:bookmarkEnd w:id="2990"/>
        <w:bookmarkEnd w:id="2991"/>
      </w:del>
    </w:p>
    <w:p w14:paraId="01ACA058" w14:textId="5ED18B10" w:rsidR="00BC6B42" w:rsidDel="00A6137E" w:rsidRDefault="00BA6929" w:rsidP="00E8623F">
      <w:pPr>
        <w:pStyle w:val="BodyText"/>
        <w:numPr>
          <w:ilvl w:val="0"/>
          <w:numId w:val="29"/>
        </w:numPr>
        <w:rPr>
          <w:del w:id="2992" w:author="Author"/>
        </w:rPr>
      </w:pPr>
      <w:ins w:id="2993" w:author="Author">
        <w:del w:id="2994" w:author="Author">
          <w:r w:rsidDel="00A6137E">
            <w:delText xml:space="preserve">Claim </w:delText>
          </w:r>
        </w:del>
      </w:ins>
      <w:del w:id="2995" w:author="Author">
        <w:r w:rsidR="00BC6B42" w:rsidDel="00A6137E">
          <w:delText>Status – Column header for the status of the claim.</w:delText>
        </w:r>
        <w:bookmarkStart w:id="2996" w:name="_Toc37695544"/>
        <w:bookmarkStart w:id="2997" w:name="_Toc47427466"/>
        <w:bookmarkEnd w:id="2996"/>
        <w:bookmarkEnd w:id="2997"/>
      </w:del>
    </w:p>
    <w:p w14:paraId="568FFC1A" w14:textId="233FCC75" w:rsidR="00BC6B42" w:rsidDel="00A6137E" w:rsidRDefault="00BC6B42" w:rsidP="00E8623F">
      <w:pPr>
        <w:pStyle w:val="BodyText"/>
        <w:numPr>
          <w:ilvl w:val="0"/>
          <w:numId w:val="29"/>
        </w:numPr>
        <w:rPr>
          <w:del w:id="2998" w:author="Author"/>
        </w:rPr>
      </w:pPr>
      <w:del w:id="2999" w:author="Author">
        <w:r w:rsidDel="00A6137E">
          <w:delText xml:space="preserve">Service Provider Name – </w:delText>
        </w:r>
        <w:r w:rsidRPr="004F39A2" w:rsidDel="00A6137E">
          <w:delText>Name of the provider performing the service listed the claim</w:delText>
        </w:r>
        <w:r w:rsidDel="00A6137E">
          <w:delText>.</w:delText>
        </w:r>
        <w:bookmarkStart w:id="3000" w:name="_Toc37695545"/>
        <w:bookmarkStart w:id="3001" w:name="_Toc47427467"/>
        <w:bookmarkEnd w:id="3000"/>
        <w:bookmarkEnd w:id="3001"/>
      </w:del>
    </w:p>
    <w:p w14:paraId="6CC74AC3" w14:textId="6193774C" w:rsidR="00BC6B42" w:rsidDel="00A6137E" w:rsidRDefault="00BC6B42" w:rsidP="00E8623F">
      <w:pPr>
        <w:pStyle w:val="BodyText"/>
        <w:numPr>
          <w:ilvl w:val="0"/>
          <w:numId w:val="29"/>
        </w:numPr>
        <w:rPr>
          <w:del w:id="3002" w:author="Author"/>
        </w:rPr>
      </w:pPr>
      <w:bookmarkStart w:id="3003" w:name="_Toc37695546"/>
      <w:bookmarkStart w:id="3004" w:name="_Toc47427468"/>
      <w:bookmarkEnd w:id="3003"/>
      <w:bookmarkEnd w:id="3004"/>
    </w:p>
    <w:p w14:paraId="348BF91A" w14:textId="6987A7B9" w:rsidR="00BC6B42" w:rsidDel="00A6137E" w:rsidRDefault="00BC6B42" w:rsidP="0045212A">
      <w:pPr>
        <w:pStyle w:val="BodyText"/>
        <w:rPr>
          <w:del w:id="3005" w:author="Author"/>
        </w:rPr>
      </w:pPr>
      <w:del w:id="3006" w:author="Author">
        <w:r w:rsidDel="00A6137E">
          <w:delText>If the claim has any associated line items, they will be listed in a line items summary table below the claim summary table. This table includes the following formation:</w:delText>
        </w:r>
        <w:bookmarkStart w:id="3007" w:name="_Toc37695547"/>
        <w:bookmarkStart w:id="3008" w:name="_Toc47427469"/>
        <w:bookmarkEnd w:id="3007"/>
        <w:bookmarkEnd w:id="3008"/>
      </w:del>
    </w:p>
    <w:p w14:paraId="78E02166" w14:textId="1F47A087" w:rsidR="00BC6B42" w:rsidDel="00A6137E" w:rsidRDefault="00BC6B42" w:rsidP="00E8623F">
      <w:pPr>
        <w:pStyle w:val="BodyText"/>
        <w:numPr>
          <w:ilvl w:val="0"/>
          <w:numId w:val="29"/>
        </w:numPr>
        <w:rPr>
          <w:del w:id="3009" w:author="Author"/>
        </w:rPr>
      </w:pPr>
      <w:del w:id="3010" w:author="Author">
        <w:r w:rsidDel="00A6137E">
          <w:delText>Line No. – Line number of the claim line item.</w:delText>
        </w:r>
        <w:bookmarkStart w:id="3011" w:name="_Toc37695548"/>
        <w:bookmarkStart w:id="3012" w:name="_Toc47427470"/>
        <w:bookmarkEnd w:id="3011"/>
        <w:bookmarkEnd w:id="3012"/>
      </w:del>
    </w:p>
    <w:p w14:paraId="496E46C8" w14:textId="29495BAE" w:rsidR="00BC6B42" w:rsidDel="00A6137E" w:rsidRDefault="00BC6B42" w:rsidP="00E8623F">
      <w:pPr>
        <w:pStyle w:val="BodyText"/>
        <w:numPr>
          <w:ilvl w:val="0"/>
          <w:numId w:val="29"/>
        </w:numPr>
        <w:rPr>
          <w:del w:id="3013" w:author="Author"/>
        </w:rPr>
      </w:pPr>
      <w:del w:id="3014" w:author="Author">
        <w:r w:rsidDel="00A6137E">
          <w:delText>Billed Amount – Amount billed for the claim.</w:delText>
        </w:r>
        <w:bookmarkStart w:id="3015" w:name="_Toc37695549"/>
        <w:bookmarkStart w:id="3016" w:name="_Toc47427471"/>
        <w:bookmarkEnd w:id="3015"/>
        <w:bookmarkEnd w:id="3016"/>
      </w:del>
    </w:p>
    <w:p w14:paraId="269E42E5" w14:textId="3C78A80B" w:rsidR="00BC6B42" w:rsidDel="00A6137E" w:rsidRDefault="00BC6B42" w:rsidP="00E8623F">
      <w:pPr>
        <w:pStyle w:val="BodyText"/>
        <w:numPr>
          <w:ilvl w:val="0"/>
          <w:numId w:val="29"/>
        </w:numPr>
        <w:rPr>
          <w:del w:id="3017" w:author="Author"/>
        </w:rPr>
      </w:pPr>
      <w:del w:id="3018" w:author="Author">
        <w:r w:rsidDel="00A6137E">
          <w:delText>Billed Unit – Units billed for the claim.</w:delText>
        </w:r>
        <w:bookmarkStart w:id="3019" w:name="_Toc37695550"/>
        <w:bookmarkStart w:id="3020" w:name="_Toc47427472"/>
        <w:bookmarkEnd w:id="3019"/>
        <w:bookmarkEnd w:id="3020"/>
      </w:del>
    </w:p>
    <w:p w14:paraId="207915AC" w14:textId="2118B0C7" w:rsidR="00BC6B42" w:rsidDel="00A6137E" w:rsidRDefault="00BC6B42" w:rsidP="00E8623F">
      <w:pPr>
        <w:pStyle w:val="BodyText"/>
        <w:numPr>
          <w:ilvl w:val="0"/>
          <w:numId w:val="29"/>
        </w:numPr>
        <w:rPr>
          <w:del w:id="3021" w:author="Author"/>
        </w:rPr>
      </w:pPr>
      <w:del w:id="3022" w:author="Author">
        <w:r w:rsidDel="00A6137E">
          <w:delText>Description – Short text description of the line item.</w:delText>
        </w:r>
        <w:bookmarkStart w:id="3023" w:name="_Toc37695551"/>
        <w:bookmarkStart w:id="3024" w:name="_Toc47427473"/>
        <w:bookmarkEnd w:id="3023"/>
        <w:bookmarkEnd w:id="3024"/>
      </w:del>
    </w:p>
    <w:p w14:paraId="60413017" w14:textId="510B8876" w:rsidR="00BC6B42" w:rsidDel="00A6137E" w:rsidRDefault="00BC6B42" w:rsidP="00E8623F">
      <w:pPr>
        <w:pStyle w:val="BodyText"/>
        <w:numPr>
          <w:ilvl w:val="0"/>
          <w:numId w:val="29"/>
        </w:numPr>
        <w:rPr>
          <w:del w:id="3025" w:author="Author"/>
        </w:rPr>
      </w:pPr>
      <w:del w:id="3026" w:author="Author">
        <w:r w:rsidDel="00A6137E">
          <w:delText>Service Date From – Starting date of the line item procedure.</w:delText>
        </w:r>
        <w:bookmarkStart w:id="3027" w:name="_Toc37695552"/>
        <w:bookmarkStart w:id="3028" w:name="_Toc47427474"/>
        <w:bookmarkEnd w:id="3027"/>
        <w:bookmarkEnd w:id="3028"/>
      </w:del>
    </w:p>
    <w:p w14:paraId="3FDEBC92" w14:textId="1A38A930" w:rsidR="00BC6B42" w:rsidDel="00A6137E" w:rsidRDefault="00BC6B42" w:rsidP="00E8623F">
      <w:pPr>
        <w:pStyle w:val="BodyText"/>
        <w:numPr>
          <w:ilvl w:val="0"/>
          <w:numId w:val="29"/>
        </w:numPr>
        <w:rPr>
          <w:del w:id="3029" w:author="Author"/>
        </w:rPr>
      </w:pPr>
      <w:del w:id="3030" w:author="Author">
        <w:r w:rsidDel="00A6137E">
          <w:delText>Service Date To – Ending date of the line item procedure.</w:delText>
        </w:r>
        <w:bookmarkStart w:id="3031" w:name="_Toc37695553"/>
        <w:bookmarkStart w:id="3032" w:name="_Toc47427475"/>
        <w:bookmarkEnd w:id="3031"/>
        <w:bookmarkEnd w:id="3032"/>
      </w:del>
    </w:p>
    <w:p w14:paraId="5EF4FB30" w14:textId="0ABF5A8D" w:rsidR="00BC6B42" w:rsidDel="00A6137E" w:rsidRDefault="00BC6B42" w:rsidP="00E8623F">
      <w:pPr>
        <w:pStyle w:val="BodyText"/>
        <w:numPr>
          <w:ilvl w:val="0"/>
          <w:numId w:val="29"/>
        </w:numPr>
        <w:rPr>
          <w:del w:id="3033" w:author="Author"/>
        </w:rPr>
      </w:pPr>
      <w:bookmarkStart w:id="3034" w:name="_Toc37695554"/>
      <w:bookmarkStart w:id="3035" w:name="_Toc47427476"/>
      <w:bookmarkEnd w:id="3034"/>
      <w:bookmarkEnd w:id="3035"/>
    </w:p>
    <w:p w14:paraId="77554B95" w14:textId="7FB8E92C" w:rsidR="00BC6B42" w:rsidDel="00A6137E" w:rsidRDefault="00BC6B42" w:rsidP="0045212A">
      <w:pPr>
        <w:pStyle w:val="BodyText"/>
        <w:rPr>
          <w:del w:id="3036" w:author="Author"/>
        </w:rPr>
      </w:pPr>
      <w:del w:id="3037" w:author="Author">
        <w:r w:rsidDel="00A6137E">
          <w:delText>Each line in the line item summary table includes line item data for each of the headers listed above. In addition, each line will have an Edit button if the line item is not in a complete status. Clicking the Edit button for any line item will navigate the user to the Manual Reconciliation – Out of System Payment page (</w:delText>
        </w:r>
        <w:r w:rsidRPr="009266D6" w:rsidDel="00A6137E">
          <w:rPr>
            <w:b/>
            <w:i/>
          </w:rPr>
          <w:delText>see section 4.1.</w:delText>
        </w:r>
      </w:del>
      <w:ins w:id="3038" w:author="Author">
        <w:del w:id="3039" w:author="Author">
          <w:r w:rsidR="007B24D4" w:rsidDel="00A6137E">
            <w:rPr>
              <w:b/>
              <w:i/>
            </w:rPr>
            <w:delText>4.</w:delText>
          </w:r>
        </w:del>
      </w:ins>
      <w:del w:id="3040" w:author="Author">
        <w:r w:rsidDel="00A6137E">
          <w:rPr>
            <w:b/>
            <w:i/>
          </w:rPr>
          <w:delText>14</w:delText>
        </w:r>
        <w:r w:rsidDel="00A6137E">
          <w:delText>).</w:delText>
        </w:r>
        <w:bookmarkStart w:id="3041" w:name="_Toc37695555"/>
        <w:bookmarkStart w:id="3042" w:name="_Toc47427477"/>
        <w:bookmarkEnd w:id="3041"/>
        <w:bookmarkEnd w:id="3042"/>
      </w:del>
    </w:p>
    <w:p w14:paraId="1E418998" w14:textId="4B25FE9C" w:rsidR="00BC6B42" w:rsidDel="00A6137E" w:rsidRDefault="00BC6B42" w:rsidP="007B24D4">
      <w:pPr>
        <w:pStyle w:val="Heading2"/>
        <w:ind w:left="432" w:hanging="432"/>
        <w:rPr>
          <w:del w:id="3043" w:author="Author"/>
        </w:rPr>
      </w:pPr>
      <w:del w:id="3044" w:author="Author">
        <w:r w:rsidDel="00A6137E">
          <w:delText>Manual Reconciliation – Out of System Payment Page</w:delText>
        </w:r>
        <w:bookmarkStart w:id="3045" w:name="_Toc37695556"/>
        <w:bookmarkStart w:id="3046" w:name="_Toc47427478"/>
        <w:bookmarkEnd w:id="3045"/>
        <w:bookmarkEnd w:id="3046"/>
      </w:del>
    </w:p>
    <w:p w14:paraId="53484670" w14:textId="759F7F85" w:rsidR="00BC6B42" w:rsidDel="00A6137E" w:rsidRDefault="00BC6B42" w:rsidP="0045212A">
      <w:pPr>
        <w:pStyle w:val="BodyText"/>
        <w:keepNext/>
        <w:rPr>
          <w:del w:id="3047" w:author="Author"/>
        </w:rPr>
      </w:pPr>
      <w:moveFromRangeStart w:id="3048" w:author="Author" w:name="move516054728"/>
      <w:moveFrom w:id="3049" w:author="Author">
        <w:del w:id="3050" w:author="Author">
          <w:r w:rsidDel="00A6137E">
            <w:rPr>
              <w:noProof/>
            </w:rPr>
            <w:drawing>
              <wp:inline distT="0" distB="0" distL="0" distR="0" wp14:anchorId="68E6D34D" wp14:editId="4A4DBB0F">
                <wp:extent cx="5943600" cy="4224528"/>
                <wp:effectExtent l="0" t="0" r="0" b="5080"/>
                <wp:docPr id="16" name="Picture 16" descr="C:\Users\gbrittingham\AppData\Local\Microsoft\Windows\INetCache\Content.Word\Manual Recon - Out of System 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brittingham\AppData\Local\Microsoft\Windows\INetCache\Content.Word\Manual Recon - Out of System Paymen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4528"/>
                        </a:xfrm>
                        <a:prstGeom prst="rect">
                          <a:avLst/>
                        </a:prstGeom>
                        <a:noFill/>
                        <a:ln>
                          <a:noFill/>
                        </a:ln>
                      </pic:spPr>
                    </pic:pic>
                  </a:graphicData>
                </a:graphic>
              </wp:inline>
            </w:drawing>
          </w:r>
        </w:del>
      </w:moveFrom>
      <w:bookmarkStart w:id="3051" w:name="_Toc37695557"/>
      <w:bookmarkStart w:id="3052" w:name="_Toc47427479"/>
      <w:bookmarkEnd w:id="3051"/>
      <w:bookmarkEnd w:id="3052"/>
      <w:moveFromRangeEnd w:id="3048"/>
    </w:p>
    <w:p w14:paraId="7AC58294" w14:textId="2097F952" w:rsidR="00CC07E5" w:rsidDel="00A6137E" w:rsidRDefault="002B0344" w:rsidP="00CC07E5">
      <w:pPr>
        <w:pStyle w:val="BodyText"/>
        <w:rPr>
          <w:ins w:id="3053" w:author="Author"/>
          <w:del w:id="3054" w:author="Author"/>
        </w:rPr>
      </w:pPr>
      <w:moveToRangeStart w:id="3055" w:author="Author" w:name="move516054728"/>
      <w:moveTo w:id="3056" w:author="Author">
        <w:del w:id="3057" w:author="Author">
          <w:r w:rsidRPr="00A8025B" w:rsidDel="00A6137E">
            <w:rPr>
              <w:noProof/>
            </w:rPr>
            <w:drawing>
              <wp:inline distT="0" distB="0" distL="0" distR="0" wp14:anchorId="4B974D6A" wp14:editId="55BB05E7">
                <wp:extent cx="5943600" cy="4224020"/>
                <wp:effectExtent l="0" t="0" r="0" b="5080"/>
                <wp:docPr id="74" name="Picture 74" descr="C:\Users\gbrittingham\AppData\Local\Microsoft\Windows\INetCache\Content.Word\Manual Recon - Out of System 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brittingham\AppData\Local\Microsoft\Windows\INetCache\Content.Word\Manual Recon - Out of System Paymen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4020"/>
                        </a:xfrm>
                        <a:prstGeom prst="rect">
                          <a:avLst/>
                        </a:prstGeom>
                        <a:noFill/>
                        <a:ln>
                          <a:noFill/>
                        </a:ln>
                      </pic:spPr>
                    </pic:pic>
                  </a:graphicData>
                </a:graphic>
              </wp:inline>
            </w:drawing>
          </w:r>
        </w:del>
      </w:moveTo>
      <w:bookmarkStart w:id="3058" w:name="_Toc37695558"/>
      <w:bookmarkStart w:id="3059" w:name="_Toc47427480"/>
      <w:bookmarkEnd w:id="3058"/>
      <w:bookmarkEnd w:id="3059"/>
      <w:moveToRangeEnd w:id="3055"/>
    </w:p>
    <w:p w14:paraId="16C315B3" w14:textId="66106487" w:rsidR="00BC6B42" w:rsidRPr="00A8025B" w:rsidDel="00A6137E" w:rsidRDefault="00BC6B42" w:rsidP="0045212A">
      <w:pPr>
        <w:pStyle w:val="Caption"/>
        <w:rPr>
          <w:del w:id="3060" w:author="Author"/>
        </w:rPr>
      </w:pPr>
      <w:del w:id="3061" w:author="Author">
        <w:r w:rsidRPr="00A8025B" w:rsidDel="00A6137E">
          <w:delText xml:space="preserve">Figure </w:delText>
        </w:r>
      </w:del>
      <w:ins w:id="3062" w:author="Author">
        <w:del w:id="3063" w:author="Author">
          <w:r w:rsidR="00222713" w:rsidRPr="00A8025B" w:rsidDel="00A6137E">
            <w:rPr>
              <w:b w:val="0"/>
              <w:bCs w:val="0"/>
            </w:rPr>
            <w:fldChar w:fldCharType="begin"/>
          </w:r>
          <w:r w:rsidR="00222713" w:rsidRPr="00A8025B" w:rsidDel="00A6137E">
            <w:delInstrText xml:space="preserve"> SEQ Figure \* ARABIC </w:delInstrText>
          </w:r>
          <w:r w:rsidR="00222713" w:rsidRPr="00A8025B" w:rsidDel="00A6137E">
            <w:rPr>
              <w:b w:val="0"/>
              <w:bCs w:val="0"/>
            </w:rPr>
            <w:fldChar w:fldCharType="separate"/>
          </w:r>
          <w:r w:rsidR="00CC07E5" w:rsidDel="00A6137E">
            <w:rPr>
              <w:noProof/>
            </w:rPr>
            <w:delText>25</w:delText>
          </w:r>
          <w:r w:rsidR="00191EA4" w:rsidDel="00A6137E">
            <w:rPr>
              <w:noProof/>
            </w:rPr>
            <w:delText>25</w:delText>
          </w:r>
          <w:r w:rsidR="00CD48AC" w:rsidRPr="00A8025B" w:rsidDel="00A6137E">
            <w:rPr>
              <w:noProof/>
            </w:rPr>
            <w:delText>27</w:delText>
          </w:r>
          <w:r w:rsidR="00222713" w:rsidRPr="00A8025B" w:rsidDel="00A6137E">
            <w:rPr>
              <w:b w:val="0"/>
              <w:bCs w:val="0"/>
              <w:noProof/>
            </w:rPr>
            <w:fldChar w:fldCharType="end"/>
          </w:r>
          <w:r w:rsidR="00222713" w:rsidRPr="00A8025B" w:rsidDel="00A6137E">
            <w:delText xml:space="preserve"> </w:delText>
          </w:r>
        </w:del>
      </w:ins>
      <w:del w:id="3064" w:author="Author">
        <w:r w:rsidR="00A13119" w:rsidRPr="00A8025B" w:rsidDel="00A6137E">
          <w:delText>23</w:delText>
        </w:r>
        <w:r w:rsidRPr="00A8025B" w:rsidDel="00A6137E">
          <w:delText xml:space="preserve"> – Manual Reconciliation - Out of System Payment Page</w:delText>
        </w:r>
        <w:bookmarkStart w:id="3065" w:name="_Toc37695559"/>
        <w:bookmarkStart w:id="3066" w:name="_Toc47427481"/>
        <w:bookmarkEnd w:id="3065"/>
        <w:bookmarkEnd w:id="3066"/>
      </w:del>
    </w:p>
    <w:p w14:paraId="552433CA" w14:textId="1DED8967" w:rsidR="00BC6B42" w:rsidDel="00A6137E" w:rsidRDefault="00BC6B42" w:rsidP="0045212A">
      <w:pPr>
        <w:pStyle w:val="BodyText"/>
        <w:rPr>
          <w:del w:id="3067" w:author="Author"/>
        </w:rPr>
      </w:pPr>
      <w:bookmarkStart w:id="3068" w:name="_Toc37695560"/>
      <w:bookmarkStart w:id="3069" w:name="_Toc47427482"/>
      <w:bookmarkEnd w:id="3068"/>
      <w:bookmarkEnd w:id="3069"/>
    </w:p>
    <w:p w14:paraId="68E3BC53" w14:textId="3BD1A95A" w:rsidR="00BC6B42" w:rsidDel="00A6137E" w:rsidRDefault="00BC6B42" w:rsidP="0045212A">
      <w:pPr>
        <w:pStyle w:val="BodyText"/>
        <w:rPr>
          <w:del w:id="3070" w:author="Author"/>
        </w:rPr>
      </w:pPr>
      <w:del w:id="3071" w:author="Author">
        <w:r w:rsidDel="00A6137E">
          <w:delText>The Manual Reconciliation – Out of System Payment page allows the user to enter payment information for a claim line item for which payment information has been provided by an outside source. Successful submission of an out of system payment for a claim line item will complete that line item as well as the claim if there are no other claim line items awaiting payment. It is the final step in the claim Manual Reconciliation process.</w:delText>
        </w:r>
        <w:bookmarkStart w:id="3072" w:name="_Toc37695561"/>
        <w:bookmarkStart w:id="3073" w:name="_Toc47427483"/>
        <w:bookmarkEnd w:id="3072"/>
        <w:bookmarkEnd w:id="3073"/>
      </w:del>
    </w:p>
    <w:p w14:paraId="03BCA43B" w14:textId="755AAE92" w:rsidR="00BC6B42" w:rsidDel="00A6137E" w:rsidRDefault="00BC6B42" w:rsidP="0045212A">
      <w:pPr>
        <w:pStyle w:val="BodyText"/>
        <w:rPr>
          <w:del w:id="3074" w:author="Author"/>
        </w:rPr>
      </w:pPr>
      <w:bookmarkStart w:id="3075" w:name="_Toc37695562"/>
      <w:bookmarkStart w:id="3076" w:name="_Toc47427484"/>
      <w:bookmarkEnd w:id="3075"/>
      <w:bookmarkEnd w:id="3076"/>
    </w:p>
    <w:p w14:paraId="76F52A5F" w14:textId="0927616F" w:rsidR="00BC6B42" w:rsidDel="00A6137E" w:rsidRDefault="00BC6B42" w:rsidP="0045212A">
      <w:pPr>
        <w:pStyle w:val="BodyText"/>
        <w:rPr>
          <w:del w:id="3077" w:author="Author"/>
        </w:rPr>
      </w:pPr>
      <w:del w:id="3078" w:author="Author">
        <w:r w:rsidDel="00A6137E">
          <w:delText>The page includes a claim summary table for the claim selected for manual reconciliation. This table includes the following information:</w:delText>
        </w:r>
        <w:bookmarkStart w:id="3079" w:name="_Toc37695563"/>
        <w:bookmarkStart w:id="3080" w:name="_Toc47427485"/>
        <w:bookmarkEnd w:id="3079"/>
        <w:bookmarkEnd w:id="3080"/>
      </w:del>
    </w:p>
    <w:p w14:paraId="36676E88" w14:textId="7A634839" w:rsidR="00BC6B42" w:rsidDel="00A6137E" w:rsidRDefault="00BC6B42" w:rsidP="00E8623F">
      <w:pPr>
        <w:pStyle w:val="BodyText"/>
        <w:numPr>
          <w:ilvl w:val="0"/>
          <w:numId w:val="24"/>
        </w:numPr>
        <w:rPr>
          <w:del w:id="3081" w:author="Author"/>
        </w:rPr>
      </w:pPr>
      <w:del w:id="3082" w:author="Author">
        <w:r w:rsidDel="00A6137E">
          <w:delText>Claim ID – Numerical identifier of the claim</w:delText>
        </w:r>
        <w:bookmarkStart w:id="3083" w:name="_Toc37695564"/>
        <w:bookmarkStart w:id="3084" w:name="_Toc47427486"/>
        <w:bookmarkEnd w:id="3083"/>
        <w:bookmarkEnd w:id="3084"/>
      </w:del>
    </w:p>
    <w:p w14:paraId="3908202A" w14:textId="74D4765D" w:rsidR="00BC6B42" w:rsidDel="00A6137E" w:rsidRDefault="00BC6B42" w:rsidP="00E8623F">
      <w:pPr>
        <w:pStyle w:val="BodyText"/>
        <w:numPr>
          <w:ilvl w:val="0"/>
          <w:numId w:val="29"/>
        </w:numPr>
        <w:rPr>
          <w:del w:id="3085" w:author="Author"/>
        </w:rPr>
      </w:pPr>
      <w:del w:id="3086" w:author="Author">
        <w:r w:rsidDel="00A6137E">
          <w:delText>Veteran Name – First and last name of the veteran associated with the claim.</w:delText>
        </w:r>
        <w:bookmarkStart w:id="3087" w:name="_Toc37695565"/>
        <w:bookmarkStart w:id="3088" w:name="_Toc47427487"/>
        <w:bookmarkEnd w:id="3087"/>
        <w:bookmarkEnd w:id="3088"/>
      </w:del>
    </w:p>
    <w:p w14:paraId="07C6AD0C" w14:textId="126CFFC8" w:rsidR="00BC6B42" w:rsidDel="00A6137E" w:rsidRDefault="00BC6B42" w:rsidP="00E8623F">
      <w:pPr>
        <w:pStyle w:val="BodyText"/>
        <w:numPr>
          <w:ilvl w:val="0"/>
          <w:numId w:val="29"/>
        </w:numPr>
        <w:rPr>
          <w:del w:id="3089" w:author="Author"/>
        </w:rPr>
      </w:pPr>
      <w:del w:id="3090" w:author="Author">
        <w:r w:rsidDel="00A6137E">
          <w:delText>Claim Type – Type of claim – Institutional, Professional, or Dental</w:delText>
        </w:r>
        <w:bookmarkStart w:id="3091" w:name="_Toc37695566"/>
        <w:bookmarkStart w:id="3092" w:name="_Toc47427488"/>
        <w:bookmarkEnd w:id="3091"/>
        <w:bookmarkEnd w:id="3092"/>
      </w:del>
    </w:p>
    <w:p w14:paraId="6BE96B44" w14:textId="026EEC8C" w:rsidR="00BC6B42" w:rsidDel="00A6137E" w:rsidRDefault="00BC6B42" w:rsidP="00E8623F">
      <w:pPr>
        <w:pStyle w:val="BodyText"/>
        <w:numPr>
          <w:ilvl w:val="0"/>
          <w:numId w:val="29"/>
        </w:numPr>
        <w:rPr>
          <w:del w:id="3093" w:author="Author"/>
        </w:rPr>
      </w:pPr>
      <w:del w:id="3094" w:author="Author">
        <w:r w:rsidDel="00A6137E">
          <w:delText xml:space="preserve">Billing Provider Name – </w:delText>
        </w:r>
        <w:r w:rsidRPr="003C6EE3" w:rsidDel="00A6137E">
          <w:delText>Name of the provider who submitted the claim bill for payment</w:delText>
        </w:r>
        <w:r w:rsidDel="00A6137E">
          <w:delText>.</w:delText>
        </w:r>
        <w:bookmarkStart w:id="3095" w:name="_Toc37695567"/>
        <w:bookmarkStart w:id="3096" w:name="_Toc47427489"/>
        <w:bookmarkEnd w:id="3095"/>
        <w:bookmarkEnd w:id="3096"/>
      </w:del>
    </w:p>
    <w:p w14:paraId="74C4FB99" w14:textId="42722AA8" w:rsidR="00BC6B42" w:rsidDel="00A6137E" w:rsidRDefault="00722257" w:rsidP="00E8623F">
      <w:pPr>
        <w:pStyle w:val="BodyText"/>
        <w:numPr>
          <w:ilvl w:val="0"/>
          <w:numId w:val="29"/>
        </w:numPr>
        <w:rPr>
          <w:del w:id="3097" w:author="Author"/>
        </w:rPr>
      </w:pPr>
      <w:ins w:id="3098" w:author="Author">
        <w:del w:id="3099" w:author="Author">
          <w:r w:rsidDel="00A6137E">
            <w:delText xml:space="preserve">Claim </w:delText>
          </w:r>
        </w:del>
      </w:ins>
      <w:del w:id="3100" w:author="Author">
        <w:r w:rsidR="00BC6B42" w:rsidDel="00A6137E">
          <w:delText>Status – Column header for the status of the claim.</w:delText>
        </w:r>
        <w:bookmarkStart w:id="3101" w:name="_Toc37695568"/>
        <w:bookmarkStart w:id="3102" w:name="_Toc47427490"/>
        <w:bookmarkEnd w:id="3101"/>
        <w:bookmarkEnd w:id="3102"/>
      </w:del>
    </w:p>
    <w:p w14:paraId="43F50C00" w14:textId="209C8870" w:rsidR="00BC6B42" w:rsidDel="00A6137E" w:rsidRDefault="00BC6B42" w:rsidP="00E8623F">
      <w:pPr>
        <w:pStyle w:val="BodyText"/>
        <w:numPr>
          <w:ilvl w:val="0"/>
          <w:numId w:val="29"/>
        </w:numPr>
        <w:rPr>
          <w:del w:id="3103" w:author="Author"/>
        </w:rPr>
      </w:pPr>
      <w:del w:id="3104" w:author="Author">
        <w:r w:rsidDel="00A6137E">
          <w:delText xml:space="preserve">Service Provider Name – </w:delText>
        </w:r>
        <w:r w:rsidRPr="004F39A2" w:rsidDel="00A6137E">
          <w:delText>Name of the provider performing the service listed the claim</w:delText>
        </w:r>
        <w:r w:rsidDel="00A6137E">
          <w:delText>.</w:delText>
        </w:r>
        <w:bookmarkStart w:id="3105" w:name="_Toc37695569"/>
        <w:bookmarkStart w:id="3106" w:name="_Toc47427491"/>
        <w:bookmarkEnd w:id="3105"/>
        <w:bookmarkEnd w:id="3106"/>
      </w:del>
    </w:p>
    <w:p w14:paraId="2ADA39BD" w14:textId="302AEEF4" w:rsidR="00BC6B42" w:rsidDel="00A6137E" w:rsidRDefault="00BC6B42" w:rsidP="0045212A">
      <w:pPr>
        <w:pStyle w:val="BodyText"/>
        <w:rPr>
          <w:del w:id="3107" w:author="Author"/>
        </w:rPr>
      </w:pPr>
      <w:bookmarkStart w:id="3108" w:name="_Toc37695570"/>
      <w:bookmarkStart w:id="3109" w:name="_Toc47427492"/>
      <w:bookmarkEnd w:id="3108"/>
      <w:bookmarkEnd w:id="3109"/>
    </w:p>
    <w:p w14:paraId="10E5C40E" w14:textId="2ACF9DB2" w:rsidR="00BC6B42" w:rsidDel="00A6137E" w:rsidRDefault="00BC6B42" w:rsidP="0045212A">
      <w:pPr>
        <w:pStyle w:val="BodyText"/>
        <w:rPr>
          <w:del w:id="3110" w:author="Author"/>
        </w:rPr>
      </w:pPr>
      <w:del w:id="3111" w:author="Author">
        <w:r w:rsidDel="00A6137E">
          <w:delText>The page also includes a Claim Line Item summary table including data on the claim line item selected on the Manual Reconciliation page:</w:delText>
        </w:r>
        <w:bookmarkStart w:id="3112" w:name="_Toc37695571"/>
        <w:bookmarkStart w:id="3113" w:name="_Toc47427493"/>
        <w:bookmarkEnd w:id="3112"/>
        <w:bookmarkEnd w:id="3113"/>
      </w:del>
    </w:p>
    <w:p w14:paraId="599F0FFF" w14:textId="7A2FD6DD" w:rsidR="00BC6B42" w:rsidDel="00A6137E" w:rsidRDefault="00BC6B42" w:rsidP="00E8623F">
      <w:pPr>
        <w:pStyle w:val="BodyText"/>
        <w:numPr>
          <w:ilvl w:val="0"/>
          <w:numId w:val="29"/>
        </w:numPr>
        <w:rPr>
          <w:del w:id="3114" w:author="Author"/>
        </w:rPr>
      </w:pPr>
      <w:del w:id="3115" w:author="Author">
        <w:r w:rsidDel="00A6137E">
          <w:delText>Line No. – Line number of the claim line item.</w:delText>
        </w:r>
        <w:bookmarkStart w:id="3116" w:name="_Toc37695572"/>
        <w:bookmarkStart w:id="3117" w:name="_Toc47427494"/>
        <w:bookmarkEnd w:id="3116"/>
        <w:bookmarkEnd w:id="3117"/>
      </w:del>
    </w:p>
    <w:p w14:paraId="46358B58" w14:textId="3D0FA2AC" w:rsidR="00BC6B42" w:rsidDel="00A6137E" w:rsidRDefault="00BC6B42" w:rsidP="00E8623F">
      <w:pPr>
        <w:pStyle w:val="BodyText"/>
        <w:numPr>
          <w:ilvl w:val="0"/>
          <w:numId w:val="29"/>
        </w:numPr>
        <w:rPr>
          <w:del w:id="3118" w:author="Author"/>
        </w:rPr>
      </w:pPr>
      <w:del w:id="3119" w:author="Author">
        <w:r w:rsidDel="00A6137E">
          <w:delText>Billed Amount – Amount billed for the claim.</w:delText>
        </w:r>
        <w:bookmarkStart w:id="3120" w:name="_Toc37695573"/>
        <w:bookmarkStart w:id="3121" w:name="_Toc47427495"/>
        <w:bookmarkEnd w:id="3120"/>
        <w:bookmarkEnd w:id="3121"/>
      </w:del>
    </w:p>
    <w:p w14:paraId="0F2F836B" w14:textId="0EDE2706" w:rsidR="00BC6B42" w:rsidDel="00A6137E" w:rsidRDefault="00BC6B42" w:rsidP="00E8623F">
      <w:pPr>
        <w:pStyle w:val="BodyText"/>
        <w:numPr>
          <w:ilvl w:val="0"/>
          <w:numId w:val="29"/>
        </w:numPr>
        <w:rPr>
          <w:del w:id="3122" w:author="Author"/>
        </w:rPr>
      </w:pPr>
      <w:del w:id="3123" w:author="Author">
        <w:r w:rsidDel="00A6137E">
          <w:delText>Billed Unit – Units billed for the claim.</w:delText>
        </w:r>
        <w:bookmarkStart w:id="3124" w:name="_Toc37695574"/>
        <w:bookmarkStart w:id="3125" w:name="_Toc47427496"/>
        <w:bookmarkEnd w:id="3124"/>
        <w:bookmarkEnd w:id="3125"/>
      </w:del>
    </w:p>
    <w:p w14:paraId="2CD1482F" w14:textId="3E0C7B4C" w:rsidR="00BC6B42" w:rsidDel="00A6137E" w:rsidRDefault="00BC6B42" w:rsidP="00E8623F">
      <w:pPr>
        <w:pStyle w:val="BodyText"/>
        <w:numPr>
          <w:ilvl w:val="0"/>
          <w:numId w:val="29"/>
        </w:numPr>
        <w:rPr>
          <w:del w:id="3126" w:author="Author"/>
        </w:rPr>
      </w:pPr>
      <w:del w:id="3127" w:author="Author">
        <w:r w:rsidDel="00A6137E">
          <w:delText>Description – Short text description of the line item.</w:delText>
        </w:r>
        <w:bookmarkStart w:id="3128" w:name="_Toc37695575"/>
        <w:bookmarkStart w:id="3129" w:name="_Toc47427497"/>
        <w:bookmarkEnd w:id="3128"/>
        <w:bookmarkEnd w:id="3129"/>
      </w:del>
    </w:p>
    <w:p w14:paraId="73CB0245" w14:textId="008E23B0" w:rsidR="00BC6B42" w:rsidDel="00A6137E" w:rsidRDefault="00BC6B42" w:rsidP="00E8623F">
      <w:pPr>
        <w:pStyle w:val="BodyText"/>
        <w:numPr>
          <w:ilvl w:val="0"/>
          <w:numId w:val="29"/>
        </w:numPr>
        <w:rPr>
          <w:del w:id="3130" w:author="Author"/>
        </w:rPr>
      </w:pPr>
      <w:del w:id="3131" w:author="Author">
        <w:r w:rsidDel="00A6137E">
          <w:delText>Service Date From – Starting date of the line item procedure.</w:delText>
        </w:r>
        <w:bookmarkStart w:id="3132" w:name="_Toc37695576"/>
        <w:bookmarkStart w:id="3133" w:name="_Toc47427498"/>
        <w:bookmarkEnd w:id="3132"/>
        <w:bookmarkEnd w:id="3133"/>
      </w:del>
    </w:p>
    <w:p w14:paraId="4E23110B" w14:textId="3B2B590C" w:rsidR="00BC6B42" w:rsidDel="00A6137E" w:rsidRDefault="00BC6B42" w:rsidP="00E8623F">
      <w:pPr>
        <w:pStyle w:val="BodyText"/>
        <w:numPr>
          <w:ilvl w:val="0"/>
          <w:numId w:val="29"/>
        </w:numPr>
        <w:rPr>
          <w:del w:id="3134" w:author="Author"/>
        </w:rPr>
      </w:pPr>
      <w:del w:id="3135" w:author="Author">
        <w:r w:rsidDel="00A6137E">
          <w:delText>Service Date To – Ending date of the line item procedure.</w:delText>
        </w:r>
        <w:bookmarkStart w:id="3136" w:name="_Toc37695577"/>
        <w:bookmarkStart w:id="3137" w:name="_Toc47427499"/>
        <w:bookmarkEnd w:id="3136"/>
        <w:bookmarkEnd w:id="3137"/>
      </w:del>
    </w:p>
    <w:p w14:paraId="3251B621" w14:textId="75B228C3" w:rsidR="00BC6B42" w:rsidDel="00A6137E" w:rsidRDefault="00BC6B42" w:rsidP="0045212A">
      <w:pPr>
        <w:pStyle w:val="BodyText"/>
        <w:rPr>
          <w:del w:id="3138" w:author="Author"/>
        </w:rPr>
      </w:pPr>
      <w:del w:id="3139" w:author="Author">
        <w:r w:rsidDel="00A6137E">
          <w:delText>If the line item has a payment record for the selected line number, the following data will be included:</w:delText>
        </w:r>
        <w:bookmarkStart w:id="3140" w:name="_Toc37695578"/>
        <w:bookmarkStart w:id="3141" w:name="_Toc47427500"/>
        <w:bookmarkEnd w:id="3140"/>
        <w:bookmarkEnd w:id="3141"/>
      </w:del>
    </w:p>
    <w:p w14:paraId="03C4CF62" w14:textId="038FD3FD" w:rsidR="00BC6B42" w:rsidDel="00A6137E" w:rsidRDefault="00BC6B42" w:rsidP="00E8623F">
      <w:pPr>
        <w:pStyle w:val="BodyText"/>
        <w:numPr>
          <w:ilvl w:val="0"/>
          <w:numId w:val="29"/>
        </w:numPr>
        <w:rPr>
          <w:del w:id="3142" w:author="Author"/>
        </w:rPr>
      </w:pPr>
      <w:del w:id="3143" w:author="Author">
        <w:r w:rsidDel="00A6137E">
          <w:delText>Check Number – The check number for the payment.</w:delText>
        </w:r>
        <w:bookmarkStart w:id="3144" w:name="_Toc37695579"/>
        <w:bookmarkStart w:id="3145" w:name="_Toc47427501"/>
        <w:bookmarkEnd w:id="3144"/>
        <w:bookmarkEnd w:id="3145"/>
      </w:del>
    </w:p>
    <w:p w14:paraId="30548957" w14:textId="3E1D3628" w:rsidR="00BC6B42" w:rsidDel="00A6137E" w:rsidRDefault="00BC6B42" w:rsidP="00E8623F">
      <w:pPr>
        <w:pStyle w:val="BodyText"/>
        <w:numPr>
          <w:ilvl w:val="0"/>
          <w:numId w:val="29"/>
        </w:numPr>
        <w:rPr>
          <w:del w:id="3146" w:author="Author"/>
        </w:rPr>
      </w:pPr>
      <w:del w:id="3147" w:author="Author">
        <w:r w:rsidDel="00A6137E">
          <w:delText>Check Date – The date of payment remittance for the payment.</w:delText>
        </w:r>
        <w:bookmarkStart w:id="3148" w:name="_Toc37695580"/>
        <w:bookmarkStart w:id="3149" w:name="_Toc47427502"/>
        <w:bookmarkEnd w:id="3148"/>
        <w:bookmarkEnd w:id="3149"/>
      </w:del>
    </w:p>
    <w:p w14:paraId="3625A4EC" w14:textId="6FB41E26" w:rsidR="00BC6B42" w:rsidDel="00A6137E" w:rsidRDefault="00BC6B42" w:rsidP="00E8623F">
      <w:pPr>
        <w:pStyle w:val="BodyText"/>
        <w:numPr>
          <w:ilvl w:val="0"/>
          <w:numId w:val="29"/>
        </w:numPr>
        <w:rPr>
          <w:del w:id="3150" w:author="Author"/>
        </w:rPr>
      </w:pPr>
      <w:del w:id="3151" w:author="Author">
        <w:r w:rsidDel="00A6137E">
          <w:delText xml:space="preserve">Payment Amount </w:delText>
        </w:r>
        <w:r w:rsidDel="00A6137E">
          <w:softHyphen/>
          <w:delText>– The amount of payment remittance.</w:delText>
        </w:r>
        <w:bookmarkStart w:id="3152" w:name="_Toc37695581"/>
        <w:bookmarkStart w:id="3153" w:name="_Toc47427503"/>
        <w:bookmarkEnd w:id="3152"/>
        <w:bookmarkEnd w:id="3153"/>
      </w:del>
    </w:p>
    <w:p w14:paraId="5D34D52A" w14:textId="6BF58FEA" w:rsidR="00BC6B42" w:rsidDel="00A6137E" w:rsidRDefault="00BC6B42" w:rsidP="0045212A">
      <w:pPr>
        <w:pStyle w:val="BodyText"/>
        <w:rPr>
          <w:del w:id="3154" w:author="Author"/>
        </w:rPr>
      </w:pPr>
      <w:bookmarkStart w:id="3155" w:name="_Toc37695582"/>
      <w:bookmarkStart w:id="3156" w:name="_Toc47427504"/>
      <w:bookmarkEnd w:id="3155"/>
      <w:bookmarkEnd w:id="3156"/>
    </w:p>
    <w:p w14:paraId="4EE28785" w14:textId="58AE9432" w:rsidR="00BC6B42" w:rsidDel="00A6137E" w:rsidRDefault="00BC6B42" w:rsidP="0045212A">
      <w:pPr>
        <w:pStyle w:val="BodyText"/>
        <w:rPr>
          <w:del w:id="3157" w:author="Author"/>
        </w:rPr>
      </w:pPr>
      <w:del w:id="3158" w:author="Author">
        <w:r w:rsidDel="00A6137E">
          <w:delText>Payment information is collected in the form shown below the summary tables. The following fields are required:</w:delText>
        </w:r>
        <w:bookmarkStart w:id="3159" w:name="_Toc37695583"/>
        <w:bookmarkStart w:id="3160" w:name="_Toc47427505"/>
        <w:bookmarkEnd w:id="3159"/>
        <w:bookmarkEnd w:id="3160"/>
      </w:del>
    </w:p>
    <w:p w14:paraId="6375DC4B" w14:textId="35A08A09" w:rsidR="00BC6B42" w:rsidDel="00A6137E" w:rsidRDefault="00BC6B42" w:rsidP="00E8623F">
      <w:pPr>
        <w:pStyle w:val="BodyText"/>
        <w:numPr>
          <w:ilvl w:val="0"/>
          <w:numId w:val="29"/>
        </w:numPr>
        <w:rPr>
          <w:del w:id="3161" w:author="Author"/>
        </w:rPr>
      </w:pPr>
      <w:del w:id="3162" w:author="Author">
        <w:r w:rsidDel="00A6137E">
          <w:delText xml:space="preserve">Payment Type </w:delText>
        </w:r>
        <w:r w:rsidDel="00A6137E">
          <w:softHyphen/>
          <w:delText>– The method by which the payment was provided – CC – Credit Card, CHECK – Check, EFT – Electronic Funds Transfer, or NON – Non-Payment</w:delText>
        </w:r>
        <w:bookmarkStart w:id="3163" w:name="_Toc37695584"/>
        <w:bookmarkStart w:id="3164" w:name="_Toc47427506"/>
        <w:bookmarkEnd w:id="3163"/>
        <w:bookmarkEnd w:id="3164"/>
      </w:del>
    </w:p>
    <w:p w14:paraId="3B91276D" w14:textId="21696878" w:rsidR="00BC6B42" w:rsidDel="00A6137E" w:rsidRDefault="00BC6B42" w:rsidP="00E8623F">
      <w:pPr>
        <w:pStyle w:val="BodyText"/>
        <w:numPr>
          <w:ilvl w:val="0"/>
          <w:numId w:val="29"/>
        </w:numPr>
        <w:rPr>
          <w:del w:id="3165" w:author="Author"/>
        </w:rPr>
      </w:pPr>
      <w:del w:id="3166" w:author="Author">
        <w:r w:rsidDel="00A6137E">
          <w:delText>Authorization or Check # – The identifier of the payment authorization or check</w:delText>
        </w:r>
        <w:bookmarkStart w:id="3167" w:name="_Toc37695585"/>
        <w:bookmarkStart w:id="3168" w:name="_Toc47427507"/>
        <w:bookmarkEnd w:id="3167"/>
        <w:bookmarkEnd w:id="3168"/>
      </w:del>
    </w:p>
    <w:p w14:paraId="4AA255F1" w14:textId="28B9BF36" w:rsidR="00BC6B42" w:rsidDel="00A6137E" w:rsidRDefault="00BC6B42" w:rsidP="00E8623F">
      <w:pPr>
        <w:pStyle w:val="BodyText"/>
        <w:numPr>
          <w:ilvl w:val="0"/>
          <w:numId w:val="29"/>
        </w:numPr>
        <w:rPr>
          <w:del w:id="3169" w:author="Author"/>
        </w:rPr>
      </w:pPr>
      <w:del w:id="3170" w:author="Author">
        <w:r w:rsidDel="00A6137E">
          <w:delText>Payment Date – The date of payment remittance</w:delText>
        </w:r>
        <w:bookmarkStart w:id="3171" w:name="_Toc37695586"/>
        <w:bookmarkStart w:id="3172" w:name="_Toc47427508"/>
        <w:bookmarkEnd w:id="3171"/>
        <w:bookmarkEnd w:id="3172"/>
      </w:del>
    </w:p>
    <w:p w14:paraId="50C7D41E" w14:textId="015C68AC" w:rsidR="00BC6B42" w:rsidDel="00A6137E" w:rsidRDefault="00BC6B42" w:rsidP="00E8623F">
      <w:pPr>
        <w:pStyle w:val="BodyText"/>
        <w:numPr>
          <w:ilvl w:val="0"/>
          <w:numId w:val="29"/>
        </w:numPr>
        <w:rPr>
          <w:del w:id="3173" w:author="Author"/>
        </w:rPr>
      </w:pPr>
      <w:del w:id="3174" w:author="Author">
        <w:r w:rsidDel="00A6137E">
          <w:delText>Amount VA Will Pay – The amount of payment the VA will render to the provide for this line item</w:delText>
        </w:r>
        <w:bookmarkStart w:id="3175" w:name="_Toc37695587"/>
        <w:bookmarkStart w:id="3176" w:name="_Toc47427509"/>
        <w:bookmarkEnd w:id="3175"/>
        <w:bookmarkEnd w:id="3176"/>
      </w:del>
    </w:p>
    <w:p w14:paraId="1D216D60" w14:textId="51284901" w:rsidR="00BC6B42" w:rsidDel="00A6137E" w:rsidRDefault="00BC6B42" w:rsidP="0045212A">
      <w:pPr>
        <w:pStyle w:val="BodyText"/>
        <w:rPr>
          <w:del w:id="3177" w:author="Author"/>
        </w:rPr>
      </w:pPr>
      <w:bookmarkStart w:id="3178" w:name="_Toc37695588"/>
      <w:bookmarkStart w:id="3179" w:name="_Toc47427510"/>
      <w:bookmarkEnd w:id="3178"/>
      <w:bookmarkEnd w:id="3179"/>
    </w:p>
    <w:p w14:paraId="266DB3A0" w14:textId="7CFDF4AD" w:rsidR="00BC6B42" w:rsidDel="00A6137E" w:rsidRDefault="00BC6B42" w:rsidP="0045212A">
      <w:pPr>
        <w:pStyle w:val="BodyText"/>
        <w:rPr>
          <w:del w:id="3180" w:author="Author"/>
        </w:rPr>
      </w:pPr>
      <w:del w:id="3181" w:author="Author">
        <w:r w:rsidDel="00A6137E">
          <w:delText>The Payment Information section also includes an area where up to 5 adjustments can be applied. Each adjustment can be viewed by clicking the associated adjustment tab. For each adjustment, the following data is collected:</w:delText>
        </w:r>
        <w:bookmarkStart w:id="3182" w:name="_Toc37695589"/>
        <w:bookmarkStart w:id="3183" w:name="_Toc47427511"/>
        <w:bookmarkEnd w:id="3182"/>
        <w:bookmarkEnd w:id="3183"/>
      </w:del>
    </w:p>
    <w:p w14:paraId="5990B9FF" w14:textId="42EC5EFC" w:rsidR="00BC6B42" w:rsidDel="00A6137E" w:rsidRDefault="00BC6B42" w:rsidP="00E8623F">
      <w:pPr>
        <w:pStyle w:val="BodyText"/>
        <w:numPr>
          <w:ilvl w:val="0"/>
          <w:numId w:val="29"/>
        </w:numPr>
        <w:rPr>
          <w:del w:id="3184" w:author="Author"/>
        </w:rPr>
      </w:pPr>
      <w:del w:id="3185" w:author="Author">
        <w:r w:rsidDel="00A6137E">
          <w:delText xml:space="preserve">Amount </w:delText>
        </w:r>
        <w:r w:rsidDel="00A6137E">
          <w:softHyphen/>
          <w:delText>– The monetary amount of the adjustment</w:delText>
        </w:r>
        <w:bookmarkStart w:id="3186" w:name="_Toc37695590"/>
        <w:bookmarkStart w:id="3187" w:name="_Toc47427512"/>
        <w:bookmarkEnd w:id="3186"/>
        <w:bookmarkEnd w:id="3187"/>
      </w:del>
    </w:p>
    <w:p w14:paraId="203C404F" w14:textId="65FF71B1" w:rsidR="00BC6B42" w:rsidDel="00A6137E" w:rsidRDefault="00BC6B42" w:rsidP="00E8623F">
      <w:pPr>
        <w:pStyle w:val="BodyText"/>
        <w:numPr>
          <w:ilvl w:val="0"/>
          <w:numId w:val="29"/>
        </w:numPr>
        <w:rPr>
          <w:del w:id="3188" w:author="Author"/>
        </w:rPr>
      </w:pPr>
      <w:del w:id="3189" w:author="Author">
        <w:r w:rsidDel="00A6137E">
          <w:delText>Group Code – The Claims Adjustment Group Code (CAGC) of the CARC to apply to the line item payment – CO – Contractual Obligations, CR – Correction and Reversals, OA – Other Adjustments, PI – Payer Initiated Reductions, or PR – Patient Responsibility</w:delText>
        </w:r>
        <w:bookmarkStart w:id="3190" w:name="_Toc37695591"/>
        <w:bookmarkStart w:id="3191" w:name="_Toc47427513"/>
        <w:bookmarkEnd w:id="3190"/>
        <w:bookmarkEnd w:id="3191"/>
      </w:del>
    </w:p>
    <w:p w14:paraId="427BD3EA" w14:textId="5011FC68" w:rsidR="00BC6B42" w:rsidDel="00A6137E" w:rsidRDefault="00BC6B42" w:rsidP="00E8623F">
      <w:pPr>
        <w:pStyle w:val="BodyText"/>
        <w:numPr>
          <w:ilvl w:val="0"/>
          <w:numId w:val="29"/>
        </w:numPr>
        <w:rPr>
          <w:del w:id="3192" w:author="Author"/>
        </w:rPr>
      </w:pPr>
      <w:del w:id="3193" w:author="Author">
        <w:r w:rsidDel="00A6137E">
          <w:delText>Claim Adjustment Reason Code (CARC) – The reason code for the adjustment</w:delText>
        </w:r>
        <w:bookmarkStart w:id="3194" w:name="_Toc37695592"/>
        <w:bookmarkStart w:id="3195" w:name="_Toc47427514"/>
        <w:bookmarkEnd w:id="3194"/>
        <w:bookmarkEnd w:id="3195"/>
      </w:del>
    </w:p>
    <w:p w14:paraId="237DA136" w14:textId="338DE295" w:rsidR="00BC6B42" w:rsidDel="00A6137E" w:rsidRDefault="00BC6B42" w:rsidP="00E8623F">
      <w:pPr>
        <w:pStyle w:val="BodyText"/>
        <w:numPr>
          <w:ilvl w:val="0"/>
          <w:numId w:val="29"/>
        </w:numPr>
        <w:rPr>
          <w:del w:id="3196" w:author="Author"/>
        </w:rPr>
      </w:pPr>
      <w:del w:id="3197" w:author="Author">
        <w:r w:rsidDel="00A6137E">
          <w:delText>Remittance Advice Remark Code (RARC) – The remittance advice for the adjustment. Up to 2 can be selected.</w:delText>
        </w:r>
        <w:bookmarkStart w:id="3198" w:name="_Toc37695593"/>
        <w:bookmarkStart w:id="3199" w:name="_Toc47427515"/>
        <w:bookmarkEnd w:id="3198"/>
        <w:bookmarkEnd w:id="3199"/>
      </w:del>
    </w:p>
    <w:p w14:paraId="259E48FE" w14:textId="653A3130" w:rsidR="00BC6B42" w:rsidDel="00A6137E" w:rsidRDefault="00BC6B42" w:rsidP="0045212A">
      <w:pPr>
        <w:pStyle w:val="BodyText"/>
        <w:rPr>
          <w:del w:id="3200" w:author="Author"/>
        </w:rPr>
      </w:pPr>
      <w:bookmarkStart w:id="3201" w:name="_Toc37695594"/>
      <w:bookmarkStart w:id="3202" w:name="_Toc47427516"/>
      <w:bookmarkEnd w:id="3201"/>
      <w:bookmarkEnd w:id="3202"/>
    </w:p>
    <w:p w14:paraId="446310D7" w14:textId="5F5325CD" w:rsidR="00BC6B42" w:rsidDel="00A6137E" w:rsidRDefault="00BC6B42" w:rsidP="0045212A">
      <w:pPr>
        <w:pStyle w:val="BodyText"/>
        <w:rPr>
          <w:del w:id="3203" w:author="Author"/>
        </w:rPr>
      </w:pPr>
      <w:del w:id="3204" w:author="Author">
        <w:r w:rsidDel="00A6137E">
          <w:delText>The Payment Information section also includes a link to clear the RARC selection for the adjustment. Clicking this link unselects any selected RARCs in the Remittance Advice Remark Code (RARC) field.</w:delText>
        </w:r>
        <w:bookmarkStart w:id="3205" w:name="_Toc37695595"/>
        <w:bookmarkStart w:id="3206" w:name="_Toc47427517"/>
        <w:bookmarkEnd w:id="3205"/>
        <w:bookmarkEnd w:id="3206"/>
      </w:del>
    </w:p>
    <w:p w14:paraId="2789D668" w14:textId="13DE17FF" w:rsidR="00BC6B42" w:rsidDel="00A6137E" w:rsidRDefault="00BC6B42" w:rsidP="0045212A">
      <w:pPr>
        <w:pStyle w:val="BodyText"/>
        <w:rPr>
          <w:del w:id="3207" w:author="Author"/>
        </w:rPr>
      </w:pPr>
      <w:bookmarkStart w:id="3208" w:name="_Toc37695596"/>
      <w:bookmarkStart w:id="3209" w:name="_Toc47427518"/>
      <w:bookmarkEnd w:id="3208"/>
      <w:bookmarkEnd w:id="3209"/>
    </w:p>
    <w:p w14:paraId="6DF32680" w14:textId="635264DA" w:rsidR="00BC6B42" w:rsidDel="00A6137E" w:rsidRDefault="00BC6B42" w:rsidP="0045212A">
      <w:pPr>
        <w:pStyle w:val="BodyText"/>
        <w:rPr>
          <w:del w:id="3210" w:author="Author"/>
        </w:rPr>
      </w:pPr>
      <w:del w:id="3211" w:author="Author">
        <w:r w:rsidDel="00A6137E">
          <w:delText>To review all the supplied adjustments at a glance, the Show Selection Summary button will display a table for each adjustment entered.</w:delText>
        </w:r>
        <w:bookmarkStart w:id="3212" w:name="_Toc37695597"/>
        <w:bookmarkStart w:id="3213" w:name="_Toc47427519"/>
        <w:bookmarkEnd w:id="3212"/>
        <w:bookmarkEnd w:id="3213"/>
      </w:del>
    </w:p>
    <w:p w14:paraId="2418EAB9" w14:textId="2DFFDC8C" w:rsidR="00BC6B42" w:rsidDel="00A6137E" w:rsidRDefault="00BC6B42" w:rsidP="0045212A">
      <w:pPr>
        <w:pStyle w:val="BodyText"/>
        <w:keepNext/>
        <w:rPr>
          <w:del w:id="3214" w:author="Author"/>
        </w:rPr>
      </w:pPr>
      <w:del w:id="3215" w:author="Author">
        <w:r w:rsidDel="00A6137E">
          <w:rPr>
            <w:noProof/>
          </w:rPr>
          <w:drawing>
            <wp:inline distT="0" distB="0" distL="0" distR="0" wp14:anchorId="4948F65E" wp14:editId="0F204FCA">
              <wp:extent cx="5943600" cy="1783080"/>
              <wp:effectExtent l="0" t="0" r="0" b="7620"/>
              <wp:docPr id="27" name="Picture 27" descr="C:\Users\gbrittingham\AppData\Local\Microsoft\Windows\INetCache\Content.Word\Manual Recon - OoS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brittingham\AppData\Local\Microsoft\Windows\INetCache\Content.Word\Manual Recon - OoSP 3.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2890" t="35543" r="26003" b="24397"/>
                      <a:stretch/>
                    </pic:blipFill>
                    <pic:spPr bwMode="auto">
                      <a:xfrm>
                        <a:off x="0" y="0"/>
                        <a:ext cx="5943600" cy="1783080"/>
                      </a:xfrm>
                      <a:prstGeom prst="rect">
                        <a:avLst/>
                      </a:prstGeom>
                      <a:noFill/>
                      <a:ln>
                        <a:noFill/>
                      </a:ln>
                      <a:extLst>
                        <a:ext uri="{53640926-AAD7-44D8-BBD7-CCE9431645EC}">
                          <a14:shadowObscured xmlns:a14="http://schemas.microsoft.com/office/drawing/2010/main"/>
                        </a:ext>
                      </a:extLst>
                    </pic:spPr>
                  </pic:pic>
                </a:graphicData>
              </a:graphic>
            </wp:inline>
          </w:drawing>
        </w:r>
        <w:bookmarkStart w:id="3216" w:name="_Toc37695598"/>
        <w:bookmarkStart w:id="3217" w:name="_Toc47427520"/>
        <w:bookmarkEnd w:id="3216"/>
        <w:bookmarkEnd w:id="3217"/>
      </w:del>
    </w:p>
    <w:p w14:paraId="6AF1762C" w14:textId="21B7B0A4" w:rsidR="00BC6B42" w:rsidRPr="00A8025B" w:rsidDel="00A6137E" w:rsidRDefault="00BC6B42" w:rsidP="0045212A">
      <w:pPr>
        <w:pStyle w:val="Caption"/>
        <w:rPr>
          <w:del w:id="3218" w:author="Author"/>
        </w:rPr>
      </w:pPr>
      <w:del w:id="3219" w:author="Author">
        <w:r w:rsidRPr="00A8025B" w:rsidDel="00A6137E">
          <w:delText xml:space="preserve">Figure </w:delText>
        </w:r>
      </w:del>
      <w:ins w:id="3220" w:author="Author">
        <w:del w:id="3221" w:author="Author">
          <w:r w:rsidR="00222713" w:rsidRPr="00A8025B" w:rsidDel="00A6137E">
            <w:rPr>
              <w:b w:val="0"/>
              <w:bCs w:val="0"/>
            </w:rPr>
            <w:fldChar w:fldCharType="begin"/>
          </w:r>
          <w:r w:rsidR="00222713" w:rsidRPr="00A8025B" w:rsidDel="00A6137E">
            <w:delInstrText xml:space="preserve"> SEQ Figure \* ARABIC </w:delInstrText>
          </w:r>
          <w:r w:rsidR="00222713" w:rsidRPr="00A8025B" w:rsidDel="00A6137E">
            <w:rPr>
              <w:b w:val="0"/>
              <w:bCs w:val="0"/>
            </w:rPr>
            <w:fldChar w:fldCharType="separate"/>
          </w:r>
          <w:r w:rsidR="00CC07E5" w:rsidDel="00A6137E">
            <w:rPr>
              <w:noProof/>
            </w:rPr>
            <w:delText>26</w:delText>
          </w:r>
          <w:r w:rsidR="00191EA4" w:rsidDel="00A6137E">
            <w:rPr>
              <w:noProof/>
            </w:rPr>
            <w:delText>26</w:delText>
          </w:r>
          <w:r w:rsidR="00CD48AC" w:rsidRPr="00A8025B" w:rsidDel="00A6137E">
            <w:rPr>
              <w:noProof/>
            </w:rPr>
            <w:delText>28</w:delText>
          </w:r>
          <w:r w:rsidR="00222713" w:rsidRPr="00A8025B" w:rsidDel="00A6137E">
            <w:rPr>
              <w:b w:val="0"/>
              <w:bCs w:val="0"/>
              <w:noProof/>
            </w:rPr>
            <w:fldChar w:fldCharType="end"/>
          </w:r>
          <w:r w:rsidR="00222713" w:rsidRPr="00A8025B" w:rsidDel="00A6137E">
            <w:delText xml:space="preserve"> </w:delText>
          </w:r>
        </w:del>
      </w:ins>
      <w:del w:id="3222" w:author="Author">
        <w:r w:rsidR="00A13119" w:rsidRPr="00A8025B" w:rsidDel="00A6137E">
          <w:delText>24</w:delText>
        </w:r>
        <w:r w:rsidRPr="00A8025B" w:rsidDel="00A6137E">
          <w:delText xml:space="preserve"> – Manual Reconciliation - CAGC / CARC / RARC Selection Summary</w:delText>
        </w:r>
        <w:bookmarkStart w:id="3223" w:name="_Toc37695599"/>
        <w:bookmarkStart w:id="3224" w:name="_Toc47427521"/>
        <w:bookmarkEnd w:id="3223"/>
        <w:bookmarkEnd w:id="3224"/>
      </w:del>
    </w:p>
    <w:p w14:paraId="4C4F7450" w14:textId="63C76AC4" w:rsidR="00BC6B42" w:rsidDel="00A6137E" w:rsidRDefault="00BC6B42" w:rsidP="0045212A">
      <w:pPr>
        <w:pStyle w:val="BodyText"/>
        <w:rPr>
          <w:del w:id="3225" w:author="Author"/>
        </w:rPr>
      </w:pPr>
      <w:del w:id="3226" w:author="Author">
        <w:r w:rsidDel="00A6137E">
          <w:delText>Each adjustment summary box includes the following information:</w:delText>
        </w:r>
        <w:bookmarkStart w:id="3227" w:name="_Toc37695600"/>
        <w:bookmarkStart w:id="3228" w:name="_Toc47427522"/>
        <w:bookmarkEnd w:id="3227"/>
        <w:bookmarkEnd w:id="3228"/>
      </w:del>
    </w:p>
    <w:p w14:paraId="1F2E047F" w14:textId="612A5FEB" w:rsidR="00BC6B42" w:rsidDel="00A6137E" w:rsidRDefault="00BC6B42" w:rsidP="00E8623F">
      <w:pPr>
        <w:pStyle w:val="BodyText"/>
        <w:numPr>
          <w:ilvl w:val="0"/>
          <w:numId w:val="34"/>
        </w:numPr>
        <w:rPr>
          <w:del w:id="3229" w:author="Author"/>
        </w:rPr>
      </w:pPr>
      <w:del w:id="3230" w:author="Author">
        <w:r w:rsidDel="00A6137E">
          <w:delText>Adjustment Number – Identifies which adjustment the information in the table is for.</w:delText>
        </w:r>
        <w:bookmarkStart w:id="3231" w:name="_Toc37695601"/>
        <w:bookmarkStart w:id="3232" w:name="_Toc47427523"/>
        <w:bookmarkEnd w:id="3231"/>
        <w:bookmarkEnd w:id="3232"/>
      </w:del>
    </w:p>
    <w:p w14:paraId="436F3109" w14:textId="15AE9CCB" w:rsidR="00BC6B42" w:rsidDel="00A6137E" w:rsidRDefault="00BC6B42" w:rsidP="00E8623F">
      <w:pPr>
        <w:pStyle w:val="BodyText"/>
        <w:numPr>
          <w:ilvl w:val="0"/>
          <w:numId w:val="34"/>
        </w:numPr>
        <w:rPr>
          <w:del w:id="3233" w:author="Author"/>
        </w:rPr>
      </w:pPr>
      <w:del w:id="3234" w:author="Author">
        <w:r w:rsidDel="00A6137E">
          <w:delText>Amount – The monetary adjustment amount entered into the amount field of the adjustment.</w:delText>
        </w:r>
        <w:bookmarkStart w:id="3235" w:name="_Toc37695602"/>
        <w:bookmarkStart w:id="3236" w:name="_Toc47427524"/>
        <w:bookmarkEnd w:id="3235"/>
        <w:bookmarkEnd w:id="3236"/>
      </w:del>
    </w:p>
    <w:p w14:paraId="1BB90941" w14:textId="1152D4EA" w:rsidR="00BC6B42" w:rsidDel="00A6137E" w:rsidRDefault="00BC6B42" w:rsidP="00E8623F">
      <w:pPr>
        <w:pStyle w:val="BodyText"/>
        <w:numPr>
          <w:ilvl w:val="0"/>
          <w:numId w:val="34"/>
        </w:numPr>
        <w:rPr>
          <w:del w:id="3237" w:author="Author"/>
        </w:rPr>
      </w:pPr>
      <w:del w:id="3238" w:author="Author">
        <w:r w:rsidDel="00A6137E">
          <w:delText>Business Rule – Any business rule which may impact the selection of the adjustment, such as having a conflicting CARC and RARC selection</w:delText>
        </w:r>
        <w:bookmarkStart w:id="3239" w:name="_Toc37695603"/>
        <w:bookmarkStart w:id="3240" w:name="_Toc47427525"/>
        <w:bookmarkEnd w:id="3239"/>
        <w:bookmarkEnd w:id="3240"/>
      </w:del>
    </w:p>
    <w:p w14:paraId="24A4B411" w14:textId="01F54E01" w:rsidR="00BC6B42" w:rsidDel="00A6137E" w:rsidRDefault="00BC6B42" w:rsidP="00E8623F">
      <w:pPr>
        <w:pStyle w:val="BodyText"/>
        <w:numPr>
          <w:ilvl w:val="0"/>
          <w:numId w:val="34"/>
        </w:numPr>
        <w:rPr>
          <w:del w:id="3241" w:author="Author"/>
        </w:rPr>
      </w:pPr>
      <w:del w:id="3242" w:author="Author">
        <w:r w:rsidDel="00A6137E">
          <w:delText>Group Code – The claim adjustment group code selected for the adjustment</w:delText>
        </w:r>
        <w:bookmarkStart w:id="3243" w:name="_Toc37695604"/>
        <w:bookmarkStart w:id="3244" w:name="_Toc47427526"/>
        <w:bookmarkEnd w:id="3243"/>
        <w:bookmarkEnd w:id="3244"/>
      </w:del>
    </w:p>
    <w:p w14:paraId="5D9CC585" w14:textId="2C274953" w:rsidR="00BC6B42" w:rsidDel="00A6137E" w:rsidRDefault="00BC6B42" w:rsidP="00E8623F">
      <w:pPr>
        <w:pStyle w:val="BodyText"/>
        <w:numPr>
          <w:ilvl w:val="0"/>
          <w:numId w:val="34"/>
        </w:numPr>
        <w:rPr>
          <w:del w:id="3245" w:author="Author"/>
        </w:rPr>
      </w:pPr>
      <w:del w:id="3246" w:author="Author">
        <w:r w:rsidDel="00A6137E">
          <w:delText>CARC – The claims adjustment reason code selected for the adjustment</w:delText>
        </w:r>
        <w:bookmarkStart w:id="3247" w:name="_Toc37695605"/>
        <w:bookmarkStart w:id="3248" w:name="_Toc47427527"/>
        <w:bookmarkEnd w:id="3247"/>
        <w:bookmarkEnd w:id="3248"/>
      </w:del>
    </w:p>
    <w:p w14:paraId="625254E2" w14:textId="1F17CA30" w:rsidR="00BC6B42" w:rsidDel="00A6137E" w:rsidRDefault="00BC6B42" w:rsidP="00E8623F">
      <w:pPr>
        <w:pStyle w:val="BodyText"/>
        <w:numPr>
          <w:ilvl w:val="0"/>
          <w:numId w:val="34"/>
        </w:numPr>
        <w:rPr>
          <w:del w:id="3249" w:author="Author"/>
        </w:rPr>
      </w:pPr>
      <w:del w:id="3250" w:author="Author">
        <w:r w:rsidDel="00A6137E">
          <w:delText xml:space="preserve">RARC 1 – The first remittance advice reason </w:delText>
        </w:r>
      </w:del>
      <w:ins w:id="3251" w:author="Author">
        <w:del w:id="3252" w:author="Author">
          <w:r w:rsidR="00222713" w:rsidDel="00A6137E">
            <w:delText xml:space="preserve">remark </w:delText>
          </w:r>
        </w:del>
      </w:ins>
      <w:del w:id="3253" w:author="Author">
        <w:r w:rsidDel="00A6137E">
          <w:delText>code selected for the CARC</w:delText>
        </w:r>
        <w:bookmarkStart w:id="3254" w:name="_Toc37695606"/>
        <w:bookmarkStart w:id="3255" w:name="_Toc47427528"/>
        <w:bookmarkEnd w:id="3254"/>
        <w:bookmarkEnd w:id="3255"/>
      </w:del>
    </w:p>
    <w:p w14:paraId="0B8F4C94" w14:textId="628846B9" w:rsidR="00BC6B42" w:rsidDel="00A6137E" w:rsidRDefault="00BC6B42" w:rsidP="00E8623F">
      <w:pPr>
        <w:pStyle w:val="BodyText"/>
        <w:numPr>
          <w:ilvl w:val="0"/>
          <w:numId w:val="34"/>
        </w:numPr>
        <w:rPr>
          <w:del w:id="3256" w:author="Author"/>
        </w:rPr>
      </w:pPr>
      <w:del w:id="3257" w:author="Author">
        <w:r w:rsidDel="00A6137E">
          <w:delText>RARC 2 –</w:delText>
        </w:r>
        <w:r w:rsidRPr="009B11D4" w:rsidDel="00A6137E">
          <w:delText xml:space="preserve"> </w:delText>
        </w:r>
        <w:r w:rsidDel="00A6137E">
          <w:delText xml:space="preserve">The second remittance advice reason </w:delText>
        </w:r>
      </w:del>
      <w:ins w:id="3258" w:author="Author">
        <w:del w:id="3259" w:author="Author">
          <w:r w:rsidR="00222713" w:rsidDel="00A6137E">
            <w:delText xml:space="preserve">remark </w:delText>
          </w:r>
        </w:del>
      </w:ins>
      <w:del w:id="3260" w:author="Author">
        <w:r w:rsidDel="00A6137E">
          <w:delText>code selected for the CARC</w:delText>
        </w:r>
        <w:bookmarkStart w:id="3261" w:name="_Toc37695607"/>
        <w:bookmarkStart w:id="3262" w:name="_Toc47427529"/>
        <w:bookmarkEnd w:id="3261"/>
        <w:bookmarkEnd w:id="3262"/>
      </w:del>
    </w:p>
    <w:p w14:paraId="13798184" w14:textId="210E11AF" w:rsidR="00BC6B42" w:rsidDel="00A6137E" w:rsidRDefault="00BC6B42" w:rsidP="00E8623F">
      <w:pPr>
        <w:pStyle w:val="BodyText"/>
        <w:numPr>
          <w:ilvl w:val="0"/>
          <w:numId w:val="34"/>
        </w:numPr>
        <w:rPr>
          <w:del w:id="3263" w:author="Author"/>
        </w:rPr>
      </w:pPr>
      <w:bookmarkStart w:id="3264" w:name="_Toc37695608"/>
      <w:bookmarkStart w:id="3265" w:name="_Toc47427530"/>
      <w:bookmarkEnd w:id="3264"/>
      <w:bookmarkEnd w:id="3265"/>
    </w:p>
    <w:p w14:paraId="376A5DD3" w14:textId="4629C169" w:rsidR="00BC6B42" w:rsidDel="00A6137E" w:rsidRDefault="00BC6B42" w:rsidP="0045212A">
      <w:pPr>
        <w:pStyle w:val="BodyText"/>
        <w:rPr>
          <w:del w:id="3266" w:author="Author"/>
        </w:rPr>
      </w:pPr>
      <w:del w:id="3267" w:author="Author">
        <w:r w:rsidDel="00A6137E">
          <w:delText>Once all payment information and any necessary adjustments have been provided, the user may click the Submit Payment Info button to apply the payment. If the total of the field Amount VA Will Pay plus all provided adjustments equals the amount billed for the line item, the payment will be applied and a success message will display. Otherwise, an error will be shown indicating a failure to apply payment.</w:delText>
        </w:r>
        <w:bookmarkStart w:id="3268" w:name="_Toc37695609"/>
        <w:bookmarkStart w:id="3269" w:name="_Toc47427531"/>
        <w:bookmarkEnd w:id="3268"/>
        <w:bookmarkEnd w:id="3269"/>
      </w:del>
    </w:p>
    <w:p w14:paraId="069E3C53" w14:textId="4AEDC258" w:rsidR="00BC6B42" w:rsidDel="00A6137E" w:rsidRDefault="00BC6B42" w:rsidP="0045212A">
      <w:pPr>
        <w:pStyle w:val="BodyText"/>
        <w:rPr>
          <w:del w:id="3270" w:author="Author"/>
        </w:rPr>
      </w:pPr>
      <w:bookmarkStart w:id="3271" w:name="_Toc37695610"/>
      <w:bookmarkStart w:id="3272" w:name="_Toc47427532"/>
      <w:bookmarkEnd w:id="3271"/>
      <w:bookmarkEnd w:id="3272"/>
    </w:p>
    <w:p w14:paraId="7F7CF95D" w14:textId="3BB34927" w:rsidR="00BC6B42" w:rsidDel="00A6137E" w:rsidRDefault="00BC6B42" w:rsidP="0045212A">
      <w:pPr>
        <w:pStyle w:val="BodyText"/>
        <w:rPr>
          <w:del w:id="3273" w:author="Author"/>
        </w:rPr>
      </w:pPr>
      <w:del w:id="3274" w:author="Author">
        <w:r w:rsidDel="00A6137E">
          <w:delText>If the user no longer wishes to apply an out of system payment to the selected line item, they may click the Cancel button, which will return them to the Manual Reconciliation page for the selected claim and not apply any provided payment details.</w:delText>
        </w:r>
        <w:bookmarkStart w:id="3275" w:name="_Toc37695611"/>
        <w:bookmarkStart w:id="3276" w:name="_Toc47427533"/>
        <w:bookmarkEnd w:id="3275"/>
        <w:bookmarkEnd w:id="3276"/>
      </w:del>
    </w:p>
    <w:p w14:paraId="78777458" w14:textId="77777777" w:rsidR="00BC6B42" w:rsidRDefault="00BC6B42" w:rsidP="007B24D4">
      <w:pPr>
        <w:pStyle w:val="Heading2"/>
        <w:ind w:left="432" w:hanging="432"/>
      </w:pPr>
      <w:bookmarkStart w:id="3277" w:name="_Toc47427534"/>
      <w:r>
        <w:t>Reroute Claim Page</w:t>
      </w:r>
      <w:bookmarkEnd w:id="3277"/>
    </w:p>
    <w:p w14:paraId="628825F2" w14:textId="7EB298A2" w:rsidR="0054106C" w:rsidRDefault="0054106C" w:rsidP="0054106C">
      <w:pPr>
        <w:pStyle w:val="Caption"/>
      </w:pPr>
      <w:bookmarkStart w:id="3278" w:name="_Toc47423405"/>
      <w:r>
        <w:t xml:space="preserve">Figure </w:t>
      </w:r>
      <w:fldSimple w:instr=" SEQ Figure \* ARABIC ">
        <w:r>
          <w:rPr>
            <w:noProof/>
          </w:rPr>
          <w:t>18</w:t>
        </w:r>
      </w:fldSimple>
      <w:r>
        <w:t xml:space="preserve">: </w:t>
      </w:r>
      <w:r w:rsidRPr="00A8025B">
        <w:t>Reroute Claim Page</w:t>
      </w:r>
      <w:bookmarkEnd w:id="3278"/>
    </w:p>
    <w:p w14:paraId="19B75513" w14:textId="5913064F" w:rsidR="00BC6B42" w:rsidRDefault="008B4C3B" w:rsidP="0054106C">
      <w:pPr>
        <w:pStyle w:val="BodyText"/>
        <w:keepNext/>
        <w:jc w:val="center"/>
      </w:pPr>
      <w:ins w:id="3279" w:author="Author">
        <w:r>
          <w:rPr>
            <w:noProof/>
          </w:rPr>
          <w:drawing>
            <wp:inline distT="0" distB="0" distL="0" distR="0" wp14:anchorId="49E5F8FD" wp14:editId="0FC9BD63">
              <wp:extent cx="5486400" cy="3583158"/>
              <wp:effectExtent l="19050" t="19050" r="19050" b="17780"/>
              <wp:docPr id="254" name="Picture 254" descr="This figure depicts the FPPS Reroute Claim Page. The Reroute Claim page allows the user to modify the assignment of a claim to a VISN and faci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14.PNG"/>
                      <pic:cNvPicPr/>
                    </pic:nvPicPr>
                    <pic:blipFill>
                      <a:blip r:embed="rId71"/>
                      <a:stretch>
                        <a:fillRect/>
                      </a:stretch>
                    </pic:blipFill>
                    <pic:spPr>
                      <a:xfrm>
                        <a:off x="0" y="0"/>
                        <a:ext cx="5486400" cy="3583158"/>
                      </a:xfrm>
                      <a:prstGeom prst="rect">
                        <a:avLst/>
                      </a:prstGeom>
                      <a:ln>
                        <a:solidFill>
                          <a:schemeClr val="tx1"/>
                        </a:solidFill>
                      </a:ln>
                    </pic:spPr>
                  </pic:pic>
                </a:graphicData>
              </a:graphic>
            </wp:inline>
          </w:drawing>
        </w:r>
      </w:ins>
      <w:commentRangeStart w:id="3280"/>
      <w:del w:id="3281" w:author="Author">
        <w:r w:rsidR="00566E65" w:rsidDel="008B4C3B">
          <w:rPr>
            <w:noProof/>
          </w:rPr>
          <w:drawing>
            <wp:inline distT="0" distB="0" distL="0" distR="0" wp14:anchorId="75C8FA60" wp14:editId="244C7017">
              <wp:extent cx="5943600" cy="3515097"/>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8426" cy="3517951"/>
                      </a:xfrm>
                      <a:prstGeom prst="rect">
                        <a:avLst/>
                      </a:prstGeom>
                    </pic:spPr>
                  </pic:pic>
                </a:graphicData>
              </a:graphic>
            </wp:inline>
          </w:drawing>
        </w:r>
      </w:del>
      <w:commentRangeEnd w:id="3280"/>
      <w:r w:rsidR="000911FB">
        <w:rPr>
          <w:rStyle w:val="CommentReference"/>
        </w:rPr>
        <w:commentReference w:id="3280"/>
      </w:r>
    </w:p>
    <w:p w14:paraId="1BA04A4D" w14:textId="222CB480" w:rsidR="00CC07E5" w:rsidDel="008B4C3B" w:rsidRDefault="00CC07E5" w:rsidP="0045212A">
      <w:pPr>
        <w:pStyle w:val="Caption"/>
        <w:rPr>
          <w:ins w:id="3282" w:author="Author"/>
          <w:del w:id="3283" w:author="Author"/>
        </w:rPr>
      </w:pPr>
    </w:p>
    <w:p w14:paraId="16A26CC9" w14:textId="38FE8FBB" w:rsidR="00BC6B42" w:rsidRDefault="00BC6B42" w:rsidP="0045212A">
      <w:pPr>
        <w:pStyle w:val="BodyText"/>
      </w:pPr>
      <w:r>
        <w:t>The Reroute Claim page allows the user to modify the assignment of a claim to a VISN and facility. Once the user selects a new VISN and Facility, and provides a reason, the claim will be assigned to that VISN and Facility and will show up under queues for users with the new s</w:t>
      </w:r>
      <w:r w:rsidR="007A7E5C">
        <w:t>tation active on their account.</w:t>
      </w:r>
    </w:p>
    <w:p w14:paraId="7034233F" w14:textId="77777777" w:rsidR="00BC6B42" w:rsidRDefault="00BC6B42" w:rsidP="0045212A">
      <w:pPr>
        <w:pStyle w:val="BodyText"/>
      </w:pPr>
      <w:r>
        <w:t>The page includes a claim summary table for the claim selected for rerouting. This table includes the following information:</w:t>
      </w:r>
    </w:p>
    <w:p w14:paraId="1B392BFD" w14:textId="437BF888" w:rsidR="00BC6B42" w:rsidRPr="001C33D1" w:rsidRDefault="00BC6B42" w:rsidP="008843E7">
      <w:pPr>
        <w:pStyle w:val="ListParagraph"/>
        <w:numPr>
          <w:ilvl w:val="0"/>
          <w:numId w:val="68"/>
        </w:numPr>
      </w:pPr>
      <w:r w:rsidRPr="001C33D1">
        <w:rPr>
          <w:b/>
          <w:bCs/>
        </w:rPr>
        <w:t>Claim ID</w:t>
      </w:r>
      <w:r w:rsidRPr="001C33D1">
        <w:t xml:space="preserve"> – Numerical identifier of the claim</w:t>
      </w:r>
      <w:r w:rsidR="00D30E93" w:rsidRPr="001C33D1">
        <w:t>.</w:t>
      </w:r>
    </w:p>
    <w:p w14:paraId="7B594560" w14:textId="77777777" w:rsidR="00BC6B42" w:rsidRDefault="00BC6B42" w:rsidP="00E8623F">
      <w:pPr>
        <w:pStyle w:val="BodyText"/>
        <w:numPr>
          <w:ilvl w:val="0"/>
          <w:numId w:val="29"/>
        </w:numPr>
      </w:pPr>
      <w:r w:rsidRPr="00D30E93">
        <w:rPr>
          <w:b/>
          <w:bCs/>
        </w:rPr>
        <w:t>Veteran Name</w:t>
      </w:r>
      <w:r>
        <w:t xml:space="preserve"> – First and last name of the veteran associated with the claim.</w:t>
      </w:r>
    </w:p>
    <w:p w14:paraId="2AC7641F" w14:textId="77777777" w:rsidR="00BC6B42" w:rsidDel="00304FDE" w:rsidRDefault="00BC6B42" w:rsidP="00E8623F">
      <w:pPr>
        <w:pStyle w:val="BodyText"/>
        <w:numPr>
          <w:ilvl w:val="0"/>
          <w:numId w:val="29"/>
        </w:numPr>
        <w:rPr>
          <w:del w:id="3284" w:author="Author"/>
        </w:rPr>
      </w:pPr>
      <w:r w:rsidRPr="00D30E93">
        <w:rPr>
          <w:b/>
          <w:bCs/>
        </w:rPr>
        <w:t>Provider Name</w:t>
      </w:r>
      <w:r>
        <w:t xml:space="preserve"> – The service provider associated with the claim.</w:t>
      </w:r>
    </w:p>
    <w:p w14:paraId="3E58B0A2" w14:textId="77777777" w:rsidR="00BC6B42" w:rsidRDefault="00BC6B42" w:rsidP="00E8623F">
      <w:pPr>
        <w:pStyle w:val="BodyText"/>
        <w:numPr>
          <w:ilvl w:val="0"/>
          <w:numId w:val="29"/>
        </w:numPr>
      </w:pPr>
    </w:p>
    <w:p w14:paraId="6B7D199B" w14:textId="77777777" w:rsidR="00BC6B42" w:rsidDel="00304FDE" w:rsidRDefault="00BC6B42" w:rsidP="0045212A">
      <w:pPr>
        <w:pStyle w:val="BodyText"/>
        <w:rPr>
          <w:del w:id="3285" w:author="Author"/>
        </w:rPr>
      </w:pPr>
      <w:r>
        <w:t>Below the claim summary table is the destination form. This form allows the user to select the new VISN and station for the selected claim as well as provide a reason and comments for the reroute. The following fields are included on the form:</w:t>
      </w:r>
    </w:p>
    <w:p w14:paraId="394C3895" w14:textId="77777777" w:rsidR="00BC6B42" w:rsidRDefault="00BC6B42" w:rsidP="0045212A">
      <w:pPr>
        <w:pStyle w:val="BodyText"/>
      </w:pPr>
    </w:p>
    <w:p w14:paraId="3C238DE9" w14:textId="77777777" w:rsidR="00BC6B42" w:rsidRDefault="00BC6B42" w:rsidP="00E8623F">
      <w:pPr>
        <w:pStyle w:val="BodyText"/>
        <w:numPr>
          <w:ilvl w:val="0"/>
          <w:numId w:val="35"/>
        </w:numPr>
      </w:pPr>
      <w:r w:rsidRPr="00D30E93">
        <w:rPr>
          <w:b/>
          <w:bCs/>
        </w:rPr>
        <w:t>VISN</w:t>
      </w:r>
      <w:r>
        <w:t xml:space="preserve"> – A drop-down with a list of all VA Veteran Integrated Service Network location.</w:t>
      </w:r>
    </w:p>
    <w:p w14:paraId="3B07FF0F" w14:textId="77777777" w:rsidR="00BC6B42" w:rsidRDefault="00BC6B42" w:rsidP="00E8623F">
      <w:pPr>
        <w:pStyle w:val="BodyText"/>
        <w:numPr>
          <w:ilvl w:val="0"/>
          <w:numId w:val="35"/>
        </w:numPr>
      </w:pPr>
      <w:r w:rsidRPr="00D30E93">
        <w:rPr>
          <w:b/>
          <w:bCs/>
        </w:rPr>
        <w:lastRenderedPageBreak/>
        <w:t>Facility</w:t>
      </w:r>
      <w:r>
        <w:t xml:space="preserve"> – A drop-down with a list of every VA facility belonging to the selected VISN.</w:t>
      </w:r>
    </w:p>
    <w:p w14:paraId="3CD0AD01" w14:textId="77777777" w:rsidR="00BC6B42" w:rsidRDefault="00BC6B42" w:rsidP="00E8623F">
      <w:pPr>
        <w:pStyle w:val="BodyText"/>
        <w:numPr>
          <w:ilvl w:val="0"/>
          <w:numId w:val="35"/>
        </w:numPr>
      </w:pPr>
      <w:r w:rsidRPr="00253F74">
        <w:rPr>
          <w:b/>
          <w:bCs/>
        </w:rPr>
        <w:t xml:space="preserve">Reason </w:t>
      </w:r>
      <w:r>
        <w:t>– A drop-down with a list of standard reasons for the reroute, including:</w:t>
      </w:r>
    </w:p>
    <w:p w14:paraId="2C89CEF0" w14:textId="6FE786F9" w:rsidR="00BC6B42" w:rsidRPr="00253F74" w:rsidRDefault="00BC6B42" w:rsidP="008843E7">
      <w:pPr>
        <w:pStyle w:val="ListParagraph"/>
        <w:numPr>
          <w:ilvl w:val="0"/>
          <w:numId w:val="61"/>
        </w:numPr>
        <w:ind w:left="1080"/>
      </w:pPr>
      <w:r w:rsidRPr="00253F74">
        <w:t>Services were authorized by another VA facility</w:t>
      </w:r>
      <w:r w:rsidR="001C33D1">
        <w:t>.</w:t>
      </w:r>
    </w:p>
    <w:p w14:paraId="3DD4A348" w14:textId="2031E975" w:rsidR="00BC6B42" w:rsidRPr="00253F74" w:rsidRDefault="00BC6B42" w:rsidP="008843E7">
      <w:pPr>
        <w:pStyle w:val="ListParagraph"/>
        <w:numPr>
          <w:ilvl w:val="0"/>
          <w:numId w:val="61"/>
        </w:numPr>
        <w:ind w:left="1080"/>
      </w:pPr>
      <w:r w:rsidRPr="00253F74">
        <w:t>Veterans Fee ID Card from another VA facility</w:t>
      </w:r>
      <w:r w:rsidR="001C33D1">
        <w:t>.</w:t>
      </w:r>
    </w:p>
    <w:p w14:paraId="2188CFAF" w14:textId="35D5EFAB" w:rsidR="00BC6B42" w:rsidRPr="00253F74" w:rsidRDefault="00BC6B42" w:rsidP="008843E7">
      <w:pPr>
        <w:pStyle w:val="ListParagraph"/>
        <w:numPr>
          <w:ilvl w:val="0"/>
          <w:numId w:val="61"/>
        </w:numPr>
        <w:ind w:left="1080"/>
      </w:pPr>
      <w:r w:rsidRPr="00253F74">
        <w:t>Clinic of Jurisdiction resides elsewhere</w:t>
      </w:r>
      <w:r w:rsidR="001C33D1">
        <w:t>.</w:t>
      </w:r>
    </w:p>
    <w:p w14:paraId="18942DD7" w14:textId="6B583581" w:rsidR="00BC6B42" w:rsidRPr="00253F74" w:rsidRDefault="00BC6B42" w:rsidP="008843E7">
      <w:pPr>
        <w:pStyle w:val="ListParagraph"/>
        <w:numPr>
          <w:ilvl w:val="0"/>
          <w:numId w:val="61"/>
        </w:numPr>
        <w:ind w:left="1080"/>
      </w:pPr>
      <w:r w:rsidRPr="00253F74">
        <w:t>Mill-Bill Claims Review</w:t>
      </w:r>
      <w:r w:rsidR="001C33D1">
        <w:t>.</w:t>
      </w:r>
    </w:p>
    <w:p w14:paraId="07AF4C9A" w14:textId="32099385" w:rsidR="00BC6B42" w:rsidRPr="00253F74" w:rsidRDefault="00BC6B42" w:rsidP="008843E7">
      <w:pPr>
        <w:pStyle w:val="ListParagraph"/>
        <w:numPr>
          <w:ilvl w:val="0"/>
          <w:numId w:val="61"/>
        </w:numPr>
        <w:ind w:left="1080"/>
      </w:pPr>
      <w:r w:rsidRPr="00253F74">
        <w:t>Specific User Assignment</w:t>
      </w:r>
      <w:r w:rsidR="001C33D1">
        <w:t>.</w:t>
      </w:r>
    </w:p>
    <w:p w14:paraId="6FACA929" w14:textId="42EB85AA" w:rsidR="00BC6B42" w:rsidRDefault="00BC6B42" w:rsidP="00C71BB7">
      <w:pPr>
        <w:pStyle w:val="BodyText"/>
        <w:numPr>
          <w:ilvl w:val="0"/>
          <w:numId w:val="35"/>
        </w:numPr>
      </w:pPr>
      <w:r w:rsidRPr="00253F74">
        <w:rPr>
          <w:b/>
          <w:bCs/>
        </w:rPr>
        <w:t>Comments</w:t>
      </w:r>
      <w:r>
        <w:t xml:space="preserve"> – A text field allowing the user to enter in any comments supporting the choice to reroute the claim to another VISN and facility</w:t>
      </w:r>
      <w:r w:rsidR="00253F74">
        <w:t>.</w:t>
      </w:r>
    </w:p>
    <w:p w14:paraId="4652A4EA" w14:textId="77777777" w:rsidR="001C33D1" w:rsidRDefault="00BC6B42" w:rsidP="0045212A">
      <w:pPr>
        <w:pStyle w:val="BodyText"/>
      </w:pPr>
      <w:r>
        <w:t>The Reroute Page includes a Reroute button which will commit the claim reroute selections made in the above form. Below the Reroute button is a table showing the history of rerouting the selected claim has experienced.</w:t>
      </w:r>
    </w:p>
    <w:p w14:paraId="4DE28035" w14:textId="2E888492" w:rsidR="00BC6B42" w:rsidRDefault="00BC6B42" w:rsidP="0045212A">
      <w:pPr>
        <w:pStyle w:val="BodyText"/>
      </w:pPr>
      <w:r>
        <w:t>The Reroute History table includes the following information:</w:t>
      </w:r>
    </w:p>
    <w:p w14:paraId="055D43E7" w14:textId="77777777" w:rsidR="00BC6B42" w:rsidRDefault="00BC6B42" w:rsidP="00E8623F">
      <w:pPr>
        <w:pStyle w:val="BodyText"/>
        <w:numPr>
          <w:ilvl w:val="0"/>
          <w:numId w:val="36"/>
        </w:numPr>
      </w:pPr>
      <w:r w:rsidRPr="00253F74">
        <w:rPr>
          <w:b/>
          <w:bCs/>
        </w:rPr>
        <w:t>Date</w:t>
      </w:r>
      <w:r>
        <w:t xml:space="preserve"> – The date of execution of the reroute.</w:t>
      </w:r>
    </w:p>
    <w:p w14:paraId="6602B5CE" w14:textId="77777777" w:rsidR="00BC6B42" w:rsidRDefault="00BC6B42" w:rsidP="00E8623F">
      <w:pPr>
        <w:pStyle w:val="BodyText"/>
        <w:numPr>
          <w:ilvl w:val="0"/>
          <w:numId w:val="36"/>
        </w:numPr>
      </w:pPr>
      <w:r w:rsidRPr="00253F74">
        <w:rPr>
          <w:b/>
          <w:bCs/>
        </w:rPr>
        <w:t xml:space="preserve">Reason </w:t>
      </w:r>
      <w:r>
        <w:t>– The supplied reason for the reroute.</w:t>
      </w:r>
    </w:p>
    <w:p w14:paraId="11058538" w14:textId="77777777" w:rsidR="00BC6B42" w:rsidRDefault="00BC6B42" w:rsidP="00E8623F">
      <w:pPr>
        <w:pStyle w:val="BodyText"/>
        <w:numPr>
          <w:ilvl w:val="0"/>
          <w:numId w:val="36"/>
        </w:numPr>
      </w:pPr>
      <w:r w:rsidRPr="00253F74">
        <w:rPr>
          <w:b/>
          <w:bCs/>
        </w:rPr>
        <w:t xml:space="preserve">Explanation </w:t>
      </w:r>
      <w:r>
        <w:t>– The comment supplied at the time of the reroute.</w:t>
      </w:r>
    </w:p>
    <w:p w14:paraId="1BD45F9B" w14:textId="77777777" w:rsidR="00BC6B42" w:rsidRDefault="00BC6B42" w:rsidP="00E8623F">
      <w:pPr>
        <w:pStyle w:val="BodyText"/>
        <w:numPr>
          <w:ilvl w:val="0"/>
          <w:numId w:val="36"/>
        </w:numPr>
      </w:pPr>
      <w:r w:rsidRPr="00253F74">
        <w:rPr>
          <w:b/>
          <w:bCs/>
        </w:rPr>
        <w:t>Transferred To</w:t>
      </w:r>
      <w:r>
        <w:t xml:space="preserve"> – The VISN and Facility the claim was rerouted to.</w:t>
      </w:r>
    </w:p>
    <w:p w14:paraId="3D6481DE" w14:textId="77777777" w:rsidR="00BC6B42" w:rsidRDefault="00BC6B42" w:rsidP="00E8623F">
      <w:pPr>
        <w:pStyle w:val="BodyText"/>
        <w:numPr>
          <w:ilvl w:val="0"/>
          <w:numId w:val="36"/>
        </w:numPr>
      </w:pPr>
      <w:r w:rsidRPr="00253F74">
        <w:rPr>
          <w:b/>
          <w:bCs/>
        </w:rPr>
        <w:t>Transferred From</w:t>
      </w:r>
      <w:r>
        <w:t xml:space="preserve"> – The VISN and Facility the claim was rerouted from.</w:t>
      </w:r>
    </w:p>
    <w:p w14:paraId="53D70334" w14:textId="2BE391F5" w:rsidR="00613FF9" w:rsidRDefault="00BC6B42" w:rsidP="00E8623F">
      <w:pPr>
        <w:pStyle w:val="BodyText"/>
        <w:numPr>
          <w:ilvl w:val="0"/>
          <w:numId w:val="36"/>
        </w:numPr>
      </w:pPr>
      <w:r w:rsidRPr="00253F74">
        <w:rPr>
          <w:b/>
          <w:bCs/>
        </w:rPr>
        <w:t>Transferred By</w:t>
      </w:r>
      <w:r>
        <w:t xml:space="preserve"> – The user who initiated the claim reroute.</w:t>
      </w:r>
    </w:p>
    <w:p w14:paraId="546332FA" w14:textId="77777777" w:rsidR="00613FF9" w:rsidRDefault="00613FF9">
      <w:pPr>
        <w:spacing w:before="0" w:after="0"/>
      </w:pPr>
      <w:r>
        <w:br w:type="page"/>
      </w:r>
    </w:p>
    <w:p w14:paraId="52E2E5C1" w14:textId="08DAD803" w:rsidR="00BC6B42" w:rsidDel="00A6137E" w:rsidRDefault="00BC6B42" w:rsidP="007B24D4">
      <w:pPr>
        <w:pStyle w:val="Heading2"/>
        <w:ind w:left="432" w:hanging="432"/>
        <w:rPr>
          <w:del w:id="3286" w:author="Author"/>
        </w:rPr>
      </w:pPr>
      <w:bookmarkStart w:id="3287" w:name="_Ref501379632"/>
      <w:del w:id="3288" w:author="Author">
        <w:r w:rsidDel="00A6137E">
          <w:lastRenderedPageBreak/>
          <w:delText>Claim</w:delText>
        </w:r>
      </w:del>
      <w:ins w:id="3289" w:author="Author">
        <w:del w:id="3290" w:author="Author">
          <w:r w:rsidR="00C41D8D" w:rsidDel="00A6137E">
            <w:delText>s</w:delText>
          </w:r>
        </w:del>
      </w:ins>
      <w:del w:id="3291" w:author="Author">
        <w:r w:rsidDel="00A6137E">
          <w:delText xml:space="preserve"> Report </w:delText>
        </w:r>
      </w:del>
      <w:ins w:id="3292" w:author="Author">
        <w:del w:id="3293" w:author="Author">
          <w:r w:rsidR="007E2973" w:rsidDel="00A6137E">
            <w:delText>Completed</w:delText>
          </w:r>
          <w:r w:rsidR="00C41D8D" w:rsidDel="00A6137E">
            <w:delText xml:space="preserve"> Report</w:delText>
          </w:r>
          <w:r w:rsidR="007E2973" w:rsidDel="00A6137E">
            <w:delText xml:space="preserve"> </w:delText>
          </w:r>
        </w:del>
      </w:ins>
      <w:del w:id="3294" w:author="Author">
        <w:r w:rsidDel="00A6137E">
          <w:delText>Page</w:delText>
        </w:r>
        <w:bookmarkStart w:id="3295" w:name="_Toc37695613"/>
        <w:bookmarkStart w:id="3296" w:name="_Toc47427535"/>
        <w:bookmarkEnd w:id="3287"/>
        <w:bookmarkEnd w:id="3295"/>
        <w:bookmarkEnd w:id="3296"/>
      </w:del>
    </w:p>
    <w:p w14:paraId="1D7FBF7C" w14:textId="69A79178" w:rsidR="00382607" w:rsidDel="00A6137E" w:rsidRDefault="00382607" w:rsidP="0045212A">
      <w:pPr>
        <w:pStyle w:val="BodyText"/>
        <w:rPr>
          <w:ins w:id="3297" w:author="Author"/>
          <w:del w:id="3298" w:author="Author"/>
          <w:noProof/>
        </w:rPr>
      </w:pPr>
      <w:ins w:id="3299" w:author="Author">
        <w:del w:id="3300" w:author="Author">
          <w:r w:rsidDel="00A6137E">
            <w:rPr>
              <w:noProof/>
            </w:rPr>
            <w:drawing>
              <wp:inline distT="0" distB="0" distL="0" distR="0" wp14:anchorId="60B13ECD" wp14:editId="23F9576C">
                <wp:extent cx="5943600" cy="18483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848315"/>
                        </a:xfrm>
                        <a:prstGeom prst="rect">
                          <a:avLst/>
                        </a:prstGeom>
                        <a:noFill/>
                        <a:ln>
                          <a:noFill/>
                        </a:ln>
                      </pic:spPr>
                    </pic:pic>
                  </a:graphicData>
                </a:graphic>
              </wp:inline>
            </w:drawing>
          </w:r>
          <w:bookmarkStart w:id="3301" w:name="_Toc37695614"/>
          <w:bookmarkStart w:id="3302" w:name="_Toc47427536"/>
          <w:bookmarkEnd w:id="3301"/>
          <w:bookmarkEnd w:id="3302"/>
        </w:del>
      </w:ins>
    </w:p>
    <w:p w14:paraId="7B100256" w14:textId="66E09D4E" w:rsidR="00382607" w:rsidDel="00A6137E" w:rsidRDefault="00382607" w:rsidP="0045212A">
      <w:pPr>
        <w:pStyle w:val="BodyText"/>
        <w:rPr>
          <w:ins w:id="3303" w:author="Author"/>
          <w:del w:id="3304" w:author="Author"/>
          <w:noProof/>
        </w:rPr>
      </w:pPr>
      <w:ins w:id="3305" w:author="Author">
        <w:del w:id="3306" w:author="Author">
          <w:r w:rsidDel="00A6137E">
            <w:rPr>
              <w:noProof/>
            </w:rPr>
            <w:delText xml:space="preserve">NOTE </w:delText>
          </w:r>
          <w:r w:rsidRPr="00382607" w:rsidDel="00A6137E">
            <w:rPr>
              <w:noProof/>
            </w:rPr>
            <w:delText>-- You get this when Menu Reports doesn't select a drop-down</w:delText>
          </w:r>
          <w:bookmarkStart w:id="3307" w:name="_Toc37695615"/>
          <w:bookmarkStart w:id="3308" w:name="_Toc47427537"/>
          <w:bookmarkEnd w:id="3307"/>
          <w:bookmarkEnd w:id="3308"/>
        </w:del>
      </w:ins>
    </w:p>
    <w:p w14:paraId="659511ED" w14:textId="0A372490" w:rsidR="00BC6B42" w:rsidDel="00A6137E" w:rsidRDefault="00BC6B42" w:rsidP="0045212A">
      <w:pPr>
        <w:pStyle w:val="BodyText"/>
        <w:rPr>
          <w:del w:id="3309" w:author="Author"/>
          <w:noProof/>
        </w:rPr>
      </w:pPr>
      <w:del w:id="3310" w:author="Author">
        <w:r w:rsidDel="00A6137E">
          <w:rPr>
            <w:noProof/>
          </w:rPr>
          <w:drawing>
            <wp:inline distT="0" distB="0" distL="0" distR="0" wp14:anchorId="516AEE68" wp14:editId="1C87F008">
              <wp:extent cx="5937250" cy="441325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7250" cy="4413250"/>
                      </a:xfrm>
                      <a:prstGeom prst="rect">
                        <a:avLst/>
                      </a:prstGeom>
                      <a:noFill/>
                      <a:ln>
                        <a:noFill/>
                      </a:ln>
                    </pic:spPr>
                  </pic:pic>
                </a:graphicData>
              </a:graphic>
            </wp:inline>
          </w:drawing>
        </w:r>
        <w:bookmarkStart w:id="3311" w:name="_Toc37695616"/>
        <w:bookmarkStart w:id="3312" w:name="_Toc47427538"/>
        <w:bookmarkEnd w:id="3311"/>
        <w:bookmarkEnd w:id="3312"/>
      </w:del>
    </w:p>
    <w:p w14:paraId="72981098" w14:textId="5390DDEE" w:rsidR="00CC07E5" w:rsidDel="00A6137E" w:rsidRDefault="002B0344" w:rsidP="00CC07E5">
      <w:pPr>
        <w:pStyle w:val="BodyText"/>
        <w:rPr>
          <w:ins w:id="3313" w:author="Author"/>
          <w:del w:id="3314" w:author="Author"/>
        </w:rPr>
      </w:pPr>
      <w:ins w:id="3315" w:author="Author">
        <w:del w:id="3316" w:author="Author">
          <w:r w:rsidRPr="00A8025B" w:rsidDel="00A6137E">
            <w:rPr>
              <w:noProof/>
            </w:rPr>
            <w:drawing>
              <wp:inline distT="0" distB="0" distL="0" distR="0" wp14:anchorId="5EEC9E5A" wp14:editId="007CA74B">
                <wp:extent cx="5943600" cy="4360769"/>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360769"/>
                        </a:xfrm>
                        <a:prstGeom prst="rect">
                          <a:avLst/>
                        </a:prstGeom>
                        <a:noFill/>
                        <a:ln>
                          <a:noFill/>
                        </a:ln>
                      </pic:spPr>
                    </pic:pic>
                  </a:graphicData>
                </a:graphic>
              </wp:inline>
            </w:drawing>
          </w:r>
          <w:bookmarkStart w:id="3317" w:name="_Toc37695617"/>
          <w:bookmarkStart w:id="3318" w:name="_Toc47427539"/>
          <w:bookmarkEnd w:id="3317"/>
          <w:bookmarkEnd w:id="3318"/>
        </w:del>
      </w:ins>
    </w:p>
    <w:p w14:paraId="635AEE76" w14:textId="779ECD12" w:rsidR="00CC07E5" w:rsidDel="00A6137E" w:rsidRDefault="00CC07E5" w:rsidP="0045212A">
      <w:pPr>
        <w:pStyle w:val="Caption"/>
        <w:rPr>
          <w:ins w:id="3319" w:author="Author"/>
          <w:del w:id="3320" w:author="Author"/>
        </w:rPr>
      </w:pPr>
      <w:bookmarkStart w:id="3321" w:name="_Toc37695618"/>
      <w:bookmarkStart w:id="3322" w:name="_Toc47427540"/>
      <w:bookmarkEnd w:id="3321"/>
      <w:bookmarkEnd w:id="3322"/>
    </w:p>
    <w:p w14:paraId="22DD91C2" w14:textId="5F531420" w:rsidR="00BC6B42" w:rsidRPr="00A8025B" w:rsidDel="00A6137E" w:rsidRDefault="00BC6B42" w:rsidP="0045212A">
      <w:pPr>
        <w:pStyle w:val="Caption"/>
        <w:rPr>
          <w:del w:id="3323" w:author="Author"/>
        </w:rPr>
      </w:pPr>
      <w:del w:id="3324" w:author="Author">
        <w:r w:rsidRPr="00A8025B" w:rsidDel="00A6137E">
          <w:delText xml:space="preserve">Figure </w:delText>
        </w:r>
      </w:del>
      <w:ins w:id="3325" w:author="Author">
        <w:del w:id="3326" w:author="Author">
          <w:r w:rsidR="00222713" w:rsidRPr="00A8025B" w:rsidDel="00A6137E">
            <w:rPr>
              <w:b w:val="0"/>
              <w:bCs w:val="0"/>
            </w:rPr>
            <w:fldChar w:fldCharType="begin"/>
          </w:r>
          <w:r w:rsidR="00222713" w:rsidRPr="00A8025B" w:rsidDel="00A6137E">
            <w:delInstrText xml:space="preserve"> SEQ Figure \* ARABIC </w:delInstrText>
          </w:r>
          <w:r w:rsidR="00222713" w:rsidRPr="00A8025B" w:rsidDel="00A6137E">
            <w:rPr>
              <w:b w:val="0"/>
              <w:bCs w:val="0"/>
            </w:rPr>
            <w:fldChar w:fldCharType="separate"/>
          </w:r>
          <w:r w:rsidR="00CC07E5" w:rsidDel="00A6137E">
            <w:rPr>
              <w:noProof/>
            </w:rPr>
            <w:delText>28</w:delText>
          </w:r>
          <w:r w:rsidR="00191EA4" w:rsidDel="00A6137E">
            <w:rPr>
              <w:noProof/>
            </w:rPr>
            <w:delText>28</w:delText>
          </w:r>
          <w:r w:rsidR="00CD48AC" w:rsidRPr="00A8025B" w:rsidDel="00A6137E">
            <w:rPr>
              <w:noProof/>
            </w:rPr>
            <w:delText>30</w:delText>
          </w:r>
          <w:r w:rsidR="00222713" w:rsidRPr="00A8025B" w:rsidDel="00A6137E">
            <w:rPr>
              <w:b w:val="0"/>
              <w:bCs w:val="0"/>
              <w:noProof/>
            </w:rPr>
            <w:fldChar w:fldCharType="end"/>
          </w:r>
          <w:r w:rsidR="00222713" w:rsidRPr="00A8025B" w:rsidDel="00A6137E">
            <w:delText xml:space="preserve"> </w:delText>
          </w:r>
        </w:del>
      </w:ins>
      <w:del w:id="3327" w:author="Author">
        <w:r w:rsidR="00A13119" w:rsidRPr="00A8025B" w:rsidDel="00A6137E">
          <w:delText>26</w:delText>
        </w:r>
        <w:r w:rsidRPr="00A8025B" w:rsidDel="00A6137E">
          <w:delText xml:space="preserve"> – Claims Completed Page</w:delText>
        </w:r>
        <w:bookmarkStart w:id="3328" w:name="_Toc37695619"/>
        <w:bookmarkStart w:id="3329" w:name="_Toc47427541"/>
        <w:bookmarkEnd w:id="3328"/>
        <w:bookmarkEnd w:id="3329"/>
      </w:del>
    </w:p>
    <w:p w14:paraId="292D7F18" w14:textId="6ED560E8" w:rsidR="00BC6B42" w:rsidDel="00A6137E" w:rsidRDefault="00BC6B42" w:rsidP="0045212A">
      <w:pPr>
        <w:pStyle w:val="BodyText"/>
        <w:rPr>
          <w:del w:id="3330" w:author="Author"/>
        </w:rPr>
      </w:pPr>
      <w:del w:id="3331" w:author="Author">
        <w:r w:rsidDel="00A6137E">
          <w:delText>The Claims Report page allows users to generate a report displaying completed claims by type and project across stations to which users have access. These claims can further be reported upon by received date or modified date and filtered by either a claim age or date range. The report results can then be sorted by date, name, or claim ID and rendered in either PDF or CSV format with a parameter that can be set from 1-60,000 results. The report can only be generated when at least one claim type (Professional, Institutional, and/or Dental) are selected, otherwise the button to generate the report is greyed out and unable to be clicked (as per the image above)</w:delText>
        </w:r>
        <w:bookmarkStart w:id="3332" w:name="_Toc37695620"/>
        <w:bookmarkStart w:id="3333" w:name="_Toc47427542"/>
        <w:bookmarkEnd w:id="3332"/>
        <w:bookmarkEnd w:id="3333"/>
      </w:del>
    </w:p>
    <w:p w14:paraId="5171775C" w14:textId="0AF3840B" w:rsidR="00BC6B42" w:rsidDel="00A6137E" w:rsidRDefault="00BC6B42" w:rsidP="0045212A">
      <w:pPr>
        <w:pStyle w:val="BodyText"/>
        <w:rPr>
          <w:del w:id="3334" w:author="Author"/>
        </w:rPr>
      </w:pPr>
      <w:bookmarkStart w:id="3335" w:name="_Toc37695621"/>
      <w:bookmarkStart w:id="3336" w:name="_Toc47427543"/>
      <w:bookmarkEnd w:id="3335"/>
      <w:bookmarkEnd w:id="3336"/>
    </w:p>
    <w:p w14:paraId="08FCF4BE" w14:textId="6F00E351" w:rsidR="00BC6B42" w:rsidDel="00A6137E" w:rsidRDefault="00BC6B42" w:rsidP="0045212A">
      <w:pPr>
        <w:pStyle w:val="BodyText"/>
        <w:rPr>
          <w:del w:id="3337" w:author="Author"/>
          <w:b/>
        </w:rPr>
      </w:pPr>
      <w:del w:id="3338" w:author="Author">
        <w:r w:rsidDel="00A6137E">
          <w:rPr>
            <w:b/>
          </w:rPr>
          <w:delText>Report Parameters:</w:delText>
        </w:r>
        <w:bookmarkStart w:id="3339" w:name="_Toc37695622"/>
        <w:bookmarkStart w:id="3340" w:name="_Toc47427544"/>
        <w:bookmarkEnd w:id="3339"/>
        <w:bookmarkEnd w:id="3340"/>
      </w:del>
    </w:p>
    <w:p w14:paraId="6B45DB36" w14:textId="48A8C52E" w:rsidR="00BC6B42" w:rsidRPr="00EC3820" w:rsidDel="00A6137E" w:rsidRDefault="00BC6B42" w:rsidP="00E8623F">
      <w:pPr>
        <w:pStyle w:val="BodyText"/>
        <w:numPr>
          <w:ilvl w:val="0"/>
          <w:numId w:val="40"/>
        </w:numPr>
        <w:rPr>
          <w:del w:id="3341" w:author="Author"/>
        </w:rPr>
      </w:pPr>
      <w:del w:id="3342" w:author="Author">
        <w:r w:rsidDel="00A6137E">
          <w:delText>Type – Parameter for the type of claim – Institutional, Professional, or Dental</w:delText>
        </w:r>
        <w:bookmarkStart w:id="3343" w:name="_Toc37695623"/>
        <w:bookmarkStart w:id="3344" w:name="_Toc47427545"/>
        <w:bookmarkEnd w:id="3343"/>
        <w:bookmarkEnd w:id="3344"/>
      </w:del>
    </w:p>
    <w:p w14:paraId="71F79DAD" w14:textId="37FEE1D7" w:rsidR="00BC6B42" w:rsidDel="00A6137E" w:rsidRDefault="00304FDE" w:rsidP="00E8623F">
      <w:pPr>
        <w:pStyle w:val="BodyText"/>
        <w:numPr>
          <w:ilvl w:val="0"/>
          <w:numId w:val="40"/>
        </w:numPr>
        <w:rPr>
          <w:del w:id="3345" w:author="Author"/>
        </w:rPr>
      </w:pPr>
      <w:ins w:id="3346" w:author="Author">
        <w:del w:id="3347" w:author="Author">
          <w:r w:rsidDel="00A6137E">
            <w:delText xml:space="preserve">Program Indicator </w:delText>
          </w:r>
        </w:del>
      </w:ins>
      <w:del w:id="3348" w:author="Author">
        <w:r w:rsidR="00BC6B42" w:rsidDel="00A6137E">
          <w:delText xml:space="preserve">Project – Parameter for the HERO program indicator, filtering on whether or not the claim is associated with the HERO </w:delText>
        </w:r>
      </w:del>
      <w:ins w:id="3349" w:author="Author">
        <w:del w:id="3350" w:author="Author">
          <w:r w:rsidDel="00A6137E">
            <w:delText xml:space="preserve">a specific </w:delText>
          </w:r>
        </w:del>
      </w:ins>
      <w:del w:id="3351" w:author="Author">
        <w:r w:rsidR="00BC6B42" w:rsidDel="00A6137E">
          <w:delText xml:space="preserve">program or to display all. </w:delText>
        </w:r>
        <w:bookmarkStart w:id="3352" w:name="_Toc37695624"/>
        <w:bookmarkStart w:id="3353" w:name="_Toc47427546"/>
        <w:bookmarkEnd w:id="3352"/>
        <w:bookmarkEnd w:id="3353"/>
      </w:del>
    </w:p>
    <w:p w14:paraId="4368E7D0" w14:textId="62710111" w:rsidR="00BC6B42" w:rsidRPr="00DD20F9" w:rsidDel="00A6137E" w:rsidRDefault="00BC6B42" w:rsidP="00E8623F">
      <w:pPr>
        <w:pStyle w:val="BodyText"/>
        <w:numPr>
          <w:ilvl w:val="0"/>
          <w:numId w:val="40"/>
        </w:numPr>
        <w:rPr>
          <w:del w:id="3354" w:author="Author"/>
          <w:b/>
        </w:rPr>
      </w:pPr>
      <w:del w:id="3355" w:author="Author">
        <w:r w:rsidDel="00A6137E">
          <w:delText>Station – Parameter for the identifier of the station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3356" w:name="_Toc37695625"/>
        <w:bookmarkStart w:id="3357" w:name="_Toc47427547"/>
        <w:bookmarkEnd w:id="3356"/>
        <w:bookmarkEnd w:id="3357"/>
      </w:del>
    </w:p>
    <w:p w14:paraId="2A91FB0B" w14:textId="35B26367" w:rsidR="00BC6B42" w:rsidRPr="004245D3" w:rsidDel="00A6137E" w:rsidRDefault="00BC6B42" w:rsidP="00E8623F">
      <w:pPr>
        <w:pStyle w:val="BodyText"/>
        <w:numPr>
          <w:ilvl w:val="1"/>
          <w:numId w:val="40"/>
        </w:numPr>
        <w:rPr>
          <w:del w:id="3358" w:author="Author"/>
          <w:b/>
        </w:rPr>
      </w:pPr>
      <w:del w:id="3359" w:author="Author">
        <w:r w:rsidDel="00A6137E">
          <w:delText>Select All – Selects all stations to which that user has access</w:delText>
        </w:r>
        <w:bookmarkStart w:id="3360" w:name="_Toc37695626"/>
        <w:bookmarkStart w:id="3361" w:name="_Toc47427548"/>
        <w:bookmarkEnd w:id="3360"/>
        <w:bookmarkEnd w:id="3361"/>
      </w:del>
    </w:p>
    <w:p w14:paraId="3D589EBA" w14:textId="5FB61D05" w:rsidR="00BC6B42" w:rsidRPr="004245D3" w:rsidDel="00A6137E" w:rsidRDefault="00BC6B42" w:rsidP="00E8623F">
      <w:pPr>
        <w:pStyle w:val="BodyText"/>
        <w:numPr>
          <w:ilvl w:val="1"/>
          <w:numId w:val="40"/>
        </w:numPr>
        <w:rPr>
          <w:del w:id="3362" w:author="Author"/>
          <w:b/>
        </w:rPr>
      </w:pPr>
      <w:del w:id="3363" w:author="Author">
        <w:r w:rsidDel="00A6137E">
          <w:delText>Clear All – Removes all stations from selection</w:delText>
        </w:r>
        <w:bookmarkStart w:id="3364" w:name="_Toc37695627"/>
        <w:bookmarkStart w:id="3365" w:name="_Toc47427549"/>
        <w:bookmarkEnd w:id="3364"/>
        <w:bookmarkEnd w:id="3365"/>
      </w:del>
    </w:p>
    <w:p w14:paraId="0BCE1539" w14:textId="484B0470" w:rsidR="00BC6B42" w:rsidRPr="004245D3" w:rsidDel="00A6137E" w:rsidRDefault="00BC6B42" w:rsidP="00E8623F">
      <w:pPr>
        <w:pStyle w:val="BodyText"/>
        <w:numPr>
          <w:ilvl w:val="0"/>
          <w:numId w:val="40"/>
        </w:numPr>
        <w:rPr>
          <w:del w:id="3366" w:author="Author"/>
          <w:b/>
        </w:rPr>
      </w:pPr>
      <w:del w:id="3367" w:author="Author">
        <w:r w:rsidDel="00A6137E">
          <w:delText>Date – Parameter to determine the date range method for claims to be displayed with claims being selected either by Received Date or Modified Date</w:delText>
        </w:r>
        <w:bookmarkStart w:id="3368" w:name="_Toc37695628"/>
        <w:bookmarkStart w:id="3369" w:name="_Toc47427550"/>
        <w:bookmarkEnd w:id="3368"/>
        <w:bookmarkEnd w:id="3369"/>
      </w:del>
    </w:p>
    <w:p w14:paraId="7C10E267" w14:textId="7E185033" w:rsidR="00BC6B42" w:rsidRPr="004245D3" w:rsidDel="00A6137E" w:rsidRDefault="00BC6B42" w:rsidP="00E8623F">
      <w:pPr>
        <w:pStyle w:val="BodyText"/>
        <w:numPr>
          <w:ilvl w:val="0"/>
          <w:numId w:val="40"/>
        </w:numPr>
        <w:rPr>
          <w:del w:id="3370" w:author="Author"/>
          <w:b/>
        </w:rPr>
      </w:pPr>
      <w:del w:id="3371" w:author="Author">
        <w:r w:rsidDel="00A6137E">
          <w:delText>Claim Age - One of two options for the Date parameter</w:delText>
        </w:r>
        <w:bookmarkStart w:id="3372" w:name="_Toc37695629"/>
        <w:bookmarkStart w:id="3373" w:name="_Toc47427551"/>
        <w:bookmarkEnd w:id="3372"/>
        <w:bookmarkEnd w:id="3373"/>
      </w:del>
    </w:p>
    <w:p w14:paraId="2ECA7A30" w14:textId="25F66958" w:rsidR="00BC6B42" w:rsidRPr="004245D3" w:rsidDel="00A6137E" w:rsidRDefault="00BC6B42" w:rsidP="00E8623F">
      <w:pPr>
        <w:pStyle w:val="BodyText"/>
        <w:numPr>
          <w:ilvl w:val="1"/>
          <w:numId w:val="40"/>
        </w:numPr>
        <w:rPr>
          <w:del w:id="3374" w:author="Author"/>
          <w:b/>
        </w:rPr>
      </w:pPr>
      <w:del w:id="3375" w:author="Author">
        <w:r w:rsidDel="00A6137E">
          <w:delText>Max Age – How far back in units of days that claims will be retrieved; this number includes the current date</w:delText>
        </w:r>
        <w:bookmarkStart w:id="3376" w:name="_Toc37695630"/>
        <w:bookmarkStart w:id="3377" w:name="_Toc47427552"/>
        <w:bookmarkEnd w:id="3376"/>
        <w:bookmarkEnd w:id="3377"/>
      </w:del>
    </w:p>
    <w:p w14:paraId="28BE4527" w14:textId="59E59769" w:rsidR="00BC6B42" w:rsidRPr="004245D3" w:rsidDel="00A6137E" w:rsidRDefault="00BC6B42" w:rsidP="00E8623F">
      <w:pPr>
        <w:pStyle w:val="BodyText"/>
        <w:numPr>
          <w:ilvl w:val="0"/>
          <w:numId w:val="40"/>
        </w:numPr>
        <w:rPr>
          <w:del w:id="3378" w:author="Author"/>
        </w:rPr>
      </w:pPr>
      <w:del w:id="3379" w:author="Author">
        <w:r w:rsidDel="00A6137E">
          <w:delText>Date Range – The second of the two options for the Date parameter. Selects a beginning and end date with the range in between the two being the window for which claims are searched</w:delText>
        </w:r>
        <w:bookmarkStart w:id="3380" w:name="_Toc37695631"/>
        <w:bookmarkStart w:id="3381" w:name="_Toc47427553"/>
        <w:bookmarkEnd w:id="3380"/>
        <w:bookmarkEnd w:id="3381"/>
      </w:del>
    </w:p>
    <w:p w14:paraId="266FA81C" w14:textId="747F220A" w:rsidR="00BC6B42" w:rsidRPr="004245D3" w:rsidDel="00A6137E" w:rsidRDefault="00BC6B42" w:rsidP="00E8623F">
      <w:pPr>
        <w:pStyle w:val="BodyText"/>
        <w:numPr>
          <w:ilvl w:val="0"/>
          <w:numId w:val="40"/>
        </w:numPr>
        <w:rPr>
          <w:del w:id="3382" w:author="Author"/>
          <w:b/>
        </w:rPr>
      </w:pPr>
      <w:del w:id="3383" w:author="Author">
        <w:r w:rsidDel="00A6137E">
          <w:delText>Sort By – Parameter indicating if claims are sorted by Date, alphabetically by Name, or by Claim ID</w:delText>
        </w:r>
        <w:bookmarkStart w:id="3384" w:name="_Toc37695632"/>
        <w:bookmarkStart w:id="3385" w:name="_Toc47427554"/>
        <w:bookmarkEnd w:id="3384"/>
        <w:bookmarkEnd w:id="3385"/>
      </w:del>
    </w:p>
    <w:p w14:paraId="249103D4" w14:textId="02491EC0" w:rsidR="00BC6B42" w:rsidRPr="00E409EE" w:rsidDel="00A6137E" w:rsidRDefault="00BC6B42" w:rsidP="00E8623F">
      <w:pPr>
        <w:pStyle w:val="BodyText"/>
        <w:numPr>
          <w:ilvl w:val="0"/>
          <w:numId w:val="40"/>
        </w:numPr>
        <w:rPr>
          <w:del w:id="3386" w:author="Author"/>
          <w:b/>
        </w:rPr>
      </w:pPr>
      <w:del w:id="3387" w:author="Author">
        <w:r w:rsidDel="00A6137E">
          <w:delText>Format – Parameter that selects what format in which the report is generated</w:delText>
        </w:r>
        <w:bookmarkStart w:id="3388" w:name="_Toc37695633"/>
        <w:bookmarkStart w:id="3389" w:name="_Toc47427555"/>
        <w:bookmarkEnd w:id="3388"/>
        <w:bookmarkEnd w:id="3389"/>
      </w:del>
    </w:p>
    <w:p w14:paraId="6A4CA4B2" w14:textId="46A5C888" w:rsidR="00BC6B42" w:rsidRPr="00E409EE" w:rsidDel="00A6137E" w:rsidRDefault="00BC6B42" w:rsidP="00E8623F">
      <w:pPr>
        <w:pStyle w:val="BodyText"/>
        <w:numPr>
          <w:ilvl w:val="1"/>
          <w:numId w:val="40"/>
        </w:numPr>
        <w:rPr>
          <w:del w:id="3390" w:author="Author"/>
          <w:b/>
        </w:rPr>
      </w:pPr>
      <w:del w:id="3391" w:author="Author">
        <w:r w:rsidDel="00A6137E">
          <w:delText>PDF – Creates a PDF document of the report</w:delText>
        </w:r>
        <w:bookmarkStart w:id="3392" w:name="_Toc37695634"/>
        <w:bookmarkStart w:id="3393" w:name="_Toc47427556"/>
        <w:bookmarkEnd w:id="3392"/>
        <w:bookmarkEnd w:id="3393"/>
      </w:del>
    </w:p>
    <w:p w14:paraId="195721D9" w14:textId="20459EE0" w:rsidR="00BC6B42" w:rsidRPr="004245D3" w:rsidDel="00A6137E" w:rsidRDefault="00BC6B42" w:rsidP="00E8623F">
      <w:pPr>
        <w:pStyle w:val="BodyText"/>
        <w:numPr>
          <w:ilvl w:val="1"/>
          <w:numId w:val="40"/>
        </w:numPr>
        <w:rPr>
          <w:del w:id="3394" w:author="Author"/>
          <w:b/>
        </w:rPr>
      </w:pPr>
      <w:del w:id="3395" w:author="Author">
        <w:r w:rsidDel="00A6137E">
          <w:delText>CS</w:delText>
        </w:r>
      </w:del>
      <w:ins w:id="3396" w:author="Author">
        <w:del w:id="3397" w:author="Author">
          <w:r w:rsidR="00304FDE" w:rsidDel="00A6137E">
            <w:delText>V</w:delText>
          </w:r>
        </w:del>
      </w:ins>
      <w:del w:id="3398" w:author="Author">
        <w:r w:rsidDel="00A6137E">
          <w:delText>F – Creates a CS</w:delText>
        </w:r>
      </w:del>
      <w:ins w:id="3399" w:author="Author">
        <w:del w:id="3400" w:author="Author">
          <w:r w:rsidR="00304FDE" w:rsidDel="00A6137E">
            <w:delText>V</w:delText>
          </w:r>
        </w:del>
      </w:ins>
      <w:del w:id="3401" w:author="Author">
        <w:r w:rsidDel="00A6137E">
          <w:delText>F file of the report results</w:delText>
        </w:r>
        <w:bookmarkStart w:id="3402" w:name="_Toc37695635"/>
        <w:bookmarkStart w:id="3403" w:name="_Toc47427557"/>
        <w:bookmarkEnd w:id="3402"/>
        <w:bookmarkEnd w:id="3403"/>
      </w:del>
    </w:p>
    <w:p w14:paraId="3EBA4BDD" w14:textId="3CBE6F46" w:rsidR="00BC6B42" w:rsidRPr="004245D3" w:rsidDel="00A6137E" w:rsidRDefault="00BC6B42" w:rsidP="00E8623F">
      <w:pPr>
        <w:pStyle w:val="BodyText"/>
        <w:numPr>
          <w:ilvl w:val="0"/>
          <w:numId w:val="40"/>
        </w:numPr>
        <w:rPr>
          <w:del w:id="3404" w:author="Author"/>
          <w:b/>
        </w:rPr>
      </w:pPr>
      <w:del w:id="3405" w:author="Author">
        <w:r w:rsidDel="00A6137E">
          <w:delText>Number of Results – Indicates the numerical limits of claims returned in the report for the above criteria</w:delText>
        </w:r>
        <w:bookmarkStart w:id="3406" w:name="_Toc37695636"/>
        <w:bookmarkStart w:id="3407" w:name="_Toc47427558"/>
        <w:bookmarkEnd w:id="3406"/>
        <w:bookmarkEnd w:id="3407"/>
      </w:del>
    </w:p>
    <w:p w14:paraId="0BFD2273" w14:textId="007E9293" w:rsidR="00BC6B42" w:rsidRPr="004245D3" w:rsidDel="00A6137E" w:rsidRDefault="00BC6B42" w:rsidP="0045212A">
      <w:pPr>
        <w:pStyle w:val="BodyText"/>
        <w:rPr>
          <w:del w:id="3408" w:author="Author"/>
          <w:b/>
        </w:rPr>
      </w:pPr>
      <w:del w:id="3409" w:author="Author">
        <w:r w:rsidRPr="004245D3" w:rsidDel="00A6137E">
          <w:rPr>
            <w:b/>
          </w:rPr>
          <w:delText>Buttons:</w:delText>
        </w:r>
        <w:bookmarkStart w:id="3410" w:name="_Toc37695637"/>
        <w:bookmarkStart w:id="3411" w:name="_Toc47427559"/>
        <w:bookmarkEnd w:id="3410"/>
        <w:bookmarkEnd w:id="3411"/>
      </w:del>
    </w:p>
    <w:p w14:paraId="091F3BFF" w14:textId="1079D5AA" w:rsidR="00BC6B42" w:rsidRPr="004245D3" w:rsidDel="00A6137E" w:rsidRDefault="00BC6B42" w:rsidP="00E8623F">
      <w:pPr>
        <w:pStyle w:val="BodyText"/>
        <w:numPr>
          <w:ilvl w:val="0"/>
          <w:numId w:val="40"/>
        </w:numPr>
        <w:rPr>
          <w:del w:id="3412" w:author="Author"/>
          <w:b/>
        </w:rPr>
      </w:pPr>
      <w:del w:id="3413" w:author="Author">
        <w:r w:rsidDel="00A6137E">
          <w:delText>Generate – Creates the report in the selected format per the indicated parameters. Can only be selected if at least one Type is checked.</w:delText>
        </w:r>
        <w:bookmarkStart w:id="3414" w:name="_Toc37695638"/>
        <w:bookmarkStart w:id="3415" w:name="_Toc47427560"/>
        <w:bookmarkEnd w:id="3414"/>
        <w:bookmarkEnd w:id="3415"/>
      </w:del>
    </w:p>
    <w:p w14:paraId="0E4D4B2E" w14:textId="7240264C" w:rsidR="00BC6B42" w:rsidRPr="00DD20F9" w:rsidDel="00A6137E" w:rsidRDefault="00BC6B42" w:rsidP="00E8623F">
      <w:pPr>
        <w:pStyle w:val="BodyText"/>
        <w:numPr>
          <w:ilvl w:val="0"/>
          <w:numId w:val="40"/>
        </w:numPr>
        <w:rPr>
          <w:del w:id="3416" w:author="Author"/>
          <w:b/>
        </w:rPr>
      </w:pPr>
      <w:del w:id="3417" w:author="Author">
        <w:r w:rsidDel="00A6137E">
          <w:delText>Reset – Resets all parameters to the default settings as per first appearance of the page.</w:delText>
        </w:r>
        <w:bookmarkStart w:id="3418" w:name="_Toc37695639"/>
        <w:bookmarkStart w:id="3419" w:name="_Toc47427561"/>
        <w:bookmarkEnd w:id="3418"/>
        <w:bookmarkEnd w:id="3419"/>
      </w:del>
    </w:p>
    <w:p w14:paraId="4649D743" w14:textId="220A35A3" w:rsidR="00BC6B42" w:rsidRPr="002D355D" w:rsidDel="00A6137E" w:rsidRDefault="00BC6B42" w:rsidP="0045212A">
      <w:pPr>
        <w:pStyle w:val="BodyText"/>
        <w:rPr>
          <w:del w:id="3420" w:author="Author"/>
        </w:rPr>
      </w:pPr>
      <w:bookmarkStart w:id="3421" w:name="_Toc37695640"/>
      <w:bookmarkStart w:id="3422" w:name="_Toc47427562"/>
      <w:bookmarkEnd w:id="3421"/>
      <w:bookmarkEnd w:id="3422"/>
    </w:p>
    <w:p w14:paraId="19D3FDFC" w14:textId="04E253BC" w:rsidR="00BC6B42" w:rsidDel="00A6137E" w:rsidRDefault="00BC6B42" w:rsidP="007B24D4">
      <w:pPr>
        <w:pStyle w:val="Heading2"/>
        <w:ind w:left="432" w:hanging="432"/>
        <w:rPr>
          <w:ins w:id="3423" w:author="Author"/>
          <w:del w:id="3424" w:author="Author"/>
        </w:rPr>
      </w:pPr>
      <w:del w:id="3425" w:author="Author">
        <w:r w:rsidDel="00A6137E">
          <w:delText>Claims Completed Report</w:delText>
        </w:r>
      </w:del>
      <w:bookmarkStart w:id="3426" w:name="_Toc37695641"/>
      <w:bookmarkStart w:id="3427" w:name="_Toc47427563"/>
      <w:bookmarkEnd w:id="3426"/>
      <w:bookmarkEnd w:id="3427"/>
    </w:p>
    <w:p w14:paraId="3DE3F5BB" w14:textId="10B252F2" w:rsidR="00AE0B56" w:rsidRPr="00AE0B56" w:rsidDel="00A6137E" w:rsidRDefault="00AE0B56" w:rsidP="00AE0B56">
      <w:pPr>
        <w:pStyle w:val="BodyText"/>
        <w:rPr>
          <w:del w:id="3428" w:author="Author"/>
        </w:rPr>
      </w:pPr>
      <w:ins w:id="3429" w:author="Author">
        <w:del w:id="3430" w:author="Author">
          <w:r w:rsidDel="00A6137E">
            <w:rPr>
              <w:noProof/>
            </w:rPr>
            <w:drawing>
              <wp:inline distT="0" distB="0" distL="0" distR="0" wp14:anchorId="13D1F54E" wp14:editId="06ABD4C5">
                <wp:extent cx="5943600" cy="456457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564574"/>
                        </a:xfrm>
                        <a:prstGeom prst="rect">
                          <a:avLst/>
                        </a:prstGeom>
                        <a:noFill/>
                        <a:ln>
                          <a:noFill/>
                        </a:ln>
                      </pic:spPr>
                    </pic:pic>
                  </a:graphicData>
                </a:graphic>
              </wp:inline>
            </w:drawing>
          </w:r>
        </w:del>
      </w:ins>
      <w:bookmarkStart w:id="3431" w:name="_Toc37695642"/>
      <w:bookmarkStart w:id="3432" w:name="_Toc47427564"/>
      <w:bookmarkEnd w:id="3431"/>
      <w:bookmarkEnd w:id="3432"/>
    </w:p>
    <w:p w14:paraId="74C35B73" w14:textId="14FE3F29" w:rsidR="00BC6B42" w:rsidDel="00A6137E" w:rsidRDefault="00BC6B42" w:rsidP="0045212A">
      <w:pPr>
        <w:pStyle w:val="BodyText"/>
        <w:rPr>
          <w:del w:id="3433" w:author="Author"/>
        </w:rPr>
      </w:pPr>
      <w:del w:id="3434" w:author="Author">
        <w:r w:rsidDel="00A6137E">
          <w:rPr>
            <w:noProof/>
          </w:rPr>
          <w:drawing>
            <wp:inline distT="0" distB="0" distL="0" distR="0" wp14:anchorId="201639FC" wp14:editId="6D3BEDBC">
              <wp:extent cx="5943600" cy="3009094"/>
              <wp:effectExtent l="0" t="0" r="0" b="1270"/>
              <wp:docPr id="38" name="Picture 38" descr="C:\Users\NMartinez\AppData\Local\Microsoft\Windows\INetCache\Content.Word\pdf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Martinez\AppData\Local\Microsoft\Windows\INetCache\Content.Word\pdfReport.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009094"/>
                      </a:xfrm>
                      <a:prstGeom prst="rect">
                        <a:avLst/>
                      </a:prstGeom>
                      <a:noFill/>
                      <a:ln>
                        <a:noFill/>
                      </a:ln>
                    </pic:spPr>
                  </pic:pic>
                </a:graphicData>
              </a:graphic>
            </wp:inline>
          </w:drawing>
        </w:r>
      </w:del>
      <w:ins w:id="3435" w:author="Author">
        <w:del w:id="3436" w:author="Author">
          <w:r w:rsidR="007E6482" w:rsidDel="00A6137E">
            <w:rPr>
              <w:noProof/>
            </w:rPr>
            <w:drawing>
              <wp:inline distT="0" distB="0" distL="0" distR="0" wp14:anchorId="3C024CF7" wp14:editId="0E7730B7">
                <wp:extent cx="5721350" cy="4870450"/>
                <wp:effectExtent l="0" t="0" r="0" b="6350"/>
                <wp:docPr id="148" name="Picture 148" descr="C:\Users\NMartinez\AppData\Local\Microsoft\Windows\INetCache\Content.Word\Figure 27 – Claims Completed Report (Not Live Patient Data, PDF 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NMartinez\AppData\Local\Microsoft\Windows\INetCache\Content.Word\Figure 27 – Claims Completed Report (Not Live Patient Data, PDF Forma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1350" cy="4870450"/>
                        </a:xfrm>
                        <a:prstGeom prst="rect">
                          <a:avLst/>
                        </a:prstGeom>
                        <a:noFill/>
                        <a:ln>
                          <a:noFill/>
                        </a:ln>
                      </pic:spPr>
                    </pic:pic>
                  </a:graphicData>
                </a:graphic>
              </wp:inline>
            </w:drawing>
          </w:r>
        </w:del>
      </w:ins>
      <w:bookmarkStart w:id="3437" w:name="_Toc37695643"/>
      <w:bookmarkStart w:id="3438" w:name="_Toc47427565"/>
      <w:bookmarkEnd w:id="3437"/>
      <w:bookmarkEnd w:id="3438"/>
    </w:p>
    <w:p w14:paraId="500C124A" w14:textId="673A0B0C" w:rsidR="00CC07E5" w:rsidDel="00A6137E" w:rsidRDefault="00382607" w:rsidP="00CC07E5">
      <w:pPr>
        <w:pStyle w:val="BodyText"/>
        <w:rPr>
          <w:ins w:id="3439" w:author="Author"/>
          <w:del w:id="3440" w:author="Author"/>
        </w:rPr>
      </w:pPr>
      <w:ins w:id="3441" w:author="Author">
        <w:del w:id="3442" w:author="Author">
          <w:r w:rsidRPr="00A8025B" w:rsidDel="00A6137E">
            <w:rPr>
              <w:noProof/>
            </w:rPr>
            <w:drawing>
              <wp:inline distT="0" distB="0" distL="0" distR="0" wp14:anchorId="3AF101FC" wp14:editId="634086D2">
                <wp:extent cx="5724525" cy="48672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bookmarkStart w:id="3443" w:name="_Toc37695644"/>
          <w:bookmarkStart w:id="3444" w:name="_Toc47427566"/>
          <w:bookmarkEnd w:id="3443"/>
          <w:bookmarkEnd w:id="3444"/>
        </w:del>
      </w:ins>
    </w:p>
    <w:p w14:paraId="104CDE9A" w14:textId="38C6A9C5" w:rsidR="00CC07E5" w:rsidDel="00A6137E" w:rsidRDefault="00CC07E5" w:rsidP="0045212A">
      <w:pPr>
        <w:pStyle w:val="Caption"/>
        <w:rPr>
          <w:ins w:id="3445" w:author="Author"/>
          <w:del w:id="3446" w:author="Author"/>
        </w:rPr>
      </w:pPr>
      <w:bookmarkStart w:id="3447" w:name="_Toc37695645"/>
      <w:bookmarkStart w:id="3448" w:name="_Toc47427567"/>
      <w:bookmarkEnd w:id="3447"/>
      <w:bookmarkEnd w:id="3448"/>
    </w:p>
    <w:p w14:paraId="05983FBF" w14:textId="49DBDE93" w:rsidR="00BC6B42" w:rsidRPr="00A8025B" w:rsidDel="00A6137E" w:rsidRDefault="00BC6B42" w:rsidP="0045212A">
      <w:pPr>
        <w:pStyle w:val="Caption"/>
        <w:rPr>
          <w:del w:id="3449" w:author="Author"/>
        </w:rPr>
      </w:pPr>
      <w:del w:id="3450" w:author="Author">
        <w:r w:rsidRPr="00A8025B" w:rsidDel="00A6137E">
          <w:delText xml:space="preserve">Figure </w:delText>
        </w:r>
      </w:del>
      <w:ins w:id="3451" w:author="Author">
        <w:del w:id="3452"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29</w:delText>
          </w:r>
          <w:r w:rsidR="00191EA4" w:rsidDel="00A6137E">
            <w:rPr>
              <w:noProof/>
            </w:rPr>
            <w:delText>29</w:delText>
          </w:r>
          <w:r w:rsidR="00CD48AC" w:rsidRPr="00A8025B" w:rsidDel="00A6137E">
            <w:rPr>
              <w:noProof/>
            </w:rPr>
            <w:delText>31</w:delText>
          </w:r>
          <w:r w:rsidR="007E6482" w:rsidRPr="00A8025B" w:rsidDel="00A6137E">
            <w:rPr>
              <w:b w:val="0"/>
              <w:bCs w:val="0"/>
              <w:noProof/>
            </w:rPr>
            <w:fldChar w:fldCharType="end"/>
          </w:r>
          <w:r w:rsidR="007E6482" w:rsidRPr="00A8025B" w:rsidDel="00A6137E">
            <w:delText xml:space="preserve"> </w:delText>
          </w:r>
        </w:del>
      </w:ins>
      <w:del w:id="3453" w:author="Author">
        <w:r w:rsidR="00A13119" w:rsidRPr="00A8025B" w:rsidDel="00A6137E">
          <w:delText>27</w:delText>
        </w:r>
        <w:r w:rsidRPr="00A8025B" w:rsidDel="00A6137E">
          <w:delText xml:space="preserve"> – Claims Completed Report (Not Live Patient Data, PDF Format)</w:delText>
        </w:r>
        <w:bookmarkStart w:id="3454" w:name="_Toc37695646"/>
        <w:bookmarkStart w:id="3455" w:name="_Toc47427568"/>
        <w:bookmarkEnd w:id="3454"/>
        <w:bookmarkEnd w:id="3455"/>
      </w:del>
    </w:p>
    <w:p w14:paraId="3CD22454" w14:textId="61376889" w:rsidR="00BC6B42" w:rsidDel="00A6137E" w:rsidRDefault="00BC6B42" w:rsidP="0045212A">
      <w:pPr>
        <w:pStyle w:val="BodyText"/>
        <w:rPr>
          <w:del w:id="3456" w:author="Author"/>
        </w:rPr>
      </w:pPr>
      <w:del w:id="3457" w:author="Author">
        <w:r w:rsidDel="00A6137E">
          <w:delText>This Claim Completed Report is the result of when the Claims Completed Report is generated per the section described above this section (</w:delText>
        </w:r>
        <w:r w:rsidRPr="00466D69" w:rsidDel="00A6137E">
          <w:rPr>
            <w:b/>
            <w:i/>
          </w:rPr>
          <w:delText xml:space="preserve">see section </w:delText>
        </w:r>
        <w:r w:rsidRPr="00466D69" w:rsidDel="00A6137E">
          <w:rPr>
            <w:b/>
            <w:i/>
            <w:color w:val="548DD4" w:themeColor="text2" w:themeTint="99"/>
            <w:u w:val="single"/>
          </w:rPr>
          <w:fldChar w:fldCharType="begin"/>
        </w:r>
        <w:r w:rsidRPr="00466D69" w:rsidDel="00A6137E">
          <w:rPr>
            <w:b/>
            <w:i/>
            <w:color w:val="548DD4" w:themeColor="text2" w:themeTint="99"/>
            <w:u w:val="single"/>
          </w:rPr>
          <w:delInstrText xml:space="preserve"> REF _Ref501379632 \h  \* MERGEFORMAT </w:delInstrText>
        </w:r>
        <w:r w:rsidRPr="00466D69" w:rsidDel="00A6137E">
          <w:rPr>
            <w:b/>
            <w:i/>
            <w:color w:val="548DD4" w:themeColor="text2" w:themeTint="99"/>
            <w:u w:val="single"/>
          </w:rPr>
        </w:r>
        <w:r w:rsidRPr="00466D69" w:rsidDel="00A6137E">
          <w:rPr>
            <w:b/>
            <w:i/>
            <w:color w:val="548DD4" w:themeColor="text2" w:themeTint="99"/>
            <w:u w:val="single"/>
          </w:rPr>
          <w:fldChar w:fldCharType="separate"/>
        </w:r>
      </w:del>
      <w:ins w:id="3458" w:author="Author">
        <w:del w:id="3459" w:author="Author">
          <w:r w:rsidR="00C41D8D" w:rsidRPr="00C41D8D" w:rsidDel="00A6137E">
            <w:rPr>
              <w:b/>
              <w:i/>
              <w:color w:val="548DD4" w:themeColor="text2" w:themeTint="99"/>
              <w:u w:val="single"/>
            </w:rPr>
            <w:delText xml:space="preserve">Claim Completed Report </w:delText>
          </w:r>
          <w:r w:rsidR="00C41D8D" w:rsidDel="00A6137E">
            <w:delText>Page</w:delText>
          </w:r>
        </w:del>
      </w:ins>
      <w:del w:id="3460" w:author="Author">
        <w:r w:rsidRPr="00466D69" w:rsidDel="00A6137E">
          <w:rPr>
            <w:b/>
            <w:i/>
            <w:color w:val="548DD4" w:themeColor="text2" w:themeTint="99"/>
            <w:u w:val="single"/>
          </w:rPr>
          <w:delText>Claim Report Page*</w:delText>
        </w:r>
        <w:r w:rsidRPr="00466D69" w:rsidDel="00A6137E">
          <w:rPr>
            <w:b/>
            <w:i/>
            <w:color w:val="548DD4" w:themeColor="text2" w:themeTint="99"/>
            <w:u w:val="single"/>
          </w:rPr>
          <w:fldChar w:fldCharType="end"/>
        </w:r>
        <w:r w:rsidDel="00A6137E">
          <w:delText>). This allows FPPS users to view a set of completed claims per parameters set and defined below and listed in the grey box in the example above. The Claims Completed Report displays the following information:</w:delText>
        </w:r>
        <w:bookmarkStart w:id="3461" w:name="_Toc37695647"/>
        <w:bookmarkStart w:id="3462" w:name="_Toc47427569"/>
        <w:bookmarkEnd w:id="3461"/>
        <w:bookmarkEnd w:id="3462"/>
      </w:del>
    </w:p>
    <w:p w14:paraId="64C88F38" w14:textId="4229325B" w:rsidR="00BC6B42" w:rsidRPr="006B2069" w:rsidDel="00A6137E" w:rsidRDefault="00BC6B42" w:rsidP="0045212A">
      <w:pPr>
        <w:pStyle w:val="BodyText"/>
        <w:rPr>
          <w:del w:id="3463" w:author="Author"/>
          <w:b/>
        </w:rPr>
      </w:pPr>
      <w:del w:id="3464" w:author="Author">
        <w:r w:rsidRPr="006B2069" w:rsidDel="00A6137E">
          <w:rPr>
            <w:b/>
          </w:rPr>
          <w:delText>Header:</w:delText>
        </w:r>
        <w:bookmarkStart w:id="3465" w:name="_Toc37695648"/>
        <w:bookmarkStart w:id="3466" w:name="_Toc47427570"/>
        <w:bookmarkEnd w:id="3465"/>
        <w:bookmarkEnd w:id="3466"/>
      </w:del>
    </w:p>
    <w:p w14:paraId="7D2B35FA" w14:textId="0DFF85A4" w:rsidR="00BC6B42" w:rsidDel="00A6137E" w:rsidRDefault="00BC6B42" w:rsidP="00E8623F">
      <w:pPr>
        <w:pStyle w:val="BodyText"/>
        <w:numPr>
          <w:ilvl w:val="0"/>
          <w:numId w:val="39"/>
        </w:numPr>
        <w:rPr>
          <w:del w:id="3467" w:author="Author"/>
        </w:rPr>
      </w:pPr>
      <w:del w:id="3468" w:author="Author">
        <w:r w:rsidDel="00A6137E">
          <w:delText># - Column header for the numerical identifier for the report results</w:delText>
        </w:r>
        <w:bookmarkStart w:id="3469" w:name="_Toc37695649"/>
        <w:bookmarkStart w:id="3470" w:name="_Toc47427571"/>
        <w:bookmarkEnd w:id="3469"/>
        <w:bookmarkEnd w:id="3470"/>
      </w:del>
    </w:p>
    <w:p w14:paraId="7DC2A177" w14:textId="6021C9AB" w:rsidR="00BC6B42" w:rsidDel="00A6137E" w:rsidRDefault="00BC6B42" w:rsidP="00E8623F">
      <w:pPr>
        <w:pStyle w:val="BodyText"/>
        <w:numPr>
          <w:ilvl w:val="0"/>
          <w:numId w:val="39"/>
        </w:numPr>
        <w:rPr>
          <w:del w:id="3471" w:author="Author"/>
        </w:rPr>
      </w:pPr>
      <w:del w:id="3472" w:author="Author">
        <w:r w:rsidDel="00A6137E">
          <w:delText>Claim Index – Column header for the numerical identifier of the claim</w:delText>
        </w:r>
        <w:bookmarkStart w:id="3473" w:name="_Toc37695650"/>
        <w:bookmarkStart w:id="3474" w:name="_Toc47427572"/>
        <w:bookmarkEnd w:id="3473"/>
        <w:bookmarkEnd w:id="3474"/>
      </w:del>
    </w:p>
    <w:p w14:paraId="3F517DD4" w14:textId="093749B7" w:rsidR="00BE2C4C" w:rsidDel="00A6137E" w:rsidRDefault="00BE2C4C" w:rsidP="00E8623F">
      <w:pPr>
        <w:pStyle w:val="BodyText"/>
        <w:numPr>
          <w:ilvl w:val="0"/>
          <w:numId w:val="39"/>
        </w:numPr>
        <w:rPr>
          <w:ins w:id="3475" w:author="Author"/>
          <w:del w:id="3476" w:author="Author"/>
        </w:rPr>
      </w:pPr>
      <w:ins w:id="3477" w:author="Author">
        <w:del w:id="3478" w:author="Author">
          <w:r w:rsidDel="00A6137E">
            <w:delText>Prgm Ind - Column header for the program indicator</w:delText>
          </w:r>
          <w:bookmarkStart w:id="3479" w:name="_Toc37695651"/>
          <w:bookmarkStart w:id="3480" w:name="_Toc47427573"/>
          <w:bookmarkEnd w:id="3479"/>
          <w:bookmarkEnd w:id="3480"/>
        </w:del>
      </w:ins>
    </w:p>
    <w:p w14:paraId="2EB956EE" w14:textId="5EB803A3" w:rsidR="00BC6B42" w:rsidDel="00A6137E" w:rsidRDefault="00BC6B42" w:rsidP="00E8623F">
      <w:pPr>
        <w:pStyle w:val="BodyText"/>
        <w:numPr>
          <w:ilvl w:val="0"/>
          <w:numId w:val="39"/>
        </w:numPr>
        <w:rPr>
          <w:del w:id="3481" w:author="Author"/>
        </w:rPr>
      </w:pPr>
      <w:del w:id="3482" w:author="Author">
        <w:r w:rsidDel="00A6137E">
          <w:delText>Prj HER - Column header for the HERO program indicator, which is Y if the claim is associated to the HERO program and N if the claim is not associated with the HERO program.</w:delText>
        </w:r>
        <w:bookmarkStart w:id="3483" w:name="_Toc37695652"/>
        <w:bookmarkStart w:id="3484" w:name="_Toc47427574"/>
        <w:bookmarkEnd w:id="3483"/>
        <w:bookmarkEnd w:id="3484"/>
      </w:del>
    </w:p>
    <w:p w14:paraId="1748B650" w14:textId="23A3398E" w:rsidR="00BC6B42" w:rsidDel="00A6137E" w:rsidRDefault="00BC6B42" w:rsidP="00E8623F">
      <w:pPr>
        <w:pStyle w:val="BodyText"/>
        <w:numPr>
          <w:ilvl w:val="0"/>
          <w:numId w:val="39"/>
        </w:numPr>
        <w:rPr>
          <w:del w:id="3485" w:author="Author"/>
        </w:rPr>
      </w:pPr>
      <w:del w:id="3486" w:author="Author">
        <w:r w:rsidDel="00A6137E">
          <w:delText>Patient Name – Name of the patient associated with the patient tied to the claim</w:delText>
        </w:r>
        <w:bookmarkStart w:id="3487" w:name="_Toc37695653"/>
        <w:bookmarkStart w:id="3488" w:name="_Toc47427575"/>
        <w:bookmarkEnd w:id="3487"/>
        <w:bookmarkEnd w:id="3488"/>
      </w:del>
    </w:p>
    <w:p w14:paraId="5B86EA56" w14:textId="437A22B9" w:rsidR="00BC6B42" w:rsidDel="00A6137E" w:rsidRDefault="00BC6B42" w:rsidP="00E8623F">
      <w:pPr>
        <w:pStyle w:val="BodyText"/>
        <w:numPr>
          <w:ilvl w:val="0"/>
          <w:numId w:val="39"/>
        </w:numPr>
        <w:rPr>
          <w:del w:id="3489" w:author="Author"/>
        </w:rPr>
      </w:pPr>
      <w:del w:id="3490" w:author="Author">
        <w:r w:rsidDel="00A6137E">
          <w:delText>Provider – Column header for name of the service provider for the claim.</w:delText>
        </w:r>
        <w:bookmarkStart w:id="3491" w:name="_Toc37695654"/>
        <w:bookmarkStart w:id="3492" w:name="_Toc47427576"/>
        <w:bookmarkEnd w:id="3491"/>
        <w:bookmarkEnd w:id="3492"/>
      </w:del>
    </w:p>
    <w:p w14:paraId="61D8C5D3" w14:textId="009FEDED" w:rsidR="00BC6B42" w:rsidDel="00A6137E" w:rsidRDefault="00BC6B42" w:rsidP="00E8623F">
      <w:pPr>
        <w:pStyle w:val="BodyText"/>
        <w:numPr>
          <w:ilvl w:val="0"/>
          <w:numId w:val="39"/>
        </w:numPr>
        <w:rPr>
          <w:del w:id="3493" w:author="Author"/>
        </w:rPr>
      </w:pPr>
      <w:del w:id="3494" w:author="Author">
        <w:r w:rsidDel="00A6137E">
          <w:delText>VISN ID – Numerical identifier for the VISN associated with this claim</w:delText>
        </w:r>
        <w:bookmarkStart w:id="3495" w:name="_Toc37695655"/>
        <w:bookmarkStart w:id="3496" w:name="_Toc47427577"/>
        <w:bookmarkEnd w:id="3495"/>
        <w:bookmarkEnd w:id="3496"/>
      </w:del>
    </w:p>
    <w:p w14:paraId="542A0EA9" w14:textId="56F2CCAF" w:rsidR="00BC6B42" w:rsidDel="00A6137E" w:rsidRDefault="00BC6B42" w:rsidP="00E8623F">
      <w:pPr>
        <w:pStyle w:val="BodyText"/>
        <w:numPr>
          <w:ilvl w:val="0"/>
          <w:numId w:val="39"/>
        </w:numPr>
        <w:rPr>
          <w:del w:id="3497" w:author="Author"/>
        </w:rPr>
      </w:pPr>
      <w:del w:id="3498" w:author="Author">
        <w:r w:rsidDel="00A6137E">
          <w:delText>Station – Numerical identifier for the Station associated with this claim</w:delText>
        </w:r>
        <w:bookmarkStart w:id="3499" w:name="_Toc37695656"/>
        <w:bookmarkStart w:id="3500" w:name="_Toc47427578"/>
        <w:bookmarkEnd w:id="3499"/>
        <w:bookmarkEnd w:id="3500"/>
      </w:del>
    </w:p>
    <w:p w14:paraId="6C814F85" w14:textId="2E914B10" w:rsidR="00BC6B42" w:rsidDel="00A6137E" w:rsidRDefault="00BC6B42" w:rsidP="00E8623F">
      <w:pPr>
        <w:pStyle w:val="BodyText"/>
        <w:numPr>
          <w:ilvl w:val="0"/>
          <w:numId w:val="39"/>
        </w:numPr>
        <w:rPr>
          <w:del w:id="3501" w:author="Author"/>
        </w:rPr>
      </w:pPr>
      <w:del w:id="3502" w:author="Author">
        <w:r w:rsidDel="00A6137E">
          <w:delText>Date of Svc - Column header for the date of service for the claim.</w:delText>
        </w:r>
        <w:bookmarkStart w:id="3503" w:name="_Toc37695657"/>
        <w:bookmarkStart w:id="3504" w:name="_Toc47427579"/>
        <w:bookmarkEnd w:id="3503"/>
        <w:bookmarkEnd w:id="3504"/>
      </w:del>
    </w:p>
    <w:p w14:paraId="37D49143" w14:textId="7A20F97F" w:rsidR="00BC6B42" w:rsidDel="00A6137E" w:rsidRDefault="00BC6B42" w:rsidP="00E8623F">
      <w:pPr>
        <w:pStyle w:val="BodyText"/>
        <w:numPr>
          <w:ilvl w:val="0"/>
          <w:numId w:val="39"/>
        </w:numPr>
        <w:rPr>
          <w:del w:id="3505" w:author="Author"/>
        </w:rPr>
      </w:pPr>
      <w:del w:id="3506" w:author="Author">
        <w:r w:rsidDel="00A6137E">
          <w:delText>Svc Type – Column header for the claim type, either Dental, Professional, or Institutional</w:delText>
        </w:r>
        <w:bookmarkStart w:id="3507" w:name="_Toc37695658"/>
        <w:bookmarkStart w:id="3508" w:name="_Toc47427580"/>
        <w:bookmarkEnd w:id="3507"/>
        <w:bookmarkEnd w:id="3508"/>
      </w:del>
    </w:p>
    <w:p w14:paraId="70D57933" w14:textId="370A625B" w:rsidR="00BC6B42" w:rsidDel="00A6137E" w:rsidRDefault="00BC6B42" w:rsidP="00E8623F">
      <w:pPr>
        <w:pStyle w:val="BodyText"/>
        <w:numPr>
          <w:ilvl w:val="0"/>
          <w:numId w:val="39"/>
        </w:numPr>
        <w:rPr>
          <w:del w:id="3509" w:author="Author"/>
        </w:rPr>
      </w:pPr>
      <w:del w:id="3510" w:author="Author">
        <w:r w:rsidDel="00A6137E">
          <w:delText>Date Create – The date the claim was created</w:delText>
        </w:r>
        <w:bookmarkStart w:id="3511" w:name="_Toc37695659"/>
        <w:bookmarkStart w:id="3512" w:name="_Toc47427581"/>
        <w:bookmarkEnd w:id="3511"/>
        <w:bookmarkEnd w:id="3512"/>
      </w:del>
    </w:p>
    <w:p w14:paraId="48978CC4" w14:textId="40C2179F" w:rsidR="00BC6B42" w:rsidDel="00A6137E" w:rsidRDefault="00BC6B42" w:rsidP="00E8623F">
      <w:pPr>
        <w:pStyle w:val="BodyText"/>
        <w:numPr>
          <w:ilvl w:val="0"/>
          <w:numId w:val="39"/>
        </w:numPr>
        <w:rPr>
          <w:del w:id="3513" w:author="Author"/>
        </w:rPr>
      </w:pPr>
      <w:del w:id="3514" w:author="Author">
        <w:r w:rsidDel="00A6137E">
          <w:delText>Compl Age – The day count numbering the difference between when the claim had been created (Date Create) and the current date, not including the end date in the calculation.</w:delText>
        </w:r>
        <w:bookmarkStart w:id="3515" w:name="_Toc37695660"/>
        <w:bookmarkStart w:id="3516" w:name="_Toc47427582"/>
        <w:bookmarkEnd w:id="3515"/>
        <w:bookmarkEnd w:id="3516"/>
      </w:del>
    </w:p>
    <w:p w14:paraId="79002320" w14:textId="3758588A" w:rsidR="00BC6B42" w:rsidDel="00A6137E" w:rsidRDefault="00BC6B42" w:rsidP="00E8623F">
      <w:pPr>
        <w:pStyle w:val="BodyText"/>
        <w:numPr>
          <w:ilvl w:val="0"/>
          <w:numId w:val="39"/>
        </w:numPr>
        <w:rPr>
          <w:del w:id="3517" w:author="Author"/>
        </w:rPr>
      </w:pPr>
      <w:del w:id="3518" w:author="Author">
        <w:r w:rsidDel="00A6137E">
          <w:delText>Status Date – The date the claim was changed</w:delText>
        </w:r>
        <w:bookmarkStart w:id="3519" w:name="_Toc37695661"/>
        <w:bookmarkStart w:id="3520" w:name="_Toc47427583"/>
        <w:bookmarkEnd w:id="3519"/>
        <w:bookmarkEnd w:id="3520"/>
      </w:del>
    </w:p>
    <w:p w14:paraId="1550805C" w14:textId="0AC82E7B" w:rsidR="00BC6B42" w:rsidDel="00A6137E" w:rsidRDefault="00BC6B42" w:rsidP="00E8623F">
      <w:pPr>
        <w:pStyle w:val="BodyText"/>
        <w:numPr>
          <w:ilvl w:val="0"/>
          <w:numId w:val="39"/>
        </w:numPr>
        <w:rPr>
          <w:del w:id="3521" w:author="Author"/>
        </w:rPr>
      </w:pPr>
      <w:del w:id="3522" w:author="Author">
        <w:r w:rsidDel="00A6137E">
          <w:delText xml:space="preserve">Status </w:delText>
        </w:r>
      </w:del>
      <w:ins w:id="3523" w:author="Author">
        <w:del w:id="3524" w:author="Author">
          <w:r w:rsidR="00BE2C4C" w:rsidDel="00A6137E">
            <w:delText xml:space="preserve">Age </w:delText>
          </w:r>
          <w:r w:rsidR="00F27CE7" w:rsidDel="00A6137E">
            <w:delText xml:space="preserve"> </w:delText>
          </w:r>
        </w:del>
      </w:ins>
      <w:del w:id="3525" w:author="Author">
        <w:r w:rsidDel="00A6137E">
          <w:delText xml:space="preserve">– The day count numbering the difference between when the claim status had been changed (Status Date) and the current date, not including the end date in the calculation. </w:delText>
        </w:r>
        <w:bookmarkStart w:id="3526" w:name="_Toc37695662"/>
        <w:bookmarkStart w:id="3527" w:name="_Toc47427584"/>
        <w:bookmarkEnd w:id="3526"/>
        <w:bookmarkEnd w:id="3527"/>
      </w:del>
    </w:p>
    <w:p w14:paraId="4C58F51B" w14:textId="3CABD65D" w:rsidR="00BC6B42" w:rsidDel="00A6137E" w:rsidRDefault="00BC6B42" w:rsidP="0045212A">
      <w:pPr>
        <w:rPr>
          <w:del w:id="3528" w:author="Author"/>
        </w:rPr>
      </w:pPr>
      <w:bookmarkStart w:id="3529" w:name="_Toc37695663"/>
      <w:bookmarkStart w:id="3530" w:name="_Toc47427585"/>
      <w:bookmarkEnd w:id="3529"/>
      <w:bookmarkEnd w:id="3530"/>
    </w:p>
    <w:p w14:paraId="0BBFE2AE" w14:textId="274B71AC" w:rsidR="00BC6B42" w:rsidRPr="005B6120" w:rsidDel="00A6137E" w:rsidRDefault="00BC6B42" w:rsidP="0045212A">
      <w:pPr>
        <w:pStyle w:val="BodyText"/>
        <w:rPr>
          <w:del w:id="3531" w:author="Author"/>
        </w:rPr>
      </w:pPr>
      <w:bookmarkStart w:id="3532" w:name="_Toc37695664"/>
      <w:bookmarkStart w:id="3533" w:name="_Toc47427586"/>
      <w:bookmarkEnd w:id="3532"/>
      <w:bookmarkEnd w:id="3533"/>
    </w:p>
    <w:p w14:paraId="5B67E6D4" w14:textId="77C5599D" w:rsidR="00BC6B42" w:rsidDel="00A6137E" w:rsidRDefault="00BC6B42" w:rsidP="007B24D4">
      <w:pPr>
        <w:pStyle w:val="Heading2"/>
        <w:ind w:left="432" w:hanging="432"/>
        <w:rPr>
          <w:del w:id="3534" w:author="Author"/>
        </w:rPr>
      </w:pPr>
      <w:del w:id="3535" w:author="Author">
        <w:r w:rsidDel="00A6137E">
          <w:delText>Claims Completed (Summary) Report Page</w:delText>
        </w:r>
        <w:bookmarkStart w:id="3536" w:name="_Toc37695665"/>
        <w:bookmarkStart w:id="3537" w:name="_Toc47427587"/>
        <w:bookmarkEnd w:id="3536"/>
        <w:bookmarkEnd w:id="3537"/>
      </w:del>
    </w:p>
    <w:p w14:paraId="3C0F4701" w14:textId="05652495" w:rsidR="00BC6B42" w:rsidDel="00A6137E" w:rsidRDefault="00BC6B42" w:rsidP="00CC07E5">
      <w:pPr>
        <w:pStyle w:val="BodyText"/>
        <w:rPr>
          <w:del w:id="3538" w:author="Author"/>
        </w:rPr>
      </w:pPr>
      <w:del w:id="3539" w:author="Author">
        <w:r w:rsidRPr="00CC07E5" w:rsidDel="00A6137E">
          <w:rPr>
            <w:noProof/>
          </w:rPr>
          <w:drawing>
            <wp:inline distT="0" distB="0" distL="0" distR="0" wp14:anchorId="1C9FDC51" wp14:editId="3BD3D3B0">
              <wp:extent cx="5934075" cy="3152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4075" cy="3152775"/>
                      </a:xfrm>
                      <a:prstGeom prst="rect">
                        <a:avLst/>
                      </a:prstGeom>
                      <a:noFill/>
                      <a:ln>
                        <a:noFill/>
                      </a:ln>
                    </pic:spPr>
                  </pic:pic>
                </a:graphicData>
              </a:graphic>
            </wp:inline>
          </w:drawing>
        </w:r>
        <w:bookmarkStart w:id="3540" w:name="_Toc37695666"/>
        <w:bookmarkStart w:id="3541" w:name="_Toc47427588"/>
        <w:bookmarkEnd w:id="3540"/>
        <w:bookmarkEnd w:id="3541"/>
      </w:del>
    </w:p>
    <w:p w14:paraId="45ABA22D" w14:textId="143925A6" w:rsidR="00CC07E5" w:rsidDel="00A6137E" w:rsidRDefault="00CC07E5" w:rsidP="0045212A">
      <w:pPr>
        <w:pStyle w:val="Caption"/>
        <w:rPr>
          <w:ins w:id="3542" w:author="Author"/>
          <w:del w:id="3543" w:author="Author"/>
        </w:rPr>
      </w:pPr>
      <w:bookmarkStart w:id="3544" w:name="_Toc37695667"/>
      <w:bookmarkStart w:id="3545" w:name="_Toc47427589"/>
      <w:bookmarkEnd w:id="3544"/>
      <w:bookmarkEnd w:id="3545"/>
    </w:p>
    <w:p w14:paraId="3123D219" w14:textId="07858F44" w:rsidR="00BC6B42" w:rsidRPr="00A8025B" w:rsidDel="00A6137E" w:rsidRDefault="00BC6B42" w:rsidP="0045212A">
      <w:pPr>
        <w:pStyle w:val="Caption"/>
        <w:rPr>
          <w:del w:id="3546" w:author="Author"/>
        </w:rPr>
      </w:pPr>
      <w:del w:id="3547" w:author="Author">
        <w:r w:rsidRPr="00A8025B" w:rsidDel="00A6137E">
          <w:delText xml:space="preserve">Figure </w:delText>
        </w:r>
      </w:del>
      <w:ins w:id="3548" w:author="Author">
        <w:del w:id="3549"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30</w:delText>
          </w:r>
          <w:r w:rsidR="00191EA4" w:rsidDel="00A6137E">
            <w:rPr>
              <w:noProof/>
            </w:rPr>
            <w:delText>30</w:delText>
          </w:r>
          <w:r w:rsidR="00CD48AC" w:rsidRPr="00A8025B" w:rsidDel="00A6137E">
            <w:rPr>
              <w:noProof/>
            </w:rPr>
            <w:delText>32</w:delText>
          </w:r>
          <w:r w:rsidR="007E6482" w:rsidRPr="00A8025B" w:rsidDel="00A6137E">
            <w:rPr>
              <w:b w:val="0"/>
              <w:bCs w:val="0"/>
              <w:noProof/>
            </w:rPr>
            <w:fldChar w:fldCharType="end"/>
          </w:r>
          <w:r w:rsidR="007E6482" w:rsidRPr="00A8025B" w:rsidDel="00A6137E">
            <w:delText xml:space="preserve"> </w:delText>
          </w:r>
        </w:del>
      </w:ins>
      <w:del w:id="3550" w:author="Author">
        <w:r w:rsidR="00A13119" w:rsidRPr="00A8025B" w:rsidDel="00A6137E">
          <w:delText>28</w:delText>
        </w:r>
        <w:r w:rsidRPr="00A8025B" w:rsidDel="00A6137E">
          <w:delText xml:space="preserve"> – Claims Completed (Summary) Report</w:delText>
        </w:r>
        <w:bookmarkStart w:id="3551" w:name="_Toc37695668"/>
        <w:bookmarkStart w:id="3552" w:name="_Toc47427590"/>
        <w:bookmarkEnd w:id="3551"/>
        <w:bookmarkEnd w:id="3552"/>
      </w:del>
    </w:p>
    <w:p w14:paraId="463FCFAA" w14:textId="24A0EA32" w:rsidR="00BC6B42" w:rsidDel="00A6137E" w:rsidRDefault="00BC6B42" w:rsidP="0045212A">
      <w:pPr>
        <w:pStyle w:val="BodyText"/>
        <w:rPr>
          <w:del w:id="3553" w:author="Author"/>
        </w:rPr>
      </w:pPr>
      <w:del w:id="3554" w:author="Author">
        <w:r w:rsidDel="00A6137E">
          <w:delText>The Claims Completed (Summary) Report page allows users to generate a report displaying a summary view of completed claims by type and project across stations to which users have access. These claims can further be reported upon by received date or modified date and filtered by either a claim age or date range. The report can only be generated when at least one claim type (Professional, Institutional, and/or Dental) are selected, otherwise the button to generate the report is greyed out and unable to be clicked (as per the image above)</w:delText>
        </w:r>
        <w:bookmarkStart w:id="3555" w:name="_Toc37695669"/>
        <w:bookmarkStart w:id="3556" w:name="_Toc47427591"/>
        <w:bookmarkEnd w:id="3555"/>
        <w:bookmarkEnd w:id="3556"/>
      </w:del>
    </w:p>
    <w:p w14:paraId="190E8AA5" w14:textId="1872EE61" w:rsidR="00BC6B42" w:rsidDel="00A6137E" w:rsidRDefault="00BC6B42" w:rsidP="0045212A">
      <w:pPr>
        <w:pStyle w:val="BodyText"/>
        <w:rPr>
          <w:del w:id="3557" w:author="Author"/>
          <w:b/>
        </w:rPr>
      </w:pPr>
      <w:del w:id="3558" w:author="Author">
        <w:r w:rsidDel="00A6137E">
          <w:rPr>
            <w:b/>
          </w:rPr>
          <w:delText>Report Parameters:</w:delText>
        </w:r>
        <w:bookmarkStart w:id="3559" w:name="_Toc37695670"/>
        <w:bookmarkStart w:id="3560" w:name="_Toc47427592"/>
        <w:bookmarkEnd w:id="3559"/>
        <w:bookmarkEnd w:id="3560"/>
      </w:del>
    </w:p>
    <w:p w14:paraId="5DE9A645" w14:textId="5E3CC9D3" w:rsidR="00BC6B42" w:rsidRPr="00EC3820" w:rsidDel="00A6137E" w:rsidRDefault="00BC6B42" w:rsidP="00E8623F">
      <w:pPr>
        <w:pStyle w:val="BodyText"/>
        <w:numPr>
          <w:ilvl w:val="0"/>
          <w:numId w:val="40"/>
        </w:numPr>
        <w:rPr>
          <w:del w:id="3561" w:author="Author"/>
        </w:rPr>
      </w:pPr>
      <w:del w:id="3562" w:author="Author">
        <w:r w:rsidDel="00A6137E">
          <w:delText>Type – Parameter for the type of claim – Institutional, Professional, or Dental</w:delText>
        </w:r>
        <w:bookmarkStart w:id="3563" w:name="_Toc37695671"/>
        <w:bookmarkStart w:id="3564" w:name="_Toc47427593"/>
        <w:bookmarkEnd w:id="3563"/>
        <w:bookmarkEnd w:id="3564"/>
      </w:del>
    </w:p>
    <w:p w14:paraId="679C8619" w14:textId="0805DF6A" w:rsidR="00BC6B42" w:rsidDel="00A6137E" w:rsidRDefault="00BC6B42" w:rsidP="00E8623F">
      <w:pPr>
        <w:pStyle w:val="BodyText"/>
        <w:numPr>
          <w:ilvl w:val="0"/>
          <w:numId w:val="40"/>
        </w:numPr>
        <w:rPr>
          <w:del w:id="3565" w:author="Author"/>
        </w:rPr>
      </w:pPr>
      <w:del w:id="3566" w:author="Author">
        <w:r w:rsidDel="00A6137E">
          <w:delText xml:space="preserve">Project – Parameter for the HERO program indicator, filtering on whether or not the claim is associated with the HERO program or to display all. </w:delText>
        </w:r>
      </w:del>
      <w:ins w:id="3567" w:author="Author">
        <w:del w:id="3568" w:author="Author">
          <w:r w:rsidR="00BE2C4C" w:rsidDel="00A6137E">
            <w:delText>what program is selected</w:delText>
          </w:r>
        </w:del>
      </w:ins>
      <w:bookmarkStart w:id="3569" w:name="_Toc37695672"/>
      <w:bookmarkStart w:id="3570" w:name="_Toc47427594"/>
      <w:bookmarkEnd w:id="3569"/>
      <w:bookmarkEnd w:id="3570"/>
    </w:p>
    <w:p w14:paraId="7AD14F89" w14:textId="1F6EDE39" w:rsidR="00BC6B42" w:rsidRPr="00DD20F9" w:rsidDel="00A6137E" w:rsidRDefault="00BC6B42" w:rsidP="00E8623F">
      <w:pPr>
        <w:pStyle w:val="BodyText"/>
        <w:numPr>
          <w:ilvl w:val="0"/>
          <w:numId w:val="40"/>
        </w:numPr>
        <w:rPr>
          <w:del w:id="3571" w:author="Author"/>
          <w:b/>
        </w:rPr>
      </w:pPr>
      <w:del w:id="3572" w:author="Author">
        <w:r w:rsidDel="00A6137E">
          <w:delText>Station – Parameter for the identifier of the station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3573" w:name="_Toc37695673"/>
        <w:bookmarkStart w:id="3574" w:name="_Toc47427595"/>
        <w:bookmarkEnd w:id="3573"/>
        <w:bookmarkEnd w:id="3574"/>
      </w:del>
    </w:p>
    <w:p w14:paraId="4AE52E89" w14:textId="455E94D0" w:rsidR="00BC6B42" w:rsidRPr="004245D3" w:rsidDel="00A6137E" w:rsidRDefault="00BC6B42" w:rsidP="00E8623F">
      <w:pPr>
        <w:pStyle w:val="BodyText"/>
        <w:numPr>
          <w:ilvl w:val="1"/>
          <w:numId w:val="40"/>
        </w:numPr>
        <w:rPr>
          <w:del w:id="3575" w:author="Author"/>
          <w:b/>
        </w:rPr>
      </w:pPr>
      <w:del w:id="3576" w:author="Author">
        <w:r w:rsidDel="00A6137E">
          <w:delText>Select All – Selects all stations to which that user has access</w:delText>
        </w:r>
        <w:bookmarkStart w:id="3577" w:name="_Toc37695674"/>
        <w:bookmarkStart w:id="3578" w:name="_Toc47427596"/>
        <w:bookmarkEnd w:id="3577"/>
        <w:bookmarkEnd w:id="3578"/>
      </w:del>
    </w:p>
    <w:p w14:paraId="553709AC" w14:textId="6AFF0D8D" w:rsidR="00BC6B42" w:rsidRPr="004245D3" w:rsidDel="00A6137E" w:rsidRDefault="00BC6B42" w:rsidP="00E8623F">
      <w:pPr>
        <w:pStyle w:val="BodyText"/>
        <w:numPr>
          <w:ilvl w:val="1"/>
          <w:numId w:val="40"/>
        </w:numPr>
        <w:rPr>
          <w:del w:id="3579" w:author="Author"/>
          <w:b/>
        </w:rPr>
      </w:pPr>
      <w:del w:id="3580" w:author="Author">
        <w:r w:rsidDel="00A6137E">
          <w:delText>Clear All – Removes all stations from selection</w:delText>
        </w:r>
        <w:bookmarkStart w:id="3581" w:name="_Toc37695675"/>
        <w:bookmarkStart w:id="3582" w:name="_Toc47427597"/>
        <w:bookmarkEnd w:id="3581"/>
        <w:bookmarkEnd w:id="3582"/>
      </w:del>
    </w:p>
    <w:p w14:paraId="3B7AE566" w14:textId="236ED377" w:rsidR="00BC6B42" w:rsidRPr="004245D3" w:rsidDel="00A6137E" w:rsidRDefault="00BC6B42" w:rsidP="00E8623F">
      <w:pPr>
        <w:pStyle w:val="BodyText"/>
        <w:numPr>
          <w:ilvl w:val="0"/>
          <w:numId w:val="40"/>
        </w:numPr>
        <w:rPr>
          <w:del w:id="3583" w:author="Author"/>
          <w:b/>
        </w:rPr>
      </w:pPr>
      <w:del w:id="3584" w:author="Author">
        <w:r w:rsidDel="00A6137E">
          <w:delText>Date – Parameter to determine the date range method for claims to be displayed with claims being selected either by Received Date or Modified Date</w:delText>
        </w:r>
        <w:bookmarkStart w:id="3585" w:name="_Toc37695676"/>
        <w:bookmarkStart w:id="3586" w:name="_Toc47427598"/>
        <w:bookmarkEnd w:id="3585"/>
        <w:bookmarkEnd w:id="3586"/>
      </w:del>
    </w:p>
    <w:p w14:paraId="74BF52B1" w14:textId="1375882A" w:rsidR="00BC6B42" w:rsidRPr="004245D3" w:rsidDel="00A6137E" w:rsidRDefault="00BC6B42" w:rsidP="00E8623F">
      <w:pPr>
        <w:pStyle w:val="BodyText"/>
        <w:numPr>
          <w:ilvl w:val="0"/>
          <w:numId w:val="40"/>
        </w:numPr>
        <w:rPr>
          <w:del w:id="3587" w:author="Author"/>
          <w:b/>
        </w:rPr>
      </w:pPr>
      <w:del w:id="3588" w:author="Author">
        <w:r w:rsidDel="00A6137E">
          <w:delText>Claim Age - One of two options for the Date parameter</w:delText>
        </w:r>
        <w:bookmarkStart w:id="3589" w:name="_Toc37695677"/>
        <w:bookmarkStart w:id="3590" w:name="_Toc47427599"/>
        <w:bookmarkEnd w:id="3589"/>
        <w:bookmarkEnd w:id="3590"/>
      </w:del>
    </w:p>
    <w:p w14:paraId="6AD44BEE" w14:textId="21B81E6C" w:rsidR="00BC6B42" w:rsidRPr="004245D3" w:rsidDel="00A6137E" w:rsidRDefault="00BC6B42" w:rsidP="00E8623F">
      <w:pPr>
        <w:pStyle w:val="BodyText"/>
        <w:numPr>
          <w:ilvl w:val="1"/>
          <w:numId w:val="40"/>
        </w:numPr>
        <w:rPr>
          <w:del w:id="3591" w:author="Author"/>
          <w:b/>
        </w:rPr>
      </w:pPr>
      <w:del w:id="3592" w:author="Author">
        <w:r w:rsidDel="00A6137E">
          <w:delText>Max Age – How far back in units of days that claims will be retrieved; this number includes the current date</w:delText>
        </w:r>
        <w:bookmarkStart w:id="3593" w:name="_Toc37695678"/>
        <w:bookmarkStart w:id="3594" w:name="_Toc47427600"/>
        <w:bookmarkEnd w:id="3593"/>
        <w:bookmarkEnd w:id="3594"/>
      </w:del>
    </w:p>
    <w:p w14:paraId="6D71DE92" w14:textId="7603CB0B" w:rsidR="00BC6B42" w:rsidRPr="004245D3" w:rsidDel="00A6137E" w:rsidRDefault="00BC6B42" w:rsidP="00E8623F">
      <w:pPr>
        <w:pStyle w:val="BodyText"/>
        <w:numPr>
          <w:ilvl w:val="0"/>
          <w:numId w:val="40"/>
        </w:numPr>
        <w:rPr>
          <w:del w:id="3595" w:author="Author"/>
        </w:rPr>
      </w:pPr>
      <w:del w:id="3596" w:author="Author">
        <w:r w:rsidDel="00A6137E">
          <w:delText>Date Range – The second of the two options for the Date parameter. Selects a beginning and end date with the range in between the two being the window for which claims are searched</w:delText>
        </w:r>
        <w:bookmarkStart w:id="3597" w:name="_Toc37695679"/>
        <w:bookmarkStart w:id="3598" w:name="_Toc47427601"/>
        <w:bookmarkEnd w:id="3597"/>
        <w:bookmarkEnd w:id="3598"/>
      </w:del>
    </w:p>
    <w:p w14:paraId="447483A5" w14:textId="035AAFF1" w:rsidR="00BC6B42" w:rsidRPr="004245D3" w:rsidDel="00A6137E" w:rsidRDefault="00BC6B42" w:rsidP="00E8623F">
      <w:pPr>
        <w:pStyle w:val="BodyText"/>
        <w:numPr>
          <w:ilvl w:val="0"/>
          <w:numId w:val="40"/>
        </w:numPr>
        <w:rPr>
          <w:del w:id="3599" w:author="Author"/>
          <w:b/>
        </w:rPr>
      </w:pPr>
      <w:del w:id="3600" w:author="Author">
        <w:r w:rsidDel="00A6137E">
          <w:delText>Sort By – Parameter indicating if claims are sorted by Date, alphabetically by Name, or by Claim ID</w:delText>
        </w:r>
        <w:bookmarkStart w:id="3601" w:name="_Toc37695680"/>
        <w:bookmarkStart w:id="3602" w:name="_Toc47427602"/>
        <w:bookmarkEnd w:id="3601"/>
        <w:bookmarkEnd w:id="3602"/>
      </w:del>
    </w:p>
    <w:p w14:paraId="44EB2D7A" w14:textId="20B6711A" w:rsidR="00BC6B42" w:rsidRPr="00E409EE" w:rsidDel="00A6137E" w:rsidRDefault="00BC6B42" w:rsidP="00E8623F">
      <w:pPr>
        <w:pStyle w:val="BodyText"/>
        <w:numPr>
          <w:ilvl w:val="0"/>
          <w:numId w:val="40"/>
        </w:numPr>
        <w:rPr>
          <w:del w:id="3603" w:author="Author"/>
          <w:b/>
        </w:rPr>
      </w:pPr>
      <w:del w:id="3604" w:author="Author">
        <w:r w:rsidDel="00A6137E">
          <w:delText>Format – Parameter that selects what format in which the report is generated</w:delText>
        </w:r>
        <w:bookmarkStart w:id="3605" w:name="_Toc37695681"/>
        <w:bookmarkStart w:id="3606" w:name="_Toc47427603"/>
        <w:bookmarkEnd w:id="3605"/>
        <w:bookmarkEnd w:id="3606"/>
      </w:del>
    </w:p>
    <w:p w14:paraId="0D3C87AD" w14:textId="1B35E993" w:rsidR="00BC6B42" w:rsidRPr="00E409EE" w:rsidDel="00A6137E" w:rsidRDefault="00BC6B42" w:rsidP="00E8623F">
      <w:pPr>
        <w:pStyle w:val="BodyText"/>
        <w:numPr>
          <w:ilvl w:val="1"/>
          <w:numId w:val="40"/>
        </w:numPr>
        <w:rPr>
          <w:del w:id="3607" w:author="Author"/>
          <w:b/>
        </w:rPr>
      </w:pPr>
      <w:del w:id="3608" w:author="Author">
        <w:r w:rsidDel="00A6137E">
          <w:delText>PDF – Creates a PDF document of the report</w:delText>
        </w:r>
        <w:bookmarkStart w:id="3609" w:name="_Toc37695682"/>
        <w:bookmarkStart w:id="3610" w:name="_Toc47427604"/>
        <w:bookmarkEnd w:id="3609"/>
        <w:bookmarkEnd w:id="3610"/>
      </w:del>
    </w:p>
    <w:p w14:paraId="662DAFF8" w14:textId="234B227C" w:rsidR="00BC6B42" w:rsidRPr="004245D3" w:rsidDel="00A6137E" w:rsidRDefault="00BC6B42" w:rsidP="00E8623F">
      <w:pPr>
        <w:pStyle w:val="BodyText"/>
        <w:numPr>
          <w:ilvl w:val="1"/>
          <w:numId w:val="40"/>
        </w:numPr>
        <w:rPr>
          <w:del w:id="3611" w:author="Author"/>
          <w:b/>
        </w:rPr>
      </w:pPr>
      <w:del w:id="3612" w:author="Author">
        <w:r w:rsidDel="00A6137E">
          <w:delText>CSF</w:delText>
        </w:r>
      </w:del>
      <w:ins w:id="3613" w:author="Author">
        <w:del w:id="3614" w:author="Author">
          <w:r w:rsidR="00304FDE" w:rsidDel="00A6137E">
            <w:delText>CSV</w:delText>
          </w:r>
        </w:del>
      </w:ins>
      <w:del w:id="3615" w:author="Author">
        <w:r w:rsidDel="00A6137E">
          <w:delText xml:space="preserve"> – Creates a CSF</w:delText>
        </w:r>
      </w:del>
      <w:ins w:id="3616" w:author="Author">
        <w:del w:id="3617" w:author="Author">
          <w:r w:rsidR="00304FDE" w:rsidDel="00A6137E">
            <w:delText>CSV</w:delText>
          </w:r>
        </w:del>
      </w:ins>
      <w:del w:id="3618" w:author="Author">
        <w:r w:rsidDel="00A6137E">
          <w:delText xml:space="preserve"> file of the report results</w:delText>
        </w:r>
        <w:bookmarkStart w:id="3619" w:name="_Toc37695683"/>
        <w:bookmarkStart w:id="3620" w:name="_Toc47427605"/>
        <w:bookmarkEnd w:id="3619"/>
        <w:bookmarkEnd w:id="3620"/>
      </w:del>
    </w:p>
    <w:p w14:paraId="01C498CF" w14:textId="2BCC00BA" w:rsidR="00BC6B42" w:rsidRPr="004245D3" w:rsidDel="00A6137E" w:rsidRDefault="00BC6B42" w:rsidP="00E8623F">
      <w:pPr>
        <w:pStyle w:val="BodyText"/>
        <w:numPr>
          <w:ilvl w:val="0"/>
          <w:numId w:val="40"/>
        </w:numPr>
        <w:rPr>
          <w:del w:id="3621" w:author="Author"/>
          <w:b/>
        </w:rPr>
      </w:pPr>
      <w:del w:id="3622" w:author="Author">
        <w:r w:rsidDel="00A6137E">
          <w:delText>Number of Results – Indicates the numerical limits of claims returned in the report for the above criteria</w:delText>
        </w:r>
        <w:bookmarkStart w:id="3623" w:name="_Toc37695684"/>
        <w:bookmarkStart w:id="3624" w:name="_Toc47427606"/>
        <w:bookmarkEnd w:id="3623"/>
        <w:bookmarkEnd w:id="3624"/>
      </w:del>
    </w:p>
    <w:p w14:paraId="6E26FD43" w14:textId="7E933BFA" w:rsidR="00BC6B42" w:rsidRPr="004245D3" w:rsidDel="00A6137E" w:rsidRDefault="00BC6B42" w:rsidP="0045212A">
      <w:pPr>
        <w:pStyle w:val="BodyText"/>
        <w:rPr>
          <w:del w:id="3625" w:author="Author"/>
          <w:b/>
        </w:rPr>
      </w:pPr>
      <w:del w:id="3626" w:author="Author">
        <w:r w:rsidRPr="004245D3" w:rsidDel="00A6137E">
          <w:rPr>
            <w:b/>
          </w:rPr>
          <w:delText>Buttons:</w:delText>
        </w:r>
        <w:bookmarkStart w:id="3627" w:name="_Toc37695685"/>
        <w:bookmarkStart w:id="3628" w:name="_Toc47427607"/>
        <w:bookmarkEnd w:id="3627"/>
        <w:bookmarkEnd w:id="3628"/>
      </w:del>
    </w:p>
    <w:p w14:paraId="68CED8CB" w14:textId="0D3C7C54" w:rsidR="00BC6B42" w:rsidRPr="004245D3" w:rsidDel="00A6137E" w:rsidRDefault="00BC6B42" w:rsidP="00E8623F">
      <w:pPr>
        <w:pStyle w:val="BodyText"/>
        <w:numPr>
          <w:ilvl w:val="0"/>
          <w:numId w:val="40"/>
        </w:numPr>
        <w:rPr>
          <w:del w:id="3629" w:author="Author"/>
          <w:b/>
        </w:rPr>
      </w:pPr>
      <w:del w:id="3630" w:author="Author">
        <w:r w:rsidDel="00A6137E">
          <w:delText>Generate – Creates the report in the selected format per the indicated parameters. Can only be selected if at least one Type is checked.</w:delText>
        </w:r>
        <w:bookmarkStart w:id="3631" w:name="_Toc37695686"/>
        <w:bookmarkStart w:id="3632" w:name="_Toc47427608"/>
        <w:bookmarkEnd w:id="3631"/>
        <w:bookmarkEnd w:id="3632"/>
      </w:del>
    </w:p>
    <w:p w14:paraId="625FD26A" w14:textId="47276194" w:rsidR="00BC6B42" w:rsidRPr="00DD20F9" w:rsidDel="00A6137E" w:rsidRDefault="00BC6B42" w:rsidP="00E8623F">
      <w:pPr>
        <w:pStyle w:val="BodyText"/>
        <w:numPr>
          <w:ilvl w:val="0"/>
          <w:numId w:val="40"/>
        </w:numPr>
        <w:rPr>
          <w:del w:id="3633" w:author="Author"/>
          <w:b/>
        </w:rPr>
      </w:pPr>
      <w:del w:id="3634" w:author="Author">
        <w:r w:rsidDel="00A6137E">
          <w:delText>Reset – Resets all parameters to the default settings as per first appearance of the page.</w:delText>
        </w:r>
        <w:bookmarkStart w:id="3635" w:name="_Toc37695687"/>
        <w:bookmarkStart w:id="3636" w:name="_Toc47427609"/>
        <w:bookmarkEnd w:id="3635"/>
        <w:bookmarkEnd w:id="3636"/>
      </w:del>
    </w:p>
    <w:p w14:paraId="11181137" w14:textId="0FC31137" w:rsidR="00BC6B42" w:rsidDel="00A6137E" w:rsidRDefault="00BC6B42" w:rsidP="007B24D4">
      <w:pPr>
        <w:pStyle w:val="Heading2"/>
        <w:ind w:left="432" w:hanging="432"/>
        <w:rPr>
          <w:del w:id="3637" w:author="Author"/>
        </w:rPr>
      </w:pPr>
      <w:del w:id="3638" w:author="Author">
        <w:r w:rsidDel="00A6137E">
          <w:delText>Claims Completed (Summary) Report</w:delText>
        </w:r>
      </w:del>
      <w:ins w:id="3639" w:author="Author">
        <w:del w:id="3640" w:author="Author">
          <w:r w:rsidR="003C6A08" w:rsidDel="00A6137E">
            <w:delText>***</w:delText>
          </w:r>
        </w:del>
      </w:ins>
      <w:bookmarkStart w:id="3641" w:name="_Toc37695688"/>
      <w:bookmarkStart w:id="3642" w:name="_Toc47427610"/>
      <w:bookmarkEnd w:id="3641"/>
      <w:bookmarkEnd w:id="3642"/>
    </w:p>
    <w:p w14:paraId="63592340" w14:textId="7441B2BF" w:rsidR="00BC6B42" w:rsidDel="00A6137E" w:rsidRDefault="00BC6B42" w:rsidP="0045212A">
      <w:pPr>
        <w:pStyle w:val="BodyText"/>
        <w:rPr>
          <w:del w:id="3643" w:author="Author"/>
        </w:rPr>
      </w:pPr>
      <w:del w:id="3644" w:author="Author">
        <w:r w:rsidDel="00A6137E">
          <w:rPr>
            <w:noProof/>
          </w:rPr>
          <w:drawing>
            <wp:inline distT="0" distB="0" distL="0" distR="0" wp14:anchorId="486CCC9F" wp14:editId="0EEF36FA">
              <wp:extent cx="5934075" cy="2714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bookmarkStart w:id="3645" w:name="_Toc37695689"/>
        <w:bookmarkStart w:id="3646" w:name="_Toc47427611"/>
        <w:bookmarkEnd w:id="3645"/>
        <w:bookmarkEnd w:id="3646"/>
      </w:del>
    </w:p>
    <w:p w14:paraId="1247146F" w14:textId="3E196BE8" w:rsidR="00CC07E5" w:rsidDel="00A6137E" w:rsidRDefault="00382607" w:rsidP="00CC07E5">
      <w:pPr>
        <w:pStyle w:val="BodyText"/>
        <w:rPr>
          <w:ins w:id="3647" w:author="Author"/>
          <w:del w:id="3648" w:author="Author"/>
        </w:rPr>
      </w:pPr>
      <w:ins w:id="3649" w:author="Author">
        <w:del w:id="3650" w:author="Author">
          <w:r w:rsidRPr="00A8025B" w:rsidDel="00A6137E">
            <w:rPr>
              <w:noProof/>
            </w:rPr>
            <w:drawing>
              <wp:inline distT="0" distB="0" distL="0" distR="0" wp14:anchorId="023CE245" wp14:editId="50E2AF48">
                <wp:extent cx="5943600" cy="157145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571457"/>
                        </a:xfrm>
                        <a:prstGeom prst="rect">
                          <a:avLst/>
                        </a:prstGeom>
                        <a:noFill/>
                        <a:ln>
                          <a:noFill/>
                        </a:ln>
                      </pic:spPr>
                    </pic:pic>
                  </a:graphicData>
                </a:graphic>
              </wp:inline>
            </w:drawing>
          </w:r>
          <w:bookmarkStart w:id="3651" w:name="_Toc37695690"/>
          <w:bookmarkStart w:id="3652" w:name="_Toc47427612"/>
          <w:bookmarkEnd w:id="3651"/>
          <w:bookmarkEnd w:id="3652"/>
        </w:del>
      </w:ins>
    </w:p>
    <w:p w14:paraId="05B06087" w14:textId="704D81D7" w:rsidR="00CC07E5" w:rsidDel="00A6137E" w:rsidRDefault="00CC07E5" w:rsidP="0045212A">
      <w:pPr>
        <w:pStyle w:val="Caption"/>
        <w:rPr>
          <w:ins w:id="3653" w:author="Author"/>
          <w:del w:id="3654" w:author="Author"/>
        </w:rPr>
      </w:pPr>
      <w:bookmarkStart w:id="3655" w:name="_Toc37695691"/>
      <w:bookmarkStart w:id="3656" w:name="_Toc47427613"/>
      <w:bookmarkEnd w:id="3655"/>
      <w:bookmarkEnd w:id="3656"/>
    </w:p>
    <w:p w14:paraId="6DAA37E5" w14:textId="0183F141" w:rsidR="00BC6B42" w:rsidRPr="00A8025B" w:rsidDel="00A6137E" w:rsidRDefault="00BC6B42" w:rsidP="0045212A">
      <w:pPr>
        <w:pStyle w:val="Caption"/>
        <w:rPr>
          <w:del w:id="3657" w:author="Author"/>
        </w:rPr>
      </w:pPr>
      <w:del w:id="3658" w:author="Author">
        <w:r w:rsidRPr="00A8025B" w:rsidDel="00A6137E">
          <w:delText xml:space="preserve">Figure </w:delText>
        </w:r>
      </w:del>
      <w:ins w:id="3659" w:author="Author">
        <w:del w:id="3660"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31</w:delText>
          </w:r>
          <w:r w:rsidR="00191EA4" w:rsidDel="00A6137E">
            <w:rPr>
              <w:noProof/>
            </w:rPr>
            <w:delText>31</w:delText>
          </w:r>
          <w:r w:rsidR="00CD48AC" w:rsidRPr="00A8025B" w:rsidDel="00A6137E">
            <w:rPr>
              <w:noProof/>
            </w:rPr>
            <w:delText>33</w:delText>
          </w:r>
          <w:r w:rsidR="007E6482" w:rsidRPr="00A8025B" w:rsidDel="00A6137E">
            <w:rPr>
              <w:b w:val="0"/>
              <w:bCs w:val="0"/>
              <w:noProof/>
            </w:rPr>
            <w:fldChar w:fldCharType="end"/>
          </w:r>
          <w:r w:rsidR="007E6482" w:rsidRPr="00A8025B" w:rsidDel="00A6137E">
            <w:delText xml:space="preserve"> </w:delText>
          </w:r>
        </w:del>
      </w:ins>
      <w:del w:id="3661" w:author="Author">
        <w:r w:rsidR="00A13119" w:rsidRPr="00A8025B" w:rsidDel="00A6137E">
          <w:delText>29</w:delText>
        </w:r>
        <w:r w:rsidRPr="00A8025B" w:rsidDel="00A6137E">
          <w:delText xml:space="preserve"> – Claims Completed (Summary) Report</w:delText>
        </w:r>
        <w:bookmarkStart w:id="3662" w:name="_Toc37695692"/>
        <w:bookmarkStart w:id="3663" w:name="_Toc47427614"/>
        <w:bookmarkEnd w:id="3662"/>
        <w:bookmarkEnd w:id="3663"/>
      </w:del>
    </w:p>
    <w:p w14:paraId="50FA958C" w14:textId="03419159" w:rsidR="00DC30B4" w:rsidRPr="0036161D" w:rsidDel="00A6137E" w:rsidRDefault="00DC30B4" w:rsidP="0045212A">
      <w:pPr>
        <w:rPr>
          <w:del w:id="3664" w:author="Author"/>
        </w:rPr>
      </w:pPr>
      <w:del w:id="3665" w:author="Author">
        <w:r w:rsidDel="00A6137E">
          <w:delText>This is the resulting report from the Claims completed Processing (Summary) report. This can be rendered in either PDF or CSV format with no deviation in data from the two formats. The report name is listed in the top left with the grey box in the top right corner indicating the parameters under which the report was generated including the date type, start and end date of date range/max age, project indicator, service types, and stations.</w:delText>
        </w:r>
        <w:bookmarkStart w:id="3666" w:name="_Toc37695693"/>
        <w:bookmarkStart w:id="3667" w:name="_Toc47427615"/>
        <w:bookmarkEnd w:id="3666"/>
        <w:bookmarkEnd w:id="3667"/>
      </w:del>
    </w:p>
    <w:p w14:paraId="362F50BE" w14:textId="0571C0B4" w:rsidR="00BC6B42" w:rsidDel="00A6137E" w:rsidRDefault="00BC6B42" w:rsidP="0045212A">
      <w:pPr>
        <w:pStyle w:val="BodyText"/>
        <w:rPr>
          <w:del w:id="3668" w:author="Author"/>
          <w:b/>
        </w:rPr>
      </w:pPr>
      <w:bookmarkStart w:id="3669" w:name="_Toc37695694"/>
      <w:bookmarkStart w:id="3670" w:name="_Toc47427616"/>
      <w:bookmarkEnd w:id="3669"/>
      <w:bookmarkEnd w:id="3670"/>
    </w:p>
    <w:p w14:paraId="503948F0" w14:textId="5BD398F6" w:rsidR="00BC6B42" w:rsidRPr="006B2069" w:rsidDel="00A6137E" w:rsidRDefault="00BC6B42" w:rsidP="0045212A">
      <w:pPr>
        <w:pStyle w:val="BodyText"/>
        <w:rPr>
          <w:del w:id="3671" w:author="Author"/>
          <w:b/>
        </w:rPr>
      </w:pPr>
      <w:del w:id="3672" w:author="Author">
        <w:r w:rsidDel="00A6137E">
          <w:rPr>
            <w:b/>
          </w:rPr>
          <w:delText>Header:</w:delText>
        </w:r>
        <w:bookmarkStart w:id="3673" w:name="_Toc37695695"/>
        <w:bookmarkStart w:id="3674" w:name="_Toc47427617"/>
        <w:bookmarkEnd w:id="3673"/>
        <w:bookmarkEnd w:id="3674"/>
      </w:del>
    </w:p>
    <w:p w14:paraId="40AFF6B4" w14:textId="659BC696" w:rsidR="00BC6B42" w:rsidDel="00A6137E" w:rsidRDefault="00BC6B42" w:rsidP="00E8623F">
      <w:pPr>
        <w:pStyle w:val="BodyText"/>
        <w:numPr>
          <w:ilvl w:val="0"/>
          <w:numId w:val="39"/>
        </w:numPr>
        <w:rPr>
          <w:del w:id="3675" w:author="Author"/>
        </w:rPr>
      </w:pPr>
      <w:del w:id="3676" w:author="Author">
        <w:r w:rsidDel="00A6137E">
          <w:delText>Service Type – Column header for the claim type, either Dental, Professional, or Institutional</w:delText>
        </w:r>
        <w:bookmarkStart w:id="3677" w:name="_Toc37695696"/>
        <w:bookmarkStart w:id="3678" w:name="_Toc47427618"/>
        <w:bookmarkEnd w:id="3677"/>
        <w:bookmarkEnd w:id="3678"/>
      </w:del>
    </w:p>
    <w:p w14:paraId="3998373A" w14:textId="3A9E0920" w:rsidR="00BC6B42" w:rsidDel="00A6137E" w:rsidRDefault="00BC6B42" w:rsidP="00E8623F">
      <w:pPr>
        <w:pStyle w:val="BodyText"/>
        <w:numPr>
          <w:ilvl w:val="0"/>
          <w:numId w:val="39"/>
        </w:numPr>
        <w:rPr>
          <w:del w:id="3679" w:author="Author"/>
        </w:rPr>
      </w:pPr>
      <w:del w:id="3680" w:author="Author">
        <w:r w:rsidDel="00A6137E">
          <w:delText>Claim Count – Column Header for the sum of each service type, with rows for PROF (Professional), DENT (Dental), and INST (Institutional)</w:delText>
        </w:r>
        <w:bookmarkStart w:id="3681" w:name="_Toc37695697"/>
        <w:bookmarkStart w:id="3682" w:name="_Toc47427619"/>
        <w:bookmarkEnd w:id="3681"/>
        <w:bookmarkEnd w:id="3682"/>
      </w:del>
    </w:p>
    <w:p w14:paraId="1F8B6BC3" w14:textId="018517C3" w:rsidR="00BC6B42" w:rsidRPr="00811AF9" w:rsidDel="00A6137E" w:rsidRDefault="00BC6B42" w:rsidP="00E8623F">
      <w:pPr>
        <w:pStyle w:val="ListParagraph"/>
        <w:numPr>
          <w:ilvl w:val="0"/>
          <w:numId w:val="39"/>
        </w:numPr>
        <w:spacing w:before="0" w:after="0"/>
        <w:rPr>
          <w:del w:id="3683" w:author="Author"/>
        </w:rPr>
      </w:pPr>
      <w:del w:id="3684" w:author="Author">
        <w:r w:rsidDel="00A6137E">
          <w:delText xml:space="preserve">Total – A grand sum of all claims listed for each service type. </w:delText>
        </w:r>
        <w:bookmarkStart w:id="3685" w:name="_Toc37695698"/>
        <w:bookmarkStart w:id="3686" w:name="_Toc47427620"/>
        <w:bookmarkEnd w:id="3685"/>
        <w:bookmarkEnd w:id="3686"/>
      </w:del>
    </w:p>
    <w:p w14:paraId="42B1DA74" w14:textId="6DF23DD0" w:rsidR="00BC6B42" w:rsidRPr="00783FE2" w:rsidDel="00A6137E" w:rsidRDefault="00BC6B42" w:rsidP="007B24D4">
      <w:pPr>
        <w:pStyle w:val="Heading2"/>
        <w:ind w:left="432" w:hanging="432"/>
        <w:rPr>
          <w:del w:id="3687" w:author="Author"/>
        </w:rPr>
      </w:pPr>
      <w:del w:id="3688" w:author="Author">
        <w:r w:rsidRPr="00783FE2" w:rsidDel="00A6137E">
          <w:delText xml:space="preserve">Claims in Process Report </w:delText>
        </w:r>
        <w:r w:rsidRPr="00B21A3D" w:rsidDel="00A6137E">
          <w:delText>Page</w:delText>
        </w:r>
        <w:bookmarkStart w:id="3689" w:name="_Toc37695699"/>
        <w:bookmarkStart w:id="3690" w:name="_Toc47427621"/>
        <w:bookmarkEnd w:id="3689"/>
        <w:bookmarkEnd w:id="3690"/>
      </w:del>
    </w:p>
    <w:p w14:paraId="3C1659F9" w14:textId="75FE2047" w:rsidR="00BC6B42" w:rsidDel="00A6137E" w:rsidRDefault="00BC6B42" w:rsidP="0045212A">
      <w:pPr>
        <w:pStyle w:val="BodyText"/>
        <w:rPr>
          <w:del w:id="3691" w:author="Author"/>
        </w:rPr>
      </w:pPr>
      <w:del w:id="3692" w:author="Author">
        <w:r w:rsidDel="00A6137E">
          <w:rPr>
            <w:noProof/>
          </w:rPr>
          <w:drawing>
            <wp:inline distT="0" distB="0" distL="0" distR="0" wp14:anchorId="4CBFAF88" wp14:editId="6692EA92">
              <wp:extent cx="5934075" cy="30765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bookmarkStart w:id="3693" w:name="_Toc37695700"/>
        <w:bookmarkStart w:id="3694" w:name="_Toc47427622"/>
        <w:bookmarkEnd w:id="3693"/>
        <w:bookmarkEnd w:id="3694"/>
      </w:del>
    </w:p>
    <w:p w14:paraId="3E4B6C15" w14:textId="1B93566E" w:rsidR="00CC07E5" w:rsidDel="00A6137E" w:rsidRDefault="00382607" w:rsidP="00CC07E5">
      <w:pPr>
        <w:pStyle w:val="BodyText"/>
        <w:rPr>
          <w:ins w:id="3695" w:author="Author"/>
          <w:del w:id="3696" w:author="Author"/>
        </w:rPr>
      </w:pPr>
      <w:ins w:id="3697" w:author="Author">
        <w:del w:id="3698" w:author="Author">
          <w:r w:rsidRPr="00A8025B" w:rsidDel="00A6137E">
            <w:rPr>
              <w:noProof/>
            </w:rPr>
            <w:drawing>
              <wp:inline distT="0" distB="0" distL="0" distR="0" wp14:anchorId="5D794AAC" wp14:editId="2E7BA778">
                <wp:extent cx="5943600" cy="4525861"/>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525861"/>
                        </a:xfrm>
                        <a:prstGeom prst="rect">
                          <a:avLst/>
                        </a:prstGeom>
                        <a:noFill/>
                        <a:ln>
                          <a:noFill/>
                        </a:ln>
                      </pic:spPr>
                    </pic:pic>
                  </a:graphicData>
                </a:graphic>
              </wp:inline>
            </w:drawing>
          </w:r>
          <w:bookmarkStart w:id="3699" w:name="_Toc37695701"/>
          <w:bookmarkStart w:id="3700" w:name="_Toc47427623"/>
          <w:bookmarkEnd w:id="3699"/>
          <w:bookmarkEnd w:id="3700"/>
        </w:del>
      </w:ins>
    </w:p>
    <w:p w14:paraId="3AF79605" w14:textId="7E677D18" w:rsidR="00CC07E5" w:rsidDel="00A6137E" w:rsidRDefault="00CC07E5" w:rsidP="0045212A">
      <w:pPr>
        <w:pStyle w:val="Caption"/>
        <w:rPr>
          <w:ins w:id="3701" w:author="Author"/>
          <w:del w:id="3702" w:author="Author"/>
        </w:rPr>
      </w:pPr>
      <w:bookmarkStart w:id="3703" w:name="_Toc37695702"/>
      <w:bookmarkStart w:id="3704" w:name="_Toc47427624"/>
      <w:bookmarkEnd w:id="3703"/>
      <w:bookmarkEnd w:id="3704"/>
    </w:p>
    <w:p w14:paraId="40868A63" w14:textId="5AA5F60D" w:rsidR="00BC6B42" w:rsidRPr="00A8025B" w:rsidDel="00A6137E" w:rsidRDefault="00BC6B42" w:rsidP="0045212A">
      <w:pPr>
        <w:pStyle w:val="Caption"/>
        <w:rPr>
          <w:del w:id="3705" w:author="Author"/>
        </w:rPr>
      </w:pPr>
      <w:del w:id="3706" w:author="Author">
        <w:r w:rsidRPr="00A8025B" w:rsidDel="00A6137E">
          <w:delText xml:space="preserve">Figure </w:delText>
        </w:r>
      </w:del>
      <w:ins w:id="3707" w:author="Author">
        <w:del w:id="3708"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32</w:delText>
          </w:r>
          <w:r w:rsidR="00191EA4" w:rsidDel="00A6137E">
            <w:rPr>
              <w:noProof/>
            </w:rPr>
            <w:delText>32</w:delText>
          </w:r>
          <w:r w:rsidR="00CD48AC" w:rsidRPr="00A8025B" w:rsidDel="00A6137E">
            <w:rPr>
              <w:noProof/>
            </w:rPr>
            <w:delText>34</w:delText>
          </w:r>
          <w:r w:rsidR="007E6482" w:rsidRPr="00A8025B" w:rsidDel="00A6137E">
            <w:rPr>
              <w:b w:val="0"/>
              <w:bCs w:val="0"/>
              <w:noProof/>
            </w:rPr>
            <w:fldChar w:fldCharType="end"/>
          </w:r>
          <w:r w:rsidR="007E6482" w:rsidRPr="00A8025B" w:rsidDel="00A6137E">
            <w:delText xml:space="preserve"> </w:delText>
          </w:r>
        </w:del>
      </w:ins>
      <w:del w:id="3709" w:author="Author">
        <w:r w:rsidR="00A13119" w:rsidRPr="00A8025B" w:rsidDel="00A6137E">
          <w:delText>30</w:delText>
        </w:r>
        <w:r w:rsidRPr="00A8025B" w:rsidDel="00A6137E">
          <w:delText xml:space="preserve"> – Claims In Process Report Page</w:delText>
        </w:r>
        <w:bookmarkStart w:id="3710" w:name="_Toc37695703"/>
        <w:bookmarkStart w:id="3711" w:name="_Toc47427625"/>
        <w:bookmarkEnd w:id="3710"/>
        <w:bookmarkEnd w:id="3711"/>
      </w:del>
    </w:p>
    <w:p w14:paraId="0477C525" w14:textId="0F884C80" w:rsidR="00BC6B42" w:rsidDel="00A6137E" w:rsidRDefault="00BC6B42" w:rsidP="0045212A">
      <w:pPr>
        <w:pStyle w:val="BodyText"/>
        <w:rPr>
          <w:del w:id="3712" w:author="Author"/>
        </w:rPr>
      </w:pPr>
      <w:del w:id="3713" w:author="Author">
        <w:r w:rsidDel="00A6137E">
          <w:delText>The Claims in Process Report page allows users to generate a report displaying a summary view of claims still in process by type and project across stations to which users have access. These claims can further be reported upon by received date or modified date and filtered by either a claim age or date range. The report results can then be sorted by date, name, or claim ID and rendered in either PDF or CSV format with a parameter that can be set from 1-60,000 results. The report can only be generated when at least one claim type (Professional, Institutional, and/or Dental) are selected, otherwise the button to generate the report is greyed out and unable to be clicked (as per the image above)</w:delText>
        </w:r>
        <w:bookmarkStart w:id="3714" w:name="_Toc37695704"/>
        <w:bookmarkStart w:id="3715" w:name="_Toc47427626"/>
        <w:bookmarkEnd w:id="3714"/>
        <w:bookmarkEnd w:id="3715"/>
      </w:del>
    </w:p>
    <w:p w14:paraId="01D2D35E" w14:textId="7AEB9008" w:rsidR="00BC6B42" w:rsidRPr="00D93F81" w:rsidDel="00A6137E" w:rsidRDefault="00BC6B42" w:rsidP="0045212A">
      <w:pPr>
        <w:rPr>
          <w:del w:id="3716" w:author="Author"/>
        </w:rPr>
      </w:pPr>
      <w:bookmarkStart w:id="3717" w:name="_Toc37695705"/>
      <w:bookmarkStart w:id="3718" w:name="_Toc47427627"/>
      <w:bookmarkEnd w:id="3717"/>
      <w:bookmarkEnd w:id="3718"/>
    </w:p>
    <w:p w14:paraId="10037619" w14:textId="648BB7E3" w:rsidR="00BC6B42" w:rsidDel="00A6137E" w:rsidRDefault="00BC6B42" w:rsidP="0045212A">
      <w:pPr>
        <w:pStyle w:val="BodyText"/>
        <w:rPr>
          <w:del w:id="3719" w:author="Author"/>
          <w:b/>
        </w:rPr>
      </w:pPr>
      <w:del w:id="3720" w:author="Author">
        <w:r w:rsidDel="00A6137E">
          <w:rPr>
            <w:b/>
          </w:rPr>
          <w:delText>Report Parameters:</w:delText>
        </w:r>
        <w:bookmarkStart w:id="3721" w:name="_Toc37695706"/>
        <w:bookmarkStart w:id="3722" w:name="_Toc47427628"/>
        <w:bookmarkEnd w:id="3721"/>
        <w:bookmarkEnd w:id="3722"/>
      </w:del>
    </w:p>
    <w:p w14:paraId="6FD6525B" w14:textId="1236E79F" w:rsidR="00BC6B42" w:rsidRPr="00EC3820" w:rsidDel="00A6137E" w:rsidRDefault="00BC6B42" w:rsidP="00E8623F">
      <w:pPr>
        <w:pStyle w:val="BodyText"/>
        <w:numPr>
          <w:ilvl w:val="0"/>
          <w:numId w:val="40"/>
        </w:numPr>
        <w:rPr>
          <w:del w:id="3723" w:author="Author"/>
        </w:rPr>
      </w:pPr>
      <w:del w:id="3724" w:author="Author">
        <w:r w:rsidDel="00A6137E">
          <w:delText>Type – Parameter for the type of claim – Institutional, Professional, or Dental</w:delText>
        </w:r>
        <w:bookmarkStart w:id="3725" w:name="_Toc37695707"/>
        <w:bookmarkStart w:id="3726" w:name="_Toc47427629"/>
        <w:bookmarkEnd w:id="3725"/>
        <w:bookmarkEnd w:id="3726"/>
      </w:del>
    </w:p>
    <w:p w14:paraId="1E403ECB" w14:textId="1449B64A" w:rsidR="00BE2C4C" w:rsidDel="00A6137E" w:rsidRDefault="00BE2C4C" w:rsidP="00E8623F">
      <w:pPr>
        <w:pStyle w:val="BodyText"/>
        <w:numPr>
          <w:ilvl w:val="0"/>
          <w:numId w:val="40"/>
        </w:numPr>
        <w:rPr>
          <w:ins w:id="3727" w:author="Author"/>
          <w:del w:id="3728" w:author="Author"/>
        </w:rPr>
      </w:pPr>
      <w:ins w:id="3729" w:author="Author">
        <w:del w:id="3730" w:author="Author">
          <w:r w:rsidDel="00A6137E">
            <w:delText>Project – Parameter for the program indicator, filtering on what program is selected</w:delText>
          </w:r>
          <w:bookmarkStart w:id="3731" w:name="_Toc37695708"/>
          <w:bookmarkStart w:id="3732" w:name="_Toc47427630"/>
          <w:bookmarkEnd w:id="3731"/>
          <w:bookmarkEnd w:id="3732"/>
        </w:del>
      </w:ins>
    </w:p>
    <w:p w14:paraId="0C226386" w14:textId="2220733F" w:rsidR="00BC6B42" w:rsidDel="00A6137E" w:rsidRDefault="00BC6B42" w:rsidP="00E8623F">
      <w:pPr>
        <w:pStyle w:val="BodyText"/>
        <w:numPr>
          <w:ilvl w:val="0"/>
          <w:numId w:val="40"/>
        </w:numPr>
        <w:rPr>
          <w:del w:id="3733" w:author="Author"/>
        </w:rPr>
      </w:pPr>
      <w:del w:id="3734" w:author="Author">
        <w:r w:rsidDel="00A6137E">
          <w:delText xml:space="preserve">Project – Parameter for the HERO program indicator, filtering on whether or not the claim is associated with the HERO program or to display all. </w:delText>
        </w:r>
        <w:bookmarkStart w:id="3735" w:name="_Toc37695709"/>
        <w:bookmarkStart w:id="3736" w:name="_Toc47427631"/>
        <w:bookmarkEnd w:id="3735"/>
        <w:bookmarkEnd w:id="3736"/>
      </w:del>
    </w:p>
    <w:p w14:paraId="1E50C5E7" w14:textId="6265558F" w:rsidR="00BC6B42" w:rsidRPr="00DD20F9" w:rsidDel="00A6137E" w:rsidRDefault="00BC6B42" w:rsidP="00E8623F">
      <w:pPr>
        <w:pStyle w:val="BodyText"/>
        <w:numPr>
          <w:ilvl w:val="0"/>
          <w:numId w:val="40"/>
        </w:numPr>
        <w:rPr>
          <w:del w:id="3737" w:author="Author"/>
          <w:b/>
        </w:rPr>
      </w:pPr>
      <w:del w:id="3738" w:author="Author">
        <w:r w:rsidDel="00A6137E">
          <w:delText>Station – Parameter for the identifier of the station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3739" w:name="_Toc37695710"/>
        <w:bookmarkStart w:id="3740" w:name="_Toc47427632"/>
        <w:bookmarkEnd w:id="3739"/>
        <w:bookmarkEnd w:id="3740"/>
      </w:del>
    </w:p>
    <w:p w14:paraId="1BC4E791" w14:textId="2981F180" w:rsidR="00BC6B42" w:rsidRPr="004245D3" w:rsidDel="00A6137E" w:rsidRDefault="00BC6B42" w:rsidP="00E8623F">
      <w:pPr>
        <w:pStyle w:val="BodyText"/>
        <w:numPr>
          <w:ilvl w:val="1"/>
          <w:numId w:val="40"/>
        </w:numPr>
        <w:rPr>
          <w:del w:id="3741" w:author="Author"/>
          <w:b/>
        </w:rPr>
      </w:pPr>
      <w:del w:id="3742" w:author="Author">
        <w:r w:rsidDel="00A6137E">
          <w:delText>Select All – Selects all stations to which that user has access</w:delText>
        </w:r>
        <w:bookmarkStart w:id="3743" w:name="_Toc37695711"/>
        <w:bookmarkStart w:id="3744" w:name="_Toc47427633"/>
        <w:bookmarkEnd w:id="3743"/>
        <w:bookmarkEnd w:id="3744"/>
      </w:del>
    </w:p>
    <w:p w14:paraId="6BF46570" w14:textId="0B33840A" w:rsidR="00BC6B42" w:rsidRPr="004245D3" w:rsidDel="00A6137E" w:rsidRDefault="00BC6B42" w:rsidP="00E8623F">
      <w:pPr>
        <w:pStyle w:val="BodyText"/>
        <w:numPr>
          <w:ilvl w:val="1"/>
          <w:numId w:val="40"/>
        </w:numPr>
        <w:rPr>
          <w:del w:id="3745" w:author="Author"/>
          <w:b/>
        </w:rPr>
      </w:pPr>
      <w:del w:id="3746" w:author="Author">
        <w:r w:rsidDel="00A6137E">
          <w:delText>Clear All – Removes all stations from selection</w:delText>
        </w:r>
        <w:bookmarkStart w:id="3747" w:name="_Toc37695712"/>
        <w:bookmarkStart w:id="3748" w:name="_Toc47427634"/>
        <w:bookmarkEnd w:id="3747"/>
        <w:bookmarkEnd w:id="3748"/>
      </w:del>
    </w:p>
    <w:p w14:paraId="19E469A2" w14:textId="7E58955D" w:rsidR="00BC6B42" w:rsidRPr="004245D3" w:rsidDel="00A6137E" w:rsidRDefault="00BC6B42" w:rsidP="00E8623F">
      <w:pPr>
        <w:pStyle w:val="BodyText"/>
        <w:numPr>
          <w:ilvl w:val="0"/>
          <w:numId w:val="40"/>
        </w:numPr>
        <w:rPr>
          <w:del w:id="3749" w:author="Author"/>
          <w:b/>
        </w:rPr>
      </w:pPr>
      <w:del w:id="3750" w:author="Author">
        <w:r w:rsidDel="00A6137E">
          <w:delText>Date – Parameter to determine the date range method for claims to be displayed with claims being selected either by Received Date or Modified Date</w:delText>
        </w:r>
        <w:bookmarkStart w:id="3751" w:name="_Toc37695713"/>
        <w:bookmarkStart w:id="3752" w:name="_Toc47427635"/>
        <w:bookmarkEnd w:id="3751"/>
        <w:bookmarkEnd w:id="3752"/>
      </w:del>
    </w:p>
    <w:p w14:paraId="6AB52DB6" w14:textId="10D444F9" w:rsidR="00BC6B42" w:rsidRPr="004245D3" w:rsidDel="00A6137E" w:rsidRDefault="00BC6B42" w:rsidP="00E8623F">
      <w:pPr>
        <w:pStyle w:val="BodyText"/>
        <w:numPr>
          <w:ilvl w:val="0"/>
          <w:numId w:val="40"/>
        </w:numPr>
        <w:rPr>
          <w:del w:id="3753" w:author="Author"/>
          <w:b/>
        </w:rPr>
      </w:pPr>
      <w:del w:id="3754" w:author="Author">
        <w:r w:rsidDel="00A6137E">
          <w:delText>Claim Age - One of two options for the Date parameter</w:delText>
        </w:r>
        <w:bookmarkStart w:id="3755" w:name="_Toc37695714"/>
        <w:bookmarkStart w:id="3756" w:name="_Toc47427636"/>
        <w:bookmarkEnd w:id="3755"/>
        <w:bookmarkEnd w:id="3756"/>
      </w:del>
    </w:p>
    <w:p w14:paraId="43A7925B" w14:textId="125D557B" w:rsidR="00BC6B42" w:rsidRPr="004245D3" w:rsidDel="00A6137E" w:rsidRDefault="00BC6B42" w:rsidP="00E8623F">
      <w:pPr>
        <w:pStyle w:val="BodyText"/>
        <w:numPr>
          <w:ilvl w:val="1"/>
          <w:numId w:val="40"/>
        </w:numPr>
        <w:rPr>
          <w:del w:id="3757" w:author="Author"/>
          <w:b/>
        </w:rPr>
      </w:pPr>
      <w:del w:id="3758" w:author="Author">
        <w:r w:rsidDel="00A6137E">
          <w:delText>Max Age – How far back in units of days that claims will be retrieved; this number includes the current date</w:delText>
        </w:r>
        <w:bookmarkStart w:id="3759" w:name="_Toc37695715"/>
        <w:bookmarkStart w:id="3760" w:name="_Toc47427637"/>
        <w:bookmarkEnd w:id="3759"/>
        <w:bookmarkEnd w:id="3760"/>
      </w:del>
    </w:p>
    <w:p w14:paraId="0EA694D6" w14:textId="19BDF578" w:rsidR="00BC6B42" w:rsidRPr="004245D3" w:rsidDel="00A6137E" w:rsidRDefault="00BC6B42" w:rsidP="00E8623F">
      <w:pPr>
        <w:pStyle w:val="BodyText"/>
        <w:numPr>
          <w:ilvl w:val="0"/>
          <w:numId w:val="40"/>
        </w:numPr>
        <w:rPr>
          <w:del w:id="3761" w:author="Author"/>
        </w:rPr>
      </w:pPr>
      <w:del w:id="3762" w:author="Author">
        <w:r w:rsidDel="00A6137E">
          <w:delText>Date Range – The second of the two options for the Date parameter. Selects a beginning and end date with the range in between the two being the window for which claims are searched</w:delText>
        </w:r>
        <w:bookmarkStart w:id="3763" w:name="_Toc37695716"/>
        <w:bookmarkStart w:id="3764" w:name="_Toc47427638"/>
        <w:bookmarkEnd w:id="3763"/>
        <w:bookmarkEnd w:id="3764"/>
      </w:del>
    </w:p>
    <w:p w14:paraId="27A89F2C" w14:textId="436BE63E" w:rsidR="00BC6B42" w:rsidRPr="004245D3" w:rsidDel="00A6137E" w:rsidRDefault="00BC6B42" w:rsidP="00E8623F">
      <w:pPr>
        <w:pStyle w:val="BodyText"/>
        <w:numPr>
          <w:ilvl w:val="0"/>
          <w:numId w:val="40"/>
        </w:numPr>
        <w:rPr>
          <w:del w:id="3765" w:author="Author"/>
          <w:b/>
        </w:rPr>
      </w:pPr>
      <w:del w:id="3766" w:author="Author">
        <w:r w:rsidDel="00A6137E">
          <w:delText>Sort By – Parameter indicating if claims are sorted by Date, alphabetically by Name, or by Claim ID</w:delText>
        </w:r>
        <w:bookmarkStart w:id="3767" w:name="_Toc37695717"/>
        <w:bookmarkStart w:id="3768" w:name="_Toc47427639"/>
        <w:bookmarkEnd w:id="3767"/>
        <w:bookmarkEnd w:id="3768"/>
      </w:del>
    </w:p>
    <w:p w14:paraId="0AEF3520" w14:textId="5EB4273E" w:rsidR="00BC6B42" w:rsidRPr="00E409EE" w:rsidDel="00A6137E" w:rsidRDefault="00BC6B42" w:rsidP="00E8623F">
      <w:pPr>
        <w:pStyle w:val="BodyText"/>
        <w:numPr>
          <w:ilvl w:val="0"/>
          <w:numId w:val="40"/>
        </w:numPr>
        <w:rPr>
          <w:del w:id="3769" w:author="Author"/>
          <w:b/>
        </w:rPr>
      </w:pPr>
      <w:del w:id="3770" w:author="Author">
        <w:r w:rsidDel="00A6137E">
          <w:delText>Format – Parameter that selects what format in which the report is generated</w:delText>
        </w:r>
        <w:bookmarkStart w:id="3771" w:name="_Toc37695718"/>
        <w:bookmarkStart w:id="3772" w:name="_Toc47427640"/>
        <w:bookmarkEnd w:id="3771"/>
        <w:bookmarkEnd w:id="3772"/>
      </w:del>
    </w:p>
    <w:p w14:paraId="15D5D3CF" w14:textId="338D8A78" w:rsidR="00BC6B42" w:rsidRPr="00E409EE" w:rsidDel="00A6137E" w:rsidRDefault="00BC6B42" w:rsidP="00E8623F">
      <w:pPr>
        <w:pStyle w:val="BodyText"/>
        <w:numPr>
          <w:ilvl w:val="1"/>
          <w:numId w:val="40"/>
        </w:numPr>
        <w:rPr>
          <w:del w:id="3773" w:author="Author"/>
          <w:b/>
        </w:rPr>
      </w:pPr>
      <w:del w:id="3774" w:author="Author">
        <w:r w:rsidDel="00A6137E">
          <w:delText>PDF – Creates a PDF document of the report</w:delText>
        </w:r>
        <w:bookmarkStart w:id="3775" w:name="_Toc37695719"/>
        <w:bookmarkStart w:id="3776" w:name="_Toc47427641"/>
        <w:bookmarkEnd w:id="3775"/>
        <w:bookmarkEnd w:id="3776"/>
      </w:del>
    </w:p>
    <w:p w14:paraId="472B751B" w14:textId="01FA7745" w:rsidR="00BC6B42" w:rsidRPr="004245D3" w:rsidDel="00A6137E" w:rsidRDefault="00BC6B42" w:rsidP="00E8623F">
      <w:pPr>
        <w:pStyle w:val="BodyText"/>
        <w:numPr>
          <w:ilvl w:val="1"/>
          <w:numId w:val="40"/>
        </w:numPr>
        <w:rPr>
          <w:del w:id="3777" w:author="Author"/>
          <w:b/>
        </w:rPr>
      </w:pPr>
      <w:del w:id="3778" w:author="Author">
        <w:r w:rsidDel="00A6137E">
          <w:delText>CSF</w:delText>
        </w:r>
      </w:del>
      <w:ins w:id="3779" w:author="Author">
        <w:del w:id="3780" w:author="Author">
          <w:r w:rsidR="00304FDE" w:rsidDel="00A6137E">
            <w:delText>CSV</w:delText>
          </w:r>
        </w:del>
      </w:ins>
      <w:del w:id="3781" w:author="Author">
        <w:r w:rsidDel="00A6137E">
          <w:delText xml:space="preserve"> – Creates a CSF</w:delText>
        </w:r>
      </w:del>
      <w:ins w:id="3782" w:author="Author">
        <w:del w:id="3783" w:author="Author">
          <w:r w:rsidR="00304FDE" w:rsidDel="00A6137E">
            <w:delText>CSV</w:delText>
          </w:r>
        </w:del>
      </w:ins>
      <w:del w:id="3784" w:author="Author">
        <w:r w:rsidDel="00A6137E">
          <w:delText xml:space="preserve"> file of the report results</w:delText>
        </w:r>
        <w:bookmarkStart w:id="3785" w:name="_Toc37695720"/>
        <w:bookmarkStart w:id="3786" w:name="_Toc47427642"/>
        <w:bookmarkEnd w:id="3785"/>
        <w:bookmarkEnd w:id="3786"/>
      </w:del>
    </w:p>
    <w:p w14:paraId="69385C88" w14:textId="1EC973CF" w:rsidR="00BC6B42" w:rsidRPr="004245D3" w:rsidDel="00A6137E" w:rsidRDefault="00BC6B42" w:rsidP="00E8623F">
      <w:pPr>
        <w:pStyle w:val="BodyText"/>
        <w:numPr>
          <w:ilvl w:val="0"/>
          <w:numId w:val="40"/>
        </w:numPr>
        <w:rPr>
          <w:del w:id="3787" w:author="Author"/>
          <w:b/>
        </w:rPr>
      </w:pPr>
      <w:del w:id="3788" w:author="Author">
        <w:r w:rsidDel="00A6137E">
          <w:delText>Number of Results – Indicates the numerical limits of claims returned in the report for the above criteria</w:delText>
        </w:r>
        <w:bookmarkStart w:id="3789" w:name="_Toc37695721"/>
        <w:bookmarkStart w:id="3790" w:name="_Toc47427643"/>
        <w:bookmarkEnd w:id="3789"/>
        <w:bookmarkEnd w:id="3790"/>
      </w:del>
    </w:p>
    <w:p w14:paraId="3242B170" w14:textId="2EFC9361" w:rsidR="00BC6B42" w:rsidRPr="004245D3" w:rsidDel="00A6137E" w:rsidRDefault="00BC6B42" w:rsidP="0045212A">
      <w:pPr>
        <w:pStyle w:val="BodyText"/>
        <w:rPr>
          <w:del w:id="3791" w:author="Author"/>
          <w:b/>
        </w:rPr>
      </w:pPr>
      <w:del w:id="3792" w:author="Author">
        <w:r w:rsidRPr="004245D3" w:rsidDel="00A6137E">
          <w:rPr>
            <w:b/>
          </w:rPr>
          <w:delText>Buttons:</w:delText>
        </w:r>
        <w:bookmarkStart w:id="3793" w:name="_Toc37695722"/>
        <w:bookmarkStart w:id="3794" w:name="_Toc47427644"/>
        <w:bookmarkEnd w:id="3793"/>
        <w:bookmarkEnd w:id="3794"/>
      </w:del>
    </w:p>
    <w:p w14:paraId="439DDBF8" w14:textId="3C85E362" w:rsidR="00BC6B42" w:rsidRPr="004245D3" w:rsidDel="00A6137E" w:rsidRDefault="00BC6B42" w:rsidP="00E8623F">
      <w:pPr>
        <w:pStyle w:val="BodyText"/>
        <w:numPr>
          <w:ilvl w:val="0"/>
          <w:numId w:val="40"/>
        </w:numPr>
        <w:rPr>
          <w:del w:id="3795" w:author="Author"/>
          <w:b/>
        </w:rPr>
      </w:pPr>
      <w:del w:id="3796" w:author="Author">
        <w:r w:rsidDel="00A6137E">
          <w:delText>Generate – Creates the report in the selected format per the indicated parameters. Can only be selected if at least one Type is checked.</w:delText>
        </w:r>
        <w:bookmarkStart w:id="3797" w:name="_Toc37695723"/>
        <w:bookmarkStart w:id="3798" w:name="_Toc47427645"/>
        <w:bookmarkEnd w:id="3797"/>
        <w:bookmarkEnd w:id="3798"/>
      </w:del>
    </w:p>
    <w:p w14:paraId="1A0CA179" w14:textId="43F2DECB" w:rsidR="00BC6B42" w:rsidRPr="00DD20F9" w:rsidDel="00A6137E" w:rsidRDefault="00BC6B42" w:rsidP="00E8623F">
      <w:pPr>
        <w:pStyle w:val="BodyText"/>
        <w:numPr>
          <w:ilvl w:val="0"/>
          <w:numId w:val="40"/>
        </w:numPr>
        <w:rPr>
          <w:del w:id="3799" w:author="Author"/>
          <w:b/>
        </w:rPr>
      </w:pPr>
      <w:del w:id="3800" w:author="Author">
        <w:r w:rsidDel="00A6137E">
          <w:delText>Reset – Resets all parameters to the default settings as per first appearance of the page.</w:delText>
        </w:r>
        <w:bookmarkStart w:id="3801" w:name="_Toc37695724"/>
        <w:bookmarkStart w:id="3802" w:name="_Toc47427646"/>
        <w:bookmarkEnd w:id="3801"/>
        <w:bookmarkEnd w:id="3802"/>
      </w:del>
    </w:p>
    <w:p w14:paraId="719B5367" w14:textId="5759E165" w:rsidR="00BC6B42" w:rsidDel="00A6137E" w:rsidRDefault="00BC6B42" w:rsidP="0045212A">
      <w:pPr>
        <w:rPr>
          <w:del w:id="3803" w:author="Author"/>
        </w:rPr>
      </w:pPr>
      <w:bookmarkStart w:id="3804" w:name="_Toc37695725"/>
      <w:bookmarkStart w:id="3805" w:name="_Toc47427647"/>
      <w:bookmarkEnd w:id="3804"/>
      <w:bookmarkEnd w:id="3805"/>
    </w:p>
    <w:p w14:paraId="6EDB9C50" w14:textId="4CECD4E3" w:rsidR="00BC6B42" w:rsidRPr="00106F92" w:rsidDel="00A6137E" w:rsidRDefault="00C41D8D" w:rsidP="007B24D4">
      <w:pPr>
        <w:pStyle w:val="Heading2"/>
        <w:ind w:left="432" w:hanging="432"/>
        <w:rPr>
          <w:del w:id="3806" w:author="Author"/>
          <w:moveFrom w:id="3807" w:author="Author"/>
        </w:rPr>
      </w:pPr>
      <w:moveToRangeStart w:id="3808" w:author="Author" w:name="move517344892"/>
      <w:moveTo w:id="3809" w:author="Author">
        <w:del w:id="3810" w:author="Author">
          <w:r w:rsidDel="00A6137E">
            <w:delText>Claims in Process Repo</w:delText>
          </w:r>
          <w:r w:rsidRPr="0036161D" w:rsidDel="00A6137E">
            <w:delText>r</w:delText>
          </w:r>
          <w:r w:rsidDel="00A6137E">
            <w:delText>t</w:delText>
          </w:r>
        </w:del>
      </w:moveTo>
      <w:moveFromRangeStart w:id="3811" w:author="Author" w:name="move517344892"/>
      <w:moveToRangeEnd w:id="3808"/>
      <w:moveFrom w:id="3812" w:author="Author">
        <w:del w:id="3813" w:author="Author">
          <w:r w:rsidR="00BC6B42" w:rsidDel="00A6137E">
            <w:delText>Claims in Process Repo</w:delText>
          </w:r>
          <w:r w:rsidR="00BC6B42" w:rsidRPr="0036161D" w:rsidDel="00A6137E">
            <w:delText>rt</w:delText>
          </w:r>
          <w:bookmarkStart w:id="3814" w:name="_Toc517681408"/>
          <w:bookmarkStart w:id="3815" w:name="_Toc517781858"/>
          <w:bookmarkStart w:id="3816" w:name="_Toc517783125"/>
          <w:bookmarkStart w:id="3817" w:name="_Toc37695726"/>
          <w:bookmarkStart w:id="3818" w:name="_Toc47427648"/>
          <w:bookmarkEnd w:id="3814"/>
          <w:bookmarkEnd w:id="3815"/>
          <w:bookmarkEnd w:id="3816"/>
          <w:bookmarkEnd w:id="3817"/>
          <w:bookmarkEnd w:id="3818"/>
        </w:del>
      </w:moveFrom>
    </w:p>
    <w:moveFromRangeEnd w:id="3811"/>
    <w:p w14:paraId="7A0899AD" w14:textId="4F34F463" w:rsidR="00BC6B42" w:rsidDel="00A6137E" w:rsidRDefault="00BC6B42" w:rsidP="0045212A">
      <w:pPr>
        <w:pStyle w:val="Heading2"/>
        <w:ind w:left="432" w:hanging="432"/>
        <w:rPr>
          <w:del w:id="3819" w:author="Author"/>
        </w:rPr>
      </w:pPr>
      <w:del w:id="3820" w:author="Author">
        <w:r w:rsidDel="00A6137E">
          <w:rPr>
            <w:b w:val="0"/>
            <w:bCs w:val="0"/>
            <w:iCs w:val="0"/>
            <w:noProof/>
          </w:rPr>
          <w:drawing>
            <wp:inline distT="0" distB="0" distL="0" distR="0" wp14:anchorId="3D0593E7" wp14:editId="0F3C2716">
              <wp:extent cx="5934075" cy="28670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del>
      <w:ins w:id="3821" w:author="Author">
        <w:del w:id="3822" w:author="Author">
          <w:r w:rsidR="00BE2C4C" w:rsidDel="00A6137E">
            <w:rPr>
              <w:b w:val="0"/>
              <w:bCs w:val="0"/>
              <w:iCs w:val="0"/>
              <w:noProof/>
            </w:rPr>
            <w:drawing>
              <wp:inline distT="0" distB="0" distL="0" distR="0" wp14:anchorId="1AAA0E01" wp14:editId="0495EAA9">
                <wp:extent cx="5683250" cy="2889250"/>
                <wp:effectExtent l="0" t="0" r="0" b="6350"/>
                <wp:docPr id="150" name="Picture 150" descr="C:\Users\NMartinez\AppData\Local\Microsoft\Windows\INetCache\Content.Word\Figure 31 – Claims In Process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NMartinez\AppData\Local\Microsoft\Windows\INetCache\Content.Word\Figure 31 – Claims In Process Repor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83250" cy="2889250"/>
                        </a:xfrm>
                        <a:prstGeom prst="rect">
                          <a:avLst/>
                        </a:prstGeom>
                        <a:noFill/>
                        <a:ln>
                          <a:noFill/>
                        </a:ln>
                      </pic:spPr>
                    </pic:pic>
                  </a:graphicData>
                </a:graphic>
              </wp:inline>
            </w:drawing>
          </w:r>
          <w:r w:rsidR="00C41D8D" w:rsidDel="00A6137E">
            <w:delText>Claims in Process Report</w:delText>
          </w:r>
        </w:del>
      </w:ins>
      <w:bookmarkStart w:id="3823" w:name="_Toc37695727"/>
      <w:bookmarkStart w:id="3824" w:name="_Toc47427649"/>
      <w:bookmarkEnd w:id="3823"/>
      <w:bookmarkEnd w:id="3824"/>
    </w:p>
    <w:p w14:paraId="69A5682B" w14:textId="322D2366" w:rsidR="00CC07E5" w:rsidDel="00A6137E" w:rsidRDefault="003012D3" w:rsidP="00CC07E5">
      <w:pPr>
        <w:pStyle w:val="BodyText"/>
        <w:rPr>
          <w:ins w:id="3825" w:author="Author"/>
          <w:del w:id="3826" w:author="Author"/>
        </w:rPr>
      </w:pPr>
      <w:ins w:id="3827" w:author="Author">
        <w:del w:id="3828" w:author="Author">
          <w:r w:rsidRPr="00A8025B" w:rsidDel="00A6137E">
            <w:rPr>
              <w:noProof/>
            </w:rPr>
            <w:drawing>
              <wp:inline distT="0" distB="0" distL="0" distR="0" wp14:anchorId="71637EE8" wp14:editId="534E2E21">
                <wp:extent cx="5686425" cy="28860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86425" cy="2886075"/>
                        </a:xfrm>
                        <a:prstGeom prst="rect">
                          <a:avLst/>
                        </a:prstGeom>
                        <a:noFill/>
                        <a:ln>
                          <a:noFill/>
                        </a:ln>
                      </pic:spPr>
                    </pic:pic>
                  </a:graphicData>
                </a:graphic>
              </wp:inline>
            </w:drawing>
          </w:r>
          <w:bookmarkStart w:id="3829" w:name="_Toc37695728"/>
          <w:bookmarkStart w:id="3830" w:name="_Toc47427650"/>
          <w:bookmarkEnd w:id="3829"/>
          <w:bookmarkEnd w:id="3830"/>
        </w:del>
      </w:ins>
    </w:p>
    <w:p w14:paraId="04DF639B" w14:textId="08B3C478" w:rsidR="00CC07E5" w:rsidDel="00A6137E" w:rsidRDefault="00CC07E5" w:rsidP="0045212A">
      <w:pPr>
        <w:pStyle w:val="Caption"/>
        <w:rPr>
          <w:ins w:id="3831" w:author="Author"/>
          <w:del w:id="3832" w:author="Author"/>
        </w:rPr>
      </w:pPr>
      <w:bookmarkStart w:id="3833" w:name="_Toc37695729"/>
      <w:bookmarkStart w:id="3834" w:name="_Toc47427651"/>
      <w:bookmarkEnd w:id="3833"/>
      <w:bookmarkEnd w:id="3834"/>
    </w:p>
    <w:p w14:paraId="36FC825A" w14:textId="1E11CB71" w:rsidR="00BC6B42" w:rsidRPr="00A8025B" w:rsidDel="00A6137E" w:rsidRDefault="00BC6B42" w:rsidP="0045212A">
      <w:pPr>
        <w:pStyle w:val="Caption"/>
        <w:rPr>
          <w:del w:id="3835" w:author="Author"/>
        </w:rPr>
      </w:pPr>
      <w:del w:id="3836" w:author="Author">
        <w:r w:rsidRPr="00A8025B" w:rsidDel="00A6137E">
          <w:delText xml:space="preserve">Figure </w:delText>
        </w:r>
      </w:del>
      <w:ins w:id="3837" w:author="Author">
        <w:del w:id="3838"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33</w:delText>
          </w:r>
          <w:r w:rsidR="00191EA4" w:rsidDel="00A6137E">
            <w:rPr>
              <w:noProof/>
            </w:rPr>
            <w:delText>33</w:delText>
          </w:r>
          <w:r w:rsidR="00CD48AC" w:rsidRPr="00A8025B" w:rsidDel="00A6137E">
            <w:rPr>
              <w:noProof/>
            </w:rPr>
            <w:delText>35</w:delText>
          </w:r>
          <w:r w:rsidR="007E6482" w:rsidRPr="00A8025B" w:rsidDel="00A6137E">
            <w:rPr>
              <w:b w:val="0"/>
              <w:bCs w:val="0"/>
              <w:noProof/>
            </w:rPr>
            <w:fldChar w:fldCharType="end"/>
          </w:r>
          <w:r w:rsidR="007E6482" w:rsidRPr="00A8025B" w:rsidDel="00A6137E">
            <w:delText xml:space="preserve"> </w:delText>
          </w:r>
        </w:del>
      </w:ins>
      <w:del w:id="3839" w:author="Author">
        <w:r w:rsidR="00A13119" w:rsidRPr="00A8025B" w:rsidDel="00A6137E">
          <w:delText>31</w:delText>
        </w:r>
        <w:r w:rsidRPr="00A8025B" w:rsidDel="00A6137E">
          <w:delText xml:space="preserve"> – Claims In Process Report</w:delText>
        </w:r>
        <w:bookmarkStart w:id="3840" w:name="_Toc37695730"/>
        <w:bookmarkStart w:id="3841" w:name="_Toc47427652"/>
        <w:bookmarkEnd w:id="3840"/>
        <w:bookmarkEnd w:id="3841"/>
      </w:del>
    </w:p>
    <w:p w14:paraId="10217DF5" w14:textId="3797DE6F" w:rsidR="00BC6B42" w:rsidRPr="0036161D" w:rsidDel="00A6137E" w:rsidRDefault="00BC6B42" w:rsidP="0045212A">
      <w:pPr>
        <w:rPr>
          <w:del w:id="3842" w:author="Author"/>
        </w:rPr>
      </w:pPr>
      <w:del w:id="3843" w:author="Author">
        <w:r w:rsidDel="00A6137E">
          <w:delText xml:space="preserve">This is the resulting report from the Claims in Process report. This can be rendered in either PDF or CSV format with no deviation in data from the two formats. The report name is listed in the top left with the grey box in the top right corner indicating the parameters under which the report was generated including the date type, start and end date of date range, project indicator, service types, stations, how the report results are ordered, and the limited result number. </w:delText>
        </w:r>
        <w:bookmarkStart w:id="3844" w:name="_Toc37695731"/>
        <w:bookmarkStart w:id="3845" w:name="_Toc47427653"/>
        <w:bookmarkEnd w:id="3844"/>
        <w:bookmarkEnd w:id="3845"/>
      </w:del>
    </w:p>
    <w:p w14:paraId="6FE9C983" w14:textId="3DA7A7AB" w:rsidR="00BC6B42" w:rsidRPr="006B2069" w:rsidDel="00A6137E" w:rsidRDefault="00BC6B42" w:rsidP="0045212A">
      <w:pPr>
        <w:pStyle w:val="BodyText"/>
        <w:rPr>
          <w:del w:id="3846" w:author="Author"/>
          <w:b/>
        </w:rPr>
      </w:pPr>
      <w:del w:id="3847" w:author="Author">
        <w:r w:rsidRPr="006B2069" w:rsidDel="00A6137E">
          <w:rPr>
            <w:b/>
          </w:rPr>
          <w:delText>Header:</w:delText>
        </w:r>
        <w:bookmarkStart w:id="3848" w:name="_Toc37695732"/>
        <w:bookmarkStart w:id="3849" w:name="_Toc47427654"/>
        <w:bookmarkEnd w:id="3848"/>
        <w:bookmarkEnd w:id="3849"/>
      </w:del>
    </w:p>
    <w:p w14:paraId="76E4988E" w14:textId="1B5F5E88" w:rsidR="00BC6B42" w:rsidDel="00A6137E" w:rsidRDefault="00BC6B42" w:rsidP="00E8623F">
      <w:pPr>
        <w:pStyle w:val="BodyText"/>
        <w:numPr>
          <w:ilvl w:val="0"/>
          <w:numId w:val="39"/>
        </w:numPr>
        <w:rPr>
          <w:del w:id="3850" w:author="Author"/>
        </w:rPr>
      </w:pPr>
      <w:del w:id="3851" w:author="Author">
        <w:r w:rsidDel="00A6137E">
          <w:delText># - Column header for the numerical identifier for the report results</w:delText>
        </w:r>
        <w:bookmarkStart w:id="3852" w:name="_Toc37695733"/>
        <w:bookmarkStart w:id="3853" w:name="_Toc47427655"/>
        <w:bookmarkEnd w:id="3852"/>
        <w:bookmarkEnd w:id="3853"/>
      </w:del>
    </w:p>
    <w:p w14:paraId="3ABD6411" w14:textId="68F2F071" w:rsidR="00BC6B42" w:rsidDel="00A6137E" w:rsidRDefault="00BC6B42" w:rsidP="00E8623F">
      <w:pPr>
        <w:pStyle w:val="BodyText"/>
        <w:numPr>
          <w:ilvl w:val="0"/>
          <w:numId w:val="39"/>
        </w:numPr>
        <w:rPr>
          <w:del w:id="3854" w:author="Author"/>
        </w:rPr>
      </w:pPr>
      <w:del w:id="3855" w:author="Author">
        <w:r w:rsidDel="00A6137E">
          <w:delText>Claim Index – Column header for the numerical identifier of the claim</w:delText>
        </w:r>
        <w:bookmarkStart w:id="3856" w:name="_Toc37695734"/>
        <w:bookmarkStart w:id="3857" w:name="_Toc47427656"/>
        <w:bookmarkEnd w:id="3856"/>
        <w:bookmarkEnd w:id="3857"/>
      </w:del>
    </w:p>
    <w:p w14:paraId="0EB4A9FC" w14:textId="66340C87" w:rsidR="00BC6B42" w:rsidDel="00A6137E" w:rsidRDefault="00BC6B42" w:rsidP="00E8623F">
      <w:pPr>
        <w:pStyle w:val="BodyText"/>
        <w:numPr>
          <w:ilvl w:val="0"/>
          <w:numId w:val="39"/>
        </w:numPr>
        <w:rPr>
          <w:del w:id="3858" w:author="Author"/>
        </w:rPr>
      </w:pPr>
      <w:del w:id="3859" w:author="Author">
        <w:r w:rsidDel="00A6137E">
          <w:delText xml:space="preserve">Prj </w:delText>
        </w:r>
      </w:del>
      <w:ins w:id="3860" w:author="Author">
        <w:del w:id="3861" w:author="Author">
          <w:r w:rsidR="00BE2C4C" w:rsidDel="00A6137E">
            <w:delText xml:space="preserve">Prgm Ind </w:delText>
          </w:r>
        </w:del>
      </w:ins>
      <w:del w:id="3862" w:author="Author">
        <w:r w:rsidDel="00A6137E">
          <w:delText>HER - Column header for the HERO program indicator, which is Y if the claim is associated to the HERO program and N if the claim is not associated with the HERO program.</w:delText>
        </w:r>
        <w:bookmarkStart w:id="3863" w:name="_Toc37695735"/>
        <w:bookmarkStart w:id="3864" w:name="_Toc47427657"/>
        <w:bookmarkEnd w:id="3863"/>
        <w:bookmarkEnd w:id="3864"/>
      </w:del>
    </w:p>
    <w:p w14:paraId="43E9D8CD" w14:textId="00E408C2" w:rsidR="00BC6B42" w:rsidDel="00A6137E" w:rsidRDefault="00BC6B42" w:rsidP="00E8623F">
      <w:pPr>
        <w:pStyle w:val="BodyText"/>
        <w:numPr>
          <w:ilvl w:val="0"/>
          <w:numId w:val="39"/>
        </w:numPr>
        <w:rPr>
          <w:del w:id="3865" w:author="Author"/>
        </w:rPr>
      </w:pPr>
      <w:del w:id="3866" w:author="Author">
        <w:r w:rsidDel="00A6137E">
          <w:delText>Patient Name – Name of the patient associated with the patient tied to the claim</w:delText>
        </w:r>
        <w:bookmarkStart w:id="3867" w:name="_Toc37695736"/>
        <w:bookmarkStart w:id="3868" w:name="_Toc47427658"/>
        <w:bookmarkEnd w:id="3867"/>
        <w:bookmarkEnd w:id="3868"/>
      </w:del>
    </w:p>
    <w:p w14:paraId="7D2F0969" w14:textId="6DD23059" w:rsidR="00BC6B42" w:rsidDel="00A6137E" w:rsidRDefault="00BC6B42" w:rsidP="00E8623F">
      <w:pPr>
        <w:pStyle w:val="BodyText"/>
        <w:numPr>
          <w:ilvl w:val="0"/>
          <w:numId w:val="39"/>
        </w:numPr>
        <w:rPr>
          <w:del w:id="3869" w:author="Author"/>
        </w:rPr>
      </w:pPr>
      <w:del w:id="3870" w:author="Author">
        <w:r w:rsidDel="00A6137E">
          <w:delText>Provider – Column header for name of the service provider for the claim.</w:delText>
        </w:r>
        <w:bookmarkStart w:id="3871" w:name="_Toc37695737"/>
        <w:bookmarkStart w:id="3872" w:name="_Toc47427659"/>
        <w:bookmarkEnd w:id="3871"/>
        <w:bookmarkEnd w:id="3872"/>
      </w:del>
    </w:p>
    <w:p w14:paraId="1088F24A" w14:textId="72793926" w:rsidR="00BC6B42" w:rsidDel="00A6137E" w:rsidRDefault="00BC6B42" w:rsidP="00E8623F">
      <w:pPr>
        <w:pStyle w:val="BodyText"/>
        <w:numPr>
          <w:ilvl w:val="0"/>
          <w:numId w:val="39"/>
        </w:numPr>
        <w:rPr>
          <w:del w:id="3873" w:author="Author"/>
        </w:rPr>
      </w:pPr>
      <w:del w:id="3874" w:author="Author">
        <w:r w:rsidDel="00A6137E">
          <w:delText>VISN ID – Numerical identifier for the VISN associated with this claim</w:delText>
        </w:r>
        <w:bookmarkStart w:id="3875" w:name="_Toc37695738"/>
        <w:bookmarkStart w:id="3876" w:name="_Toc47427660"/>
        <w:bookmarkEnd w:id="3875"/>
        <w:bookmarkEnd w:id="3876"/>
      </w:del>
    </w:p>
    <w:p w14:paraId="70C3BF25" w14:textId="1CDD1C9E" w:rsidR="00BC6B42" w:rsidDel="00A6137E" w:rsidRDefault="00BC6B42" w:rsidP="00E8623F">
      <w:pPr>
        <w:pStyle w:val="BodyText"/>
        <w:numPr>
          <w:ilvl w:val="0"/>
          <w:numId w:val="39"/>
        </w:numPr>
        <w:rPr>
          <w:del w:id="3877" w:author="Author"/>
        </w:rPr>
      </w:pPr>
      <w:del w:id="3878" w:author="Author">
        <w:r w:rsidDel="00A6137E">
          <w:delText>Station – Numerical identifier for the Station associated with this claim</w:delText>
        </w:r>
        <w:bookmarkStart w:id="3879" w:name="_Toc37695739"/>
        <w:bookmarkStart w:id="3880" w:name="_Toc47427661"/>
        <w:bookmarkEnd w:id="3879"/>
        <w:bookmarkEnd w:id="3880"/>
      </w:del>
    </w:p>
    <w:p w14:paraId="2088EC79" w14:textId="2950DA86" w:rsidR="00BC6B42" w:rsidDel="00A6137E" w:rsidRDefault="00BC6B42" w:rsidP="00E8623F">
      <w:pPr>
        <w:pStyle w:val="BodyText"/>
        <w:numPr>
          <w:ilvl w:val="0"/>
          <w:numId w:val="39"/>
        </w:numPr>
        <w:rPr>
          <w:del w:id="3881" w:author="Author"/>
        </w:rPr>
      </w:pPr>
      <w:del w:id="3882" w:author="Author">
        <w:r w:rsidDel="00A6137E">
          <w:delText>Date of Svc - Column header for the date of service for the claim.</w:delText>
        </w:r>
        <w:bookmarkStart w:id="3883" w:name="_Toc37695740"/>
        <w:bookmarkStart w:id="3884" w:name="_Toc47427662"/>
        <w:bookmarkEnd w:id="3883"/>
        <w:bookmarkEnd w:id="3884"/>
      </w:del>
    </w:p>
    <w:p w14:paraId="3FE4A584" w14:textId="0141E37E" w:rsidR="00BC6B42" w:rsidDel="00A6137E" w:rsidRDefault="00BC6B42" w:rsidP="00E8623F">
      <w:pPr>
        <w:pStyle w:val="BodyText"/>
        <w:numPr>
          <w:ilvl w:val="0"/>
          <w:numId w:val="39"/>
        </w:numPr>
        <w:rPr>
          <w:del w:id="3885" w:author="Author"/>
        </w:rPr>
      </w:pPr>
      <w:del w:id="3886" w:author="Author">
        <w:r w:rsidDel="00A6137E">
          <w:delText>Svc Type – Column header for the claim type, either Dental, Professional, or Institutional</w:delText>
        </w:r>
        <w:bookmarkStart w:id="3887" w:name="_Toc37695741"/>
        <w:bookmarkStart w:id="3888" w:name="_Toc47427663"/>
        <w:bookmarkEnd w:id="3887"/>
        <w:bookmarkEnd w:id="3888"/>
      </w:del>
    </w:p>
    <w:p w14:paraId="41AE7E56" w14:textId="53A48B8D" w:rsidR="00BC6B42" w:rsidDel="00A6137E" w:rsidRDefault="00BC6B42" w:rsidP="00E8623F">
      <w:pPr>
        <w:pStyle w:val="BodyText"/>
        <w:numPr>
          <w:ilvl w:val="0"/>
          <w:numId w:val="39"/>
        </w:numPr>
        <w:rPr>
          <w:del w:id="3889" w:author="Author"/>
        </w:rPr>
      </w:pPr>
      <w:del w:id="3890" w:author="Author">
        <w:r w:rsidDel="00A6137E">
          <w:delText>Date Create – The date the claim was created</w:delText>
        </w:r>
        <w:bookmarkStart w:id="3891" w:name="_Toc37695742"/>
        <w:bookmarkStart w:id="3892" w:name="_Toc47427664"/>
        <w:bookmarkEnd w:id="3891"/>
        <w:bookmarkEnd w:id="3892"/>
      </w:del>
    </w:p>
    <w:p w14:paraId="5E318AB9" w14:textId="3B6DCCF3" w:rsidR="00BC6B42" w:rsidDel="00A6137E" w:rsidRDefault="00BC6B42" w:rsidP="00E8623F">
      <w:pPr>
        <w:pStyle w:val="BodyText"/>
        <w:numPr>
          <w:ilvl w:val="0"/>
          <w:numId w:val="39"/>
        </w:numPr>
        <w:rPr>
          <w:del w:id="3893" w:author="Author"/>
        </w:rPr>
      </w:pPr>
      <w:del w:id="3894" w:author="Author">
        <w:r w:rsidDel="00A6137E">
          <w:delText>Compl Age – The day count numbering the difference between when the claim had been created (Date Create) and the current date, not including the end date in the calculation.</w:delText>
        </w:r>
        <w:bookmarkStart w:id="3895" w:name="_Toc37695743"/>
        <w:bookmarkStart w:id="3896" w:name="_Toc47427665"/>
        <w:bookmarkEnd w:id="3895"/>
        <w:bookmarkEnd w:id="3896"/>
      </w:del>
    </w:p>
    <w:p w14:paraId="2DA3C11C" w14:textId="39A687A6" w:rsidR="00BC6B42" w:rsidDel="00A6137E" w:rsidRDefault="00BC6B42" w:rsidP="00E8623F">
      <w:pPr>
        <w:pStyle w:val="BodyText"/>
        <w:numPr>
          <w:ilvl w:val="0"/>
          <w:numId w:val="39"/>
        </w:numPr>
        <w:rPr>
          <w:del w:id="3897" w:author="Author"/>
        </w:rPr>
      </w:pPr>
      <w:del w:id="3898" w:author="Author">
        <w:r w:rsidDel="00A6137E">
          <w:delText>Status Date – The date the claim was changed</w:delText>
        </w:r>
        <w:bookmarkStart w:id="3899" w:name="_Toc37695744"/>
        <w:bookmarkStart w:id="3900" w:name="_Toc47427666"/>
        <w:bookmarkEnd w:id="3899"/>
        <w:bookmarkEnd w:id="3900"/>
      </w:del>
    </w:p>
    <w:p w14:paraId="7E342A35" w14:textId="08139A5D" w:rsidR="00BC6B42" w:rsidDel="00A6137E" w:rsidRDefault="00BC6B42" w:rsidP="00E8623F">
      <w:pPr>
        <w:pStyle w:val="BodyText"/>
        <w:numPr>
          <w:ilvl w:val="0"/>
          <w:numId w:val="39"/>
        </w:numPr>
        <w:rPr>
          <w:del w:id="3901" w:author="Author"/>
        </w:rPr>
      </w:pPr>
      <w:del w:id="3902" w:author="Author">
        <w:r w:rsidDel="00A6137E">
          <w:delText xml:space="preserve">Status </w:delText>
        </w:r>
      </w:del>
      <w:ins w:id="3903" w:author="Author">
        <w:del w:id="3904" w:author="Author">
          <w:r w:rsidR="00BE2C4C" w:rsidDel="00A6137E">
            <w:delText xml:space="preserve">Age </w:delText>
          </w:r>
        </w:del>
      </w:ins>
      <w:del w:id="3905" w:author="Author">
        <w:r w:rsidDel="00A6137E">
          <w:delText xml:space="preserve">– The day count numbering the difference between when the claim status had been changed (Status Date) and the current date, not including the end date in the calculation. </w:delText>
        </w:r>
        <w:bookmarkStart w:id="3906" w:name="_Toc37695745"/>
        <w:bookmarkStart w:id="3907" w:name="_Toc47427667"/>
        <w:bookmarkEnd w:id="3906"/>
        <w:bookmarkEnd w:id="3907"/>
      </w:del>
    </w:p>
    <w:p w14:paraId="324427B2" w14:textId="731587B2" w:rsidR="00BC6B42" w:rsidRPr="0059542E" w:rsidDel="00A6137E" w:rsidRDefault="00BC6B42" w:rsidP="0045212A">
      <w:pPr>
        <w:pStyle w:val="BodyText"/>
        <w:rPr>
          <w:del w:id="3908" w:author="Author"/>
        </w:rPr>
      </w:pPr>
      <w:bookmarkStart w:id="3909" w:name="_Toc37695746"/>
      <w:bookmarkStart w:id="3910" w:name="_Toc47427668"/>
      <w:bookmarkEnd w:id="3909"/>
      <w:bookmarkEnd w:id="3910"/>
    </w:p>
    <w:p w14:paraId="7BB395A0" w14:textId="069618BB" w:rsidR="00BC6B42" w:rsidRPr="00783FE2" w:rsidDel="00A6137E" w:rsidRDefault="00BC6B42" w:rsidP="007B24D4">
      <w:pPr>
        <w:pStyle w:val="Heading2"/>
        <w:ind w:left="432" w:hanging="432"/>
        <w:rPr>
          <w:del w:id="3911" w:author="Author"/>
        </w:rPr>
      </w:pPr>
      <w:del w:id="3912" w:author="Author">
        <w:r w:rsidRPr="00783FE2" w:rsidDel="00A6137E">
          <w:delText>Claims in Process (Summary) Report Pag</w:delText>
        </w:r>
        <w:r w:rsidRPr="00D0727D" w:rsidDel="00A6137E">
          <w:delText>e</w:delText>
        </w:r>
        <w:bookmarkStart w:id="3913" w:name="_Toc37695747"/>
        <w:bookmarkStart w:id="3914" w:name="_Toc47427669"/>
        <w:bookmarkEnd w:id="3913"/>
        <w:bookmarkEnd w:id="3914"/>
      </w:del>
    </w:p>
    <w:p w14:paraId="338023A5" w14:textId="0D8A3218" w:rsidR="00BC6B42" w:rsidDel="00A6137E" w:rsidRDefault="00BC6B42" w:rsidP="0045212A">
      <w:pPr>
        <w:pStyle w:val="BodyText"/>
        <w:rPr>
          <w:del w:id="3915" w:author="Author"/>
        </w:rPr>
      </w:pPr>
      <w:del w:id="3916" w:author="Author">
        <w:r w:rsidDel="00A6137E">
          <w:rPr>
            <w:noProof/>
          </w:rPr>
          <w:drawing>
            <wp:inline distT="0" distB="0" distL="0" distR="0" wp14:anchorId="3BB181DF" wp14:editId="4A3BD9F5">
              <wp:extent cx="5934075" cy="31337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bookmarkStart w:id="3917" w:name="_Toc37695748"/>
        <w:bookmarkStart w:id="3918" w:name="_Toc47427670"/>
        <w:bookmarkEnd w:id="3917"/>
        <w:bookmarkEnd w:id="3918"/>
      </w:del>
    </w:p>
    <w:p w14:paraId="0B00B9F0" w14:textId="155F4256" w:rsidR="00CC07E5" w:rsidDel="00A6137E" w:rsidRDefault="003012D3" w:rsidP="00CC07E5">
      <w:pPr>
        <w:pStyle w:val="BodyText"/>
        <w:rPr>
          <w:ins w:id="3919" w:author="Author"/>
          <w:del w:id="3920" w:author="Author"/>
        </w:rPr>
      </w:pPr>
      <w:ins w:id="3921" w:author="Author">
        <w:del w:id="3922" w:author="Author">
          <w:r w:rsidRPr="00A8025B" w:rsidDel="00A6137E">
            <w:rPr>
              <w:noProof/>
            </w:rPr>
            <w:drawing>
              <wp:inline distT="0" distB="0" distL="0" distR="0" wp14:anchorId="00689F57" wp14:editId="59D9D52D">
                <wp:extent cx="5943600" cy="406427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064273"/>
                        </a:xfrm>
                        <a:prstGeom prst="rect">
                          <a:avLst/>
                        </a:prstGeom>
                        <a:noFill/>
                        <a:ln>
                          <a:noFill/>
                        </a:ln>
                      </pic:spPr>
                    </pic:pic>
                  </a:graphicData>
                </a:graphic>
              </wp:inline>
            </w:drawing>
          </w:r>
          <w:bookmarkStart w:id="3923" w:name="_Toc37695749"/>
          <w:bookmarkStart w:id="3924" w:name="_Toc47427671"/>
          <w:bookmarkEnd w:id="3923"/>
          <w:bookmarkEnd w:id="3924"/>
        </w:del>
      </w:ins>
    </w:p>
    <w:p w14:paraId="247A6234" w14:textId="0280A0E8" w:rsidR="00CC07E5" w:rsidDel="00A6137E" w:rsidRDefault="00CC07E5" w:rsidP="0045212A">
      <w:pPr>
        <w:pStyle w:val="Caption"/>
        <w:rPr>
          <w:ins w:id="3925" w:author="Author"/>
          <w:del w:id="3926" w:author="Author"/>
        </w:rPr>
      </w:pPr>
      <w:bookmarkStart w:id="3927" w:name="_Toc37695750"/>
      <w:bookmarkStart w:id="3928" w:name="_Toc47427672"/>
      <w:bookmarkEnd w:id="3927"/>
      <w:bookmarkEnd w:id="3928"/>
    </w:p>
    <w:p w14:paraId="55E448FB" w14:textId="207B38E8" w:rsidR="00BC6B42" w:rsidRPr="00A8025B" w:rsidDel="00A6137E" w:rsidRDefault="00BC6B42" w:rsidP="0045212A">
      <w:pPr>
        <w:pStyle w:val="Caption"/>
        <w:rPr>
          <w:del w:id="3929" w:author="Author"/>
        </w:rPr>
      </w:pPr>
      <w:del w:id="3930" w:author="Author">
        <w:r w:rsidRPr="00A8025B" w:rsidDel="00A6137E">
          <w:delText xml:space="preserve">Figure </w:delText>
        </w:r>
      </w:del>
      <w:ins w:id="3931" w:author="Author">
        <w:del w:id="3932"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34</w:delText>
          </w:r>
          <w:r w:rsidR="00191EA4" w:rsidDel="00A6137E">
            <w:rPr>
              <w:noProof/>
            </w:rPr>
            <w:delText>34</w:delText>
          </w:r>
          <w:r w:rsidR="00CD48AC" w:rsidRPr="00A8025B" w:rsidDel="00A6137E">
            <w:rPr>
              <w:noProof/>
            </w:rPr>
            <w:delText>36</w:delText>
          </w:r>
          <w:r w:rsidR="007E6482" w:rsidRPr="00A8025B" w:rsidDel="00A6137E">
            <w:rPr>
              <w:b w:val="0"/>
              <w:bCs w:val="0"/>
              <w:noProof/>
            </w:rPr>
            <w:fldChar w:fldCharType="end"/>
          </w:r>
          <w:r w:rsidR="007E6482" w:rsidRPr="00A8025B" w:rsidDel="00A6137E">
            <w:delText xml:space="preserve"> </w:delText>
          </w:r>
        </w:del>
      </w:ins>
      <w:del w:id="3933" w:author="Author">
        <w:r w:rsidR="00A13119" w:rsidRPr="00A8025B" w:rsidDel="00A6137E">
          <w:delText>32</w:delText>
        </w:r>
        <w:r w:rsidRPr="00A8025B" w:rsidDel="00A6137E">
          <w:delText xml:space="preserve"> – Claims In Process (Summary) Report Page</w:delText>
        </w:r>
        <w:bookmarkStart w:id="3934" w:name="_Toc37695751"/>
        <w:bookmarkStart w:id="3935" w:name="_Toc47427673"/>
        <w:bookmarkEnd w:id="3934"/>
        <w:bookmarkEnd w:id="3935"/>
      </w:del>
    </w:p>
    <w:p w14:paraId="31D0AF6F" w14:textId="0F2F9EF1" w:rsidR="00BC6B42" w:rsidDel="00A6137E" w:rsidRDefault="00BC6B42" w:rsidP="0045212A">
      <w:pPr>
        <w:pStyle w:val="BodyText"/>
        <w:rPr>
          <w:del w:id="3936" w:author="Author"/>
        </w:rPr>
      </w:pPr>
      <w:del w:id="3937" w:author="Author">
        <w:r w:rsidDel="00A6137E">
          <w:delText>The Claims in Process (Summary) Report page allows users to generate a report displaying a summary view of claims still being processed by type and project across stations to which users have access. These claims can further be reported upon by received date or modified date and filtered by either a claim age or date range. The report results can then be sorted by date, name, or claim ID and rendered in either PDF or CSV format with a parameter that can be set from 1-60,000 results. The report can only be generated when at least one claim type (Professional, Institutional, and/or Dental) are selected, otherwise the button to generate the report is greyed out and unable to be clicked (as per the image above)</w:delText>
        </w:r>
        <w:bookmarkStart w:id="3938" w:name="_Toc37695752"/>
        <w:bookmarkStart w:id="3939" w:name="_Toc47427674"/>
        <w:bookmarkEnd w:id="3938"/>
        <w:bookmarkEnd w:id="3939"/>
      </w:del>
    </w:p>
    <w:p w14:paraId="2DE6FE88" w14:textId="30F14E41" w:rsidR="00BC6B42" w:rsidRPr="00B21A3D" w:rsidDel="00A6137E" w:rsidRDefault="00BC6B42" w:rsidP="002A6068">
      <w:pPr>
        <w:pStyle w:val="BodyText"/>
        <w:rPr>
          <w:del w:id="3940" w:author="Author"/>
        </w:rPr>
      </w:pPr>
      <w:bookmarkStart w:id="3941" w:name="_Toc37695753"/>
      <w:bookmarkStart w:id="3942" w:name="_Toc47427675"/>
      <w:bookmarkEnd w:id="3941"/>
      <w:bookmarkEnd w:id="3942"/>
    </w:p>
    <w:p w14:paraId="11BF6CA5" w14:textId="1356267B" w:rsidR="00BC6B42" w:rsidDel="00A6137E" w:rsidRDefault="00BC6B42" w:rsidP="0045212A">
      <w:pPr>
        <w:pStyle w:val="BodyText"/>
        <w:rPr>
          <w:del w:id="3943" w:author="Author"/>
          <w:b/>
        </w:rPr>
      </w:pPr>
      <w:del w:id="3944" w:author="Author">
        <w:r w:rsidDel="00A6137E">
          <w:rPr>
            <w:b/>
          </w:rPr>
          <w:delText>Report Parameters:</w:delText>
        </w:r>
        <w:bookmarkStart w:id="3945" w:name="_Toc37695754"/>
        <w:bookmarkStart w:id="3946" w:name="_Toc47427676"/>
        <w:bookmarkEnd w:id="3945"/>
        <w:bookmarkEnd w:id="3946"/>
      </w:del>
    </w:p>
    <w:p w14:paraId="77B7A31F" w14:textId="358AD8CD" w:rsidR="00BC6B42" w:rsidRPr="00EC3820" w:rsidDel="00A6137E" w:rsidRDefault="00BC6B42" w:rsidP="00E8623F">
      <w:pPr>
        <w:pStyle w:val="BodyText"/>
        <w:numPr>
          <w:ilvl w:val="0"/>
          <w:numId w:val="40"/>
        </w:numPr>
        <w:rPr>
          <w:del w:id="3947" w:author="Author"/>
        </w:rPr>
      </w:pPr>
      <w:del w:id="3948" w:author="Author">
        <w:r w:rsidDel="00A6137E">
          <w:delText>Type – Parameter for the type of claim – Institutional, Professional, or Dental</w:delText>
        </w:r>
        <w:bookmarkStart w:id="3949" w:name="_Toc37695755"/>
        <w:bookmarkStart w:id="3950" w:name="_Toc47427677"/>
        <w:bookmarkEnd w:id="3949"/>
        <w:bookmarkEnd w:id="3950"/>
      </w:del>
    </w:p>
    <w:p w14:paraId="754BD19D" w14:textId="70E9CDD6" w:rsidR="00304FDE" w:rsidDel="00A6137E" w:rsidRDefault="00304FDE" w:rsidP="00E8623F">
      <w:pPr>
        <w:pStyle w:val="BodyText"/>
        <w:numPr>
          <w:ilvl w:val="0"/>
          <w:numId w:val="40"/>
        </w:numPr>
        <w:rPr>
          <w:ins w:id="3951" w:author="Author"/>
          <w:del w:id="3952" w:author="Author"/>
        </w:rPr>
      </w:pPr>
      <w:ins w:id="3953" w:author="Author">
        <w:del w:id="3954" w:author="Author">
          <w:r w:rsidDel="00A6137E">
            <w:delText xml:space="preserve">Program Indicator – Parameter for the program indicator, filtering on whether or not the claim is associated with the a specific program or to display all. </w:delText>
          </w:r>
          <w:bookmarkStart w:id="3955" w:name="_Toc37695756"/>
          <w:bookmarkStart w:id="3956" w:name="_Toc47427678"/>
          <w:bookmarkEnd w:id="3955"/>
          <w:bookmarkEnd w:id="3956"/>
        </w:del>
      </w:ins>
    </w:p>
    <w:p w14:paraId="5AF9CA68" w14:textId="6F84FE95" w:rsidR="00BC6B42" w:rsidDel="00A6137E" w:rsidRDefault="00BC6B42" w:rsidP="00E8623F">
      <w:pPr>
        <w:pStyle w:val="BodyText"/>
        <w:numPr>
          <w:ilvl w:val="0"/>
          <w:numId w:val="40"/>
        </w:numPr>
        <w:rPr>
          <w:del w:id="3957" w:author="Author"/>
        </w:rPr>
      </w:pPr>
      <w:del w:id="3958" w:author="Author">
        <w:r w:rsidDel="00A6137E">
          <w:delText xml:space="preserve">Project – Parameter for the HERO program indicator, filtering on whether or not the claim is associated with the HERO program or to display all. </w:delText>
        </w:r>
        <w:bookmarkStart w:id="3959" w:name="_Toc37695757"/>
        <w:bookmarkStart w:id="3960" w:name="_Toc47427679"/>
        <w:bookmarkEnd w:id="3959"/>
        <w:bookmarkEnd w:id="3960"/>
      </w:del>
    </w:p>
    <w:p w14:paraId="3BD6D238" w14:textId="70C3C0D8" w:rsidR="00BC6B42" w:rsidRPr="00DD20F9" w:rsidDel="00A6137E" w:rsidRDefault="00BC6B42" w:rsidP="00E8623F">
      <w:pPr>
        <w:pStyle w:val="BodyText"/>
        <w:numPr>
          <w:ilvl w:val="0"/>
          <w:numId w:val="40"/>
        </w:numPr>
        <w:rPr>
          <w:del w:id="3961" w:author="Author"/>
          <w:b/>
        </w:rPr>
      </w:pPr>
      <w:del w:id="3962" w:author="Author">
        <w:r w:rsidDel="00A6137E">
          <w:delText>Station – Parameter for the identifier of the station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3963" w:name="_Toc37695758"/>
        <w:bookmarkStart w:id="3964" w:name="_Toc47427680"/>
        <w:bookmarkEnd w:id="3963"/>
        <w:bookmarkEnd w:id="3964"/>
      </w:del>
    </w:p>
    <w:p w14:paraId="3B4B9166" w14:textId="0197E5CF" w:rsidR="00BC6B42" w:rsidRPr="004245D3" w:rsidDel="00A6137E" w:rsidRDefault="00BC6B42" w:rsidP="00E8623F">
      <w:pPr>
        <w:pStyle w:val="BodyText"/>
        <w:numPr>
          <w:ilvl w:val="1"/>
          <w:numId w:val="40"/>
        </w:numPr>
        <w:rPr>
          <w:del w:id="3965" w:author="Author"/>
          <w:b/>
        </w:rPr>
      </w:pPr>
      <w:del w:id="3966" w:author="Author">
        <w:r w:rsidDel="00A6137E">
          <w:delText>Select All – Selects all stations to which that user has access</w:delText>
        </w:r>
        <w:bookmarkStart w:id="3967" w:name="_Toc37695759"/>
        <w:bookmarkStart w:id="3968" w:name="_Toc47427681"/>
        <w:bookmarkEnd w:id="3967"/>
        <w:bookmarkEnd w:id="3968"/>
      </w:del>
    </w:p>
    <w:p w14:paraId="5D15D4D6" w14:textId="36E8C0CE" w:rsidR="00BC6B42" w:rsidRPr="00A646EF" w:rsidDel="00A6137E" w:rsidRDefault="00BC6B42" w:rsidP="00E8623F">
      <w:pPr>
        <w:pStyle w:val="BodyText"/>
        <w:numPr>
          <w:ilvl w:val="1"/>
          <w:numId w:val="40"/>
        </w:numPr>
        <w:rPr>
          <w:del w:id="3969" w:author="Author"/>
          <w:b/>
        </w:rPr>
      </w:pPr>
      <w:del w:id="3970" w:author="Author">
        <w:r w:rsidDel="00A6137E">
          <w:delText>Clear All – Removes all stations from selection</w:delText>
        </w:r>
        <w:bookmarkStart w:id="3971" w:name="_Toc37695760"/>
        <w:bookmarkStart w:id="3972" w:name="_Toc47427682"/>
        <w:bookmarkEnd w:id="3971"/>
        <w:bookmarkEnd w:id="3972"/>
      </w:del>
    </w:p>
    <w:p w14:paraId="29930D54" w14:textId="5229E7AB" w:rsidR="00BC6B42" w:rsidRPr="004245D3" w:rsidDel="00A6137E" w:rsidRDefault="00BC6B42" w:rsidP="00E8623F">
      <w:pPr>
        <w:pStyle w:val="BodyText"/>
        <w:numPr>
          <w:ilvl w:val="0"/>
          <w:numId w:val="40"/>
        </w:numPr>
        <w:rPr>
          <w:del w:id="3973" w:author="Author"/>
          <w:b/>
        </w:rPr>
      </w:pPr>
      <w:del w:id="3974" w:author="Author">
        <w:r w:rsidDel="00A6137E">
          <w:delText>Include To-VISN Claims – Parameter indicating if sent To VISN claims are included in the report results</w:delText>
        </w:r>
      </w:del>
      <w:ins w:id="3975" w:author="Author">
        <w:del w:id="3976" w:author="Author">
          <w:r w:rsidR="00CC07E5" w:rsidDel="00A6137E">
            <w:delText>Parameter indicating if VISN claims are included in the report results</w:delText>
          </w:r>
        </w:del>
      </w:ins>
      <w:bookmarkStart w:id="3977" w:name="_Toc37695761"/>
      <w:bookmarkStart w:id="3978" w:name="_Toc47427683"/>
      <w:bookmarkEnd w:id="3977"/>
      <w:bookmarkEnd w:id="3978"/>
    </w:p>
    <w:p w14:paraId="09732576" w14:textId="56F4FDFD" w:rsidR="00BC6B42" w:rsidRPr="004245D3" w:rsidDel="00A6137E" w:rsidRDefault="00BC6B42" w:rsidP="00E8623F">
      <w:pPr>
        <w:pStyle w:val="BodyText"/>
        <w:numPr>
          <w:ilvl w:val="0"/>
          <w:numId w:val="40"/>
        </w:numPr>
        <w:rPr>
          <w:del w:id="3979" w:author="Author"/>
          <w:b/>
        </w:rPr>
      </w:pPr>
      <w:del w:id="3980" w:author="Author">
        <w:r w:rsidDel="00A6137E">
          <w:delText>Date – Parameter to determine the date range method for claims to be displayed with claims being selected either by Received Date or Modified Date</w:delText>
        </w:r>
        <w:bookmarkStart w:id="3981" w:name="_Toc37695762"/>
        <w:bookmarkStart w:id="3982" w:name="_Toc47427684"/>
        <w:bookmarkEnd w:id="3981"/>
        <w:bookmarkEnd w:id="3982"/>
      </w:del>
    </w:p>
    <w:p w14:paraId="2170E075" w14:textId="089CCA53" w:rsidR="00BC6B42" w:rsidRPr="004245D3" w:rsidDel="00A6137E" w:rsidRDefault="00BC6B42" w:rsidP="00E8623F">
      <w:pPr>
        <w:pStyle w:val="BodyText"/>
        <w:numPr>
          <w:ilvl w:val="0"/>
          <w:numId w:val="40"/>
        </w:numPr>
        <w:rPr>
          <w:del w:id="3983" w:author="Author"/>
          <w:b/>
        </w:rPr>
      </w:pPr>
      <w:del w:id="3984" w:author="Author">
        <w:r w:rsidDel="00A6137E">
          <w:delText>Claim Age - One of two options for the Date parameter</w:delText>
        </w:r>
        <w:bookmarkStart w:id="3985" w:name="_Toc37695763"/>
        <w:bookmarkStart w:id="3986" w:name="_Toc47427685"/>
        <w:bookmarkEnd w:id="3985"/>
        <w:bookmarkEnd w:id="3986"/>
      </w:del>
    </w:p>
    <w:p w14:paraId="025FB203" w14:textId="6A86EE35" w:rsidR="00BC6B42" w:rsidRPr="004245D3" w:rsidDel="00A6137E" w:rsidRDefault="00BC6B42" w:rsidP="00E8623F">
      <w:pPr>
        <w:pStyle w:val="BodyText"/>
        <w:numPr>
          <w:ilvl w:val="1"/>
          <w:numId w:val="40"/>
        </w:numPr>
        <w:rPr>
          <w:del w:id="3987" w:author="Author"/>
          <w:b/>
        </w:rPr>
      </w:pPr>
      <w:del w:id="3988" w:author="Author">
        <w:r w:rsidDel="00A6137E">
          <w:delText>Max Age – How far back in units of days that claims will be retrieved; this number includes the current date</w:delText>
        </w:r>
        <w:bookmarkStart w:id="3989" w:name="_Toc37695764"/>
        <w:bookmarkStart w:id="3990" w:name="_Toc47427686"/>
        <w:bookmarkEnd w:id="3989"/>
        <w:bookmarkEnd w:id="3990"/>
      </w:del>
    </w:p>
    <w:p w14:paraId="2C3CD7D6" w14:textId="3ED13A55" w:rsidR="00BC6B42" w:rsidRPr="004245D3" w:rsidDel="00A6137E" w:rsidRDefault="00BC6B42" w:rsidP="00E8623F">
      <w:pPr>
        <w:pStyle w:val="BodyText"/>
        <w:numPr>
          <w:ilvl w:val="0"/>
          <w:numId w:val="40"/>
        </w:numPr>
        <w:rPr>
          <w:del w:id="3991" w:author="Author"/>
        </w:rPr>
      </w:pPr>
      <w:del w:id="3992" w:author="Author">
        <w:r w:rsidDel="00A6137E">
          <w:delText>Date Range – The second of the two options for the Date parameter. Selects a beginning and end date with the range in between the two being the window for which claims are searched</w:delText>
        </w:r>
        <w:bookmarkStart w:id="3993" w:name="_Toc37695765"/>
        <w:bookmarkStart w:id="3994" w:name="_Toc47427687"/>
        <w:bookmarkEnd w:id="3993"/>
        <w:bookmarkEnd w:id="3994"/>
      </w:del>
    </w:p>
    <w:p w14:paraId="3530EFCE" w14:textId="50578670" w:rsidR="00BC6B42" w:rsidRPr="004245D3" w:rsidDel="00A6137E" w:rsidRDefault="00BC6B42" w:rsidP="00E8623F">
      <w:pPr>
        <w:pStyle w:val="BodyText"/>
        <w:numPr>
          <w:ilvl w:val="0"/>
          <w:numId w:val="40"/>
        </w:numPr>
        <w:rPr>
          <w:del w:id="3995" w:author="Author"/>
          <w:b/>
        </w:rPr>
      </w:pPr>
      <w:del w:id="3996" w:author="Author">
        <w:r w:rsidDel="00A6137E">
          <w:delText>Sort By – Parameter indicating if claims are sorted by Date, alphabetically by Name, or by Claim ID</w:delText>
        </w:r>
        <w:bookmarkStart w:id="3997" w:name="_Toc37695766"/>
        <w:bookmarkStart w:id="3998" w:name="_Toc47427688"/>
        <w:bookmarkEnd w:id="3997"/>
        <w:bookmarkEnd w:id="3998"/>
      </w:del>
    </w:p>
    <w:p w14:paraId="316C921F" w14:textId="5EF50926" w:rsidR="00BC6B42" w:rsidRPr="002A6068" w:rsidDel="00A6137E" w:rsidRDefault="00BC6B42" w:rsidP="00E8623F">
      <w:pPr>
        <w:pStyle w:val="BodyText"/>
        <w:numPr>
          <w:ilvl w:val="0"/>
          <w:numId w:val="40"/>
        </w:numPr>
        <w:rPr>
          <w:del w:id="3999" w:author="Author"/>
          <w:b/>
        </w:rPr>
      </w:pPr>
      <w:del w:id="4000" w:author="Author">
        <w:r w:rsidDel="00A6137E">
          <w:delText>Format – Parameter that selects what format in which the report is generated</w:delText>
        </w:r>
        <w:bookmarkStart w:id="4001" w:name="_Toc37695767"/>
        <w:bookmarkStart w:id="4002" w:name="_Toc47427689"/>
        <w:bookmarkEnd w:id="4001"/>
        <w:bookmarkEnd w:id="4002"/>
      </w:del>
    </w:p>
    <w:p w14:paraId="2D2E7266" w14:textId="1158CEDF" w:rsidR="00BC6B42" w:rsidRPr="002A6068" w:rsidDel="00A6137E" w:rsidRDefault="00BC6B42" w:rsidP="00E8623F">
      <w:pPr>
        <w:pStyle w:val="BodyText"/>
        <w:numPr>
          <w:ilvl w:val="1"/>
          <w:numId w:val="40"/>
        </w:numPr>
        <w:rPr>
          <w:del w:id="4003" w:author="Author"/>
        </w:rPr>
      </w:pPr>
      <w:del w:id="4004" w:author="Author">
        <w:r w:rsidDel="00A6137E">
          <w:delText>PDF – Creates a PDF document of the report</w:delText>
        </w:r>
        <w:bookmarkStart w:id="4005" w:name="_Toc37695768"/>
        <w:bookmarkStart w:id="4006" w:name="_Toc47427690"/>
        <w:bookmarkEnd w:id="4005"/>
        <w:bookmarkEnd w:id="4006"/>
      </w:del>
    </w:p>
    <w:p w14:paraId="794F1352" w14:textId="1704F0AB" w:rsidR="002A6068" w:rsidRPr="002A6068" w:rsidDel="00A6137E" w:rsidRDefault="002A6068" w:rsidP="00E8623F">
      <w:pPr>
        <w:pStyle w:val="BodyText"/>
        <w:numPr>
          <w:ilvl w:val="1"/>
          <w:numId w:val="40"/>
        </w:numPr>
        <w:rPr>
          <w:ins w:id="4007" w:author="Author"/>
          <w:del w:id="4008" w:author="Author"/>
        </w:rPr>
      </w:pPr>
      <w:bookmarkStart w:id="4009" w:name="_Toc37695769"/>
      <w:bookmarkStart w:id="4010" w:name="_Toc47427691"/>
      <w:bookmarkEnd w:id="4009"/>
      <w:bookmarkEnd w:id="4010"/>
    </w:p>
    <w:p w14:paraId="69E7834D" w14:textId="1777ABC9" w:rsidR="00BC6B42" w:rsidRPr="002A6068" w:rsidDel="00A6137E" w:rsidRDefault="00BC6B42" w:rsidP="00E8623F">
      <w:pPr>
        <w:pStyle w:val="BodyText"/>
        <w:numPr>
          <w:ilvl w:val="1"/>
          <w:numId w:val="40"/>
        </w:numPr>
        <w:rPr>
          <w:del w:id="4011" w:author="Author"/>
        </w:rPr>
      </w:pPr>
      <w:del w:id="4012" w:author="Author">
        <w:r w:rsidDel="00A6137E">
          <w:delText>CSF</w:delText>
        </w:r>
      </w:del>
      <w:ins w:id="4013" w:author="Author">
        <w:del w:id="4014" w:author="Author">
          <w:r w:rsidR="00304FDE" w:rsidDel="00A6137E">
            <w:delText>CSV</w:delText>
          </w:r>
        </w:del>
      </w:ins>
      <w:del w:id="4015" w:author="Author">
        <w:r w:rsidDel="00A6137E">
          <w:delText xml:space="preserve"> – Creates a CSF</w:delText>
        </w:r>
      </w:del>
      <w:ins w:id="4016" w:author="Author">
        <w:del w:id="4017" w:author="Author">
          <w:r w:rsidR="00304FDE" w:rsidDel="00A6137E">
            <w:delText>CSV</w:delText>
          </w:r>
        </w:del>
      </w:ins>
      <w:del w:id="4018" w:author="Author">
        <w:r w:rsidDel="00A6137E">
          <w:delText xml:space="preserve"> file of the report results</w:delText>
        </w:r>
        <w:bookmarkStart w:id="4019" w:name="_Toc37695770"/>
        <w:bookmarkStart w:id="4020" w:name="_Toc47427692"/>
        <w:bookmarkEnd w:id="4019"/>
        <w:bookmarkEnd w:id="4020"/>
      </w:del>
    </w:p>
    <w:p w14:paraId="71A50F6A" w14:textId="3475341D" w:rsidR="00BC6B42" w:rsidRPr="002A6068" w:rsidDel="00A6137E" w:rsidRDefault="00BC6B42" w:rsidP="00E8623F">
      <w:pPr>
        <w:pStyle w:val="BodyText"/>
        <w:numPr>
          <w:ilvl w:val="1"/>
          <w:numId w:val="40"/>
        </w:numPr>
        <w:rPr>
          <w:del w:id="4021" w:author="Author"/>
        </w:rPr>
      </w:pPr>
      <w:del w:id="4022" w:author="Author">
        <w:r w:rsidDel="00A6137E">
          <w:delText>Number of Results – Indicates the numerical limits of claims returned in the report for the above criteria</w:delText>
        </w:r>
        <w:bookmarkStart w:id="4023" w:name="_Toc37695771"/>
        <w:bookmarkStart w:id="4024" w:name="_Toc47427693"/>
        <w:bookmarkEnd w:id="4023"/>
        <w:bookmarkEnd w:id="4024"/>
      </w:del>
    </w:p>
    <w:p w14:paraId="644D4BAB" w14:textId="007DFA92" w:rsidR="00BC6B42" w:rsidRPr="002A6068" w:rsidDel="00A6137E" w:rsidRDefault="00BC6B42" w:rsidP="002A6068">
      <w:pPr>
        <w:pStyle w:val="BodyText"/>
        <w:rPr>
          <w:del w:id="4025" w:author="Author"/>
          <w:b/>
        </w:rPr>
      </w:pPr>
      <w:del w:id="4026" w:author="Author">
        <w:r w:rsidRPr="002A6068" w:rsidDel="00A6137E">
          <w:rPr>
            <w:b/>
          </w:rPr>
          <w:delText>Buttons:</w:delText>
        </w:r>
        <w:bookmarkStart w:id="4027" w:name="_Toc37695772"/>
        <w:bookmarkStart w:id="4028" w:name="_Toc47427694"/>
        <w:bookmarkEnd w:id="4027"/>
        <w:bookmarkEnd w:id="4028"/>
      </w:del>
    </w:p>
    <w:p w14:paraId="045CCA33" w14:textId="006015BD" w:rsidR="00BC6B42" w:rsidRPr="004245D3" w:rsidDel="00A6137E" w:rsidRDefault="00BC6B42" w:rsidP="00E8623F">
      <w:pPr>
        <w:pStyle w:val="BodyText"/>
        <w:numPr>
          <w:ilvl w:val="0"/>
          <w:numId w:val="40"/>
        </w:numPr>
        <w:rPr>
          <w:del w:id="4029" w:author="Author"/>
          <w:b/>
        </w:rPr>
      </w:pPr>
      <w:del w:id="4030" w:author="Author">
        <w:r w:rsidDel="00A6137E">
          <w:delText>Generate – Creates the report in the selected format per the indicated parameters. Can only be selected if at least one Type is checked.</w:delText>
        </w:r>
        <w:bookmarkStart w:id="4031" w:name="_Toc37695773"/>
        <w:bookmarkStart w:id="4032" w:name="_Toc47427695"/>
        <w:bookmarkEnd w:id="4031"/>
        <w:bookmarkEnd w:id="4032"/>
      </w:del>
    </w:p>
    <w:p w14:paraId="76C5A94B" w14:textId="754D6CB4" w:rsidR="00BC6B42" w:rsidRPr="00DD20F9" w:rsidDel="00A6137E" w:rsidRDefault="00BC6B42" w:rsidP="00E8623F">
      <w:pPr>
        <w:pStyle w:val="BodyText"/>
        <w:numPr>
          <w:ilvl w:val="0"/>
          <w:numId w:val="40"/>
        </w:numPr>
        <w:rPr>
          <w:del w:id="4033" w:author="Author"/>
          <w:b/>
        </w:rPr>
      </w:pPr>
      <w:del w:id="4034" w:author="Author">
        <w:r w:rsidDel="00A6137E">
          <w:delText>Reset – Resets all parameters to the default settings as per first appearance of the page.</w:delText>
        </w:r>
        <w:bookmarkStart w:id="4035" w:name="_Toc37695774"/>
        <w:bookmarkStart w:id="4036" w:name="_Toc47427696"/>
        <w:bookmarkEnd w:id="4035"/>
        <w:bookmarkEnd w:id="4036"/>
      </w:del>
    </w:p>
    <w:p w14:paraId="27E75530" w14:textId="70515E2F" w:rsidR="00C41D8D" w:rsidDel="00A6137E" w:rsidRDefault="00C41D8D" w:rsidP="00C41D8D">
      <w:pPr>
        <w:pStyle w:val="Heading2"/>
        <w:ind w:left="432" w:hanging="432"/>
        <w:rPr>
          <w:ins w:id="4037" w:author="Author"/>
          <w:del w:id="4038" w:author="Author"/>
        </w:rPr>
      </w:pPr>
      <w:ins w:id="4039" w:author="Author">
        <w:del w:id="4040" w:author="Author">
          <w:r w:rsidDel="00A6137E">
            <w:delText xml:space="preserve">Claims Awaiting Processing Report </w:delText>
          </w:r>
          <w:r w:rsidRPr="00D0727D" w:rsidDel="00A6137E">
            <w:delText>Page</w:delText>
          </w:r>
          <w:bookmarkStart w:id="4041" w:name="_Toc37695775"/>
          <w:bookmarkStart w:id="4042" w:name="_Toc47427697"/>
          <w:bookmarkEnd w:id="4041"/>
          <w:bookmarkEnd w:id="4042"/>
        </w:del>
      </w:ins>
    </w:p>
    <w:p w14:paraId="61ED6A0E" w14:textId="751AAE82" w:rsidR="00CC07E5" w:rsidDel="00A6137E" w:rsidRDefault="00C41D8D" w:rsidP="00CC07E5">
      <w:pPr>
        <w:pStyle w:val="BodyTextBullet1"/>
        <w:rPr>
          <w:ins w:id="4043" w:author="Author"/>
          <w:del w:id="4044" w:author="Author"/>
        </w:rPr>
      </w:pPr>
      <w:ins w:id="4045" w:author="Author">
        <w:del w:id="4046" w:author="Author">
          <w:r w:rsidRPr="00A8025B" w:rsidDel="00A6137E">
            <w:rPr>
              <w:noProof/>
            </w:rPr>
            <w:drawing>
              <wp:inline distT="0" distB="0" distL="0" distR="0" wp14:anchorId="3C2583D8" wp14:editId="063FC160">
                <wp:extent cx="5943600" cy="4582745"/>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582745"/>
                        </a:xfrm>
                        <a:prstGeom prst="rect">
                          <a:avLst/>
                        </a:prstGeom>
                        <a:noFill/>
                        <a:ln>
                          <a:noFill/>
                        </a:ln>
                      </pic:spPr>
                    </pic:pic>
                  </a:graphicData>
                </a:graphic>
              </wp:inline>
            </w:drawing>
          </w:r>
          <w:bookmarkStart w:id="4047" w:name="_Toc37695776"/>
          <w:bookmarkStart w:id="4048" w:name="_Toc47427698"/>
          <w:bookmarkEnd w:id="4047"/>
          <w:bookmarkEnd w:id="4048"/>
        </w:del>
      </w:ins>
    </w:p>
    <w:p w14:paraId="180BB2CE" w14:textId="1BA5B82D" w:rsidR="00CC07E5" w:rsidDel="00A6137E" w:rsidRDefault="00CC07E5" w:rsidP="00C41D8D">
      <w:pPr>
        <w:pStyle w:val="Caption"/>
        <w:rPr>
          <w:ins w:id="4049" w:author="Author"/>
          <w:del w:id="4050" w:author="Author"/>
        </w:rPr>
      </w:pPr>
      <w:bookmarkStart w:id="4051" w:name="_Toc37695777"/>
      <w:bookmarkStart w:id="4052" w:name="_Toc47427699"/>
      <w:bookmarkEnd w:id="4051"/>
      <w:bookmarkEnd w:id="4052"/>
    </w:p>
    <w:p w14:paraId="70BBDEC9" w14:textId="5C7E2A40" w:rsidR="00C41D8D" w:rsidRPr="00A8025B" w:rsidDel="00A6137E" w:rsidRDefault="00C41D8D" w:rsidP="00C41D8D">
      <w:pPr>
        <w:pStyle w:val="Caption"/>
        <w:rPr>
          <w:ins w:id="4053" w:author="Author"/>
          <w:del w:id="4054" w:author="Author"/>
        </w:rPr>
      </w:pPr>
      <w:ins w:id="4055" w:author="Author">
        <w:del w:id="4056" w:author="Author">
          <w:r w:rsidRPr="00A8025B" w:rsidDel="00A6137E">
            <w:delText xml:space="preserve">Figure </w:delText>
          </w:r>
          <w:r w:rsidRPr="00A8025B" w:rsidDel="00A6137E">
            <w:rPr>
              <w:b w:val="0"/>
              <w:bCs w:val="0"/>
            </w:rPr>
            <w:fldChar w:fldCharType="begin"/>
          </w:r>
          <w:r w:rsidRPr="00A8025B" w:rsidDel="00A6137E">
            <w:delInstrText xml:space="preserve"> SEQ Figure \* ARABIC </w:delInstrText>
          </w:r>
          <w:r w:rsidRPr="00A8025B" w:rsidDel="00A6137E">
            <w:rPr>
              <w:b w:val="0"/>
              <w:bCs w:val="0"/>
            </w:rPr>
            <w:fldChar w:fldCharType="separate"/>
          </w:r>
          <w:r w:rsidR="00CC07E5" w:rsidDel="00A6137E">
            <w:rPr>
              <w:noProof/>
            </w:rPr>
            <w:delText>35</w:delText>
          </w:r>
          <w:r w:rsidR="00191EA4" w:rsidDel="00A6137E">
            <w:rPr>
              <w:noProof/>
            </w:rPr>
            <w:delText>35</w:delText>
          </w:r>
          <w:r w:rsidR="00CD48AC" w:rsidRPr="00A8025B" w:rsidDel="00A6137E">
            <w:rPr>
              <w:noProof/>
            </w:rPr>
            <w:delText>37</w:delText>
          </w:r>
          <w:r w:rsidRPr="00A8025B" w:rsidDel="00A6137E">
            <w:rPr>
              <w:noProof/>
            </w:rPr>
            <w:delText>38</w:delText>
          </w:r>
          <w:r w:rsidRPr="00A8025B" w:rsidDel="00A6137E">
            <w:rPr>
              <w:b w:val="0"/>
              <w:bCs w:val="0"/>
              <w:noProof/>
            </w:rPr>
            <w:fldChar w:fldCharType="end"/>
          </w:r>
          <w:r w:rsidRPr="00A8025B" w:rsidDel="00A6137E">
            <w:delText xml:space="preserve"> – Claims Awaiting Processing Report Page</w:delText>
          </w:r>
          <w:bookmarkStart w:id="4057" w:name="_Toc37695778"/>
          <w:bookmarkStart w:id="4058" w:name="_Toc47427700"/>
          <w:bookmarkEnd w:id="4057"/>
          <w:bookmarkEnd w:id="4058"/>
        </w:del>
      </w:ins>
    </w:p>
    <w:p w14:paraId="725EC8BE" w14:textId="5935D413" w:rsidR="00C41D8D" w:rsidDel="00A6137E" w:rsidRDefault="00C41D8D" w:rsidP="00C41D8D">
      <w:pPr>
        <w:pStyle w:val="BodyText"/>
        <w:rPr>
          <w:ins w:id="4059" w:author="Author"/>
          <w:del w:id="4060" w:author="Author"/>
        </w:rPr>
      </w:pPr>
      <w:ins w:id="4061" w:author="Author">
        <w:del w:id="4062" w:author="Author">
          <w:r w:rsidDel="00A6137E">
            <w:delText>The Claims Awaiting Processing Report page allows users to generate a report displaying a view of claims still awaiting processing by type and project across stations to which users have access. These claims can further be reported upon by received date or modified date and filtered by either a claim age or date range. The report results can then be sorted by date, name, or claim ID and rendered in either PDF or CSV format with a parameter that can be set from 1-60,000 results. The report can only be generated when at least one claim type (Professional, Institutional, and/or Dental) are selected, otherwise the button to generate the report is greyed out and unable to be clicked (as per the image above)</w:delText>
          </w:r>
          <w:bookmarkStart w:id="4063" w:name="_Toc37695779"/>
          <w:bookmarkStart w:id="4064" w:name="_Toc47427701"/>
          <w:bookmarkEnd w:id="4063"/>
          <w:bookmarkEnd w:id="4064"/>
        </w:del>
      </w:ins>
    </w:p>
    <w:p w14:paraId="39480773" w14:textId="0115B625" w:rsidR="00C41D8D" w:rsidRPr="0031403D" w:rsidDel="00A6137E" w:rsidRDefault="00C41D8D" w:rsidP="00D95CAB">
      <w:pPr>
        <w:pStyle w:val="BodyText"/>
        <w:rPr>
          <w:ins w:id="4065" w:author="Author"/>
          <w:del w:id="4066" w:author="Author"/>
        </w:rPr>
      </w:pPr>
      <w:bookmarkStart w:id="4067" w:name="_Toc37695780"/>
      <w:bookmarkStart w:id="4068" w:name="_Toc47427702"/>
      <w:bookmarkEnd w:id="4067"/>
      <w:bookmarkEnd w:id="4068"/>
    </w:p>
    <w:p w14:paraId="1B52AC4F" w14:textId="3E95C727" w:rsidR="00C41D8D" w:rsidDel="00A6137E" w:rsidRDefault="00C41D8D" w:rsidP="00C41D8D">
      <w:pPr>
        <w:pStyle w:val="BodyText"/>
        <w:rPr>
          <w:ins w:id="4069" w:author="Author"/>
          <w:del w:id="4070" w:author="Author"/>
          <w:b/>
        </w:rPr>
      </w:pPr>
      <w:ins w:id="4071" w:author="Author">
        <w:del w:id="4072" w:author="Author">
          <w:r w:rsidDel="00A6137E">
            <w:rPr>
              <w:b/>
            </w:rPr>
            <w:delText>Report Parameters:</w:delText>
          </w:r>
          <w:bookmarkStart w:id="4073" w:name="_Toc37695781"/>
          <w:bookmarkStart w:id="4074" w:name="_Toc47427703"/>
          <w:bookmarkEnd w:id="4073"/>
          <w:bookmarkEnd w:id="4074"/>
        </w:del>
      </w:ins>
    </w:p>
    <w:p w14:paraId="4DA90AE5" w14:textId="68B0DCEC" w:rsidR="00C41D8D" w:rsidRPr="00EC3820" w:rsidDel="00A6137E" w:rsidRDefault="00C41D8D" w:rsidP="00E8623F">
      <w:pPr>
        <w:pStyle w:val="BodyText"/>
        <w:numPr>
          <w:ilvl w:val="0"/>
          <w:numId w:val="40"/>
        </w:numPr>
        <w:rPr>
          <w:ins w:id="4075" w:author="Author"/>
          <w:del w:id="4076" w:author="Author"/>
        </w:rPr>
      </w:pPr>
      <w:ins w:id="4077" w:author="Author">
        <w:del w:id="4078" w:author="Author">
          <w:r w:rsidDel="00A6137E">
            <w:delText>Type – Parameter for the type of claim – Institutional, Professional, or Dental</w:delText>
          </w:r>
          <w:bookmarkStart w:id="4079" w:name="_Toc37695782"/>
          <w:bookmarkStart w:id="4080" w:name="_Toc47427704"/>
          <w:bookmarkEnd w:id="4079"/>
          <w:bookmarkEnd w:id="4080"/>
        </w:del>
      </w:ins>
    </w:p>
    <w:p w14:paraId="1DB916F8" w14:textId="60952A06" w:rsidR="00304FDE" w:rsidDel="00A6137E" w:rsidRDefault="00304FDE" w:rsidP="00E8623F">
      <w:pPr>
        <w:pStyle w:val="BodyText"/>
        <w:numPr>
          <w:ilvl w:val="0"/>
          <w:numId w:val="40"/>
        </w:numPr>
        <w:rPr>
          <w:ins w:id="4081" w:author="Author"/>
          <w:del w:id="4082" w:author="Author"/>
        </w:rPr>
      </w:pPr>
      <w:ins w:id="4083" w:author="Author">
        <w:del w:id="4084" w:author="Author">
          <w:r w:rsidDel="00A6137E">
            <w:delText xml:space="preserve">Program Indicator – Parameter for the program indicator, filtering on whether or not the claim is associated with the a specific program or to display all. </w:delText>
          </w:r>
          <w:bookmarkStart w:id="4085" w:name="_Toc37695783"/>
          <w:bookmarkStart w:id="4086" w:name="_Toc47427705"/>
          <w:bookmarkEnd w:id="4085"/>
          <w:bookmarkEnd w:id="4086"/>
        </w:del>
      </w:ins>
    </w:p>
    <w:p w14:paraId="6913D5DF" w14:textId="74B2115C" w:rsidR="00C41D8D" w:rsidDel="00A6137E" w:rsidRDefault="00C41D8D" w:rsidP="00E8623F">
      <w:pPr>
        <w:pStyle w:val="BodyText"/>
        <w:numPr>
          <w:ilvl w:val="0"/>
          <w:numId w:val="40"/>
        </w:numPr>
        <w:rPr>
          <w:ins w:id="4087" w:author="Author"/>
          <w:del w:id="4088" w:author="Author"/>
        </w:rPr>
      </w:pPr>
      <w:ins w:id="4089" w:author="Author">
        <w:del w:id="4090" w:author="Author">
          <w:r w:rsidDel="00A6137E">
            <w:delText xml:space="preserve">Project – Parameter for the HERO program indicator, filtering on whether or not the claim is associated with the HERO program or to display all. </w:delText>
          </w:r>
          <w:bookmarkStart w:id="4091" w:name="_Toc37695784"/>
          <w:bookmarkStart w:id="4092" w:name="_Toc47427706"/>
          <w:bookmarkEnd w:id="4091"/>
          <w:bookmarkEnd w:id="4092"/>
        </w:del>
      </w:ins>
    </w:p>
    <w:p w14:paraId="3900AE52" w14:textId="1A2C18EC" w:rsidR="00C41D8D" w:rsidRPr="00DD20F9" w:rsidDel="00A6137E" w:rsidRDefault="00C41D8D" w:rsidP="00E8623F">
      <w:pPr>
        <w:pStyle w:val="BodyText"/>
        <w:numPr>
          <w:ilvl w:val="0"/>
          <w:numId w:val="40"/>
        </w:numPr>
        <w:rPr>
          <w:ins w:id="4093" w:author="Author"/>
          <w:del w:id="4094" w:author="Author"/>
          <w:b/>
        </w:rPr>
      </w:pPr>
      <w:ins w:id="4095" w:author="Author">
        <w:del w:id="4096" w:author="Author">
          <w:r w:rsidDel="00A6137E">
            <w:delText>Station – Parameter for the identifier of the station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4097" w:name="_Toc37695785"/>
          <w:bookmarkStart w:id="4098" w:name="_Toc47427707"/>
          <w:bookmarkEnd w:id="4097"/>
          <w:bookmarkEnd w:id="4098"/>
        </w:del>
      </w:ins>
    </w:p>
    <w:p w14:paraId="6A2C3F40" w14:textId="6F3D39FF" w:rsidR="00C41D8D" w:rsidRPr="004245D3" w:rsidDel="00A6137E" w:rsidRDefault="00C41D8D" w:rsidP="00E8623F">
      <w:pPr>
        <w:pStyle w:val="BodyText"/>
        <w:numPr>
          <w:ilvl w:val="1"/>
          <w:numId w:val="40"/>
        </w:numPr>
        <w:rPr>
          <w:ins w:id="4099" w:author="Author"/>
          <w:del w:id="4100" w:author="Author"/>
          <w:b/>
        </w:rPr>
      </w:pPr>
      <w:ins w:id="4101" w:author="Author">
        <w:del w:id="4102" w:author="Author">
          <w:r w:rsidDel="00A6137E">
            <w:delText>Select All – Selects all stations to which that user has access</w:delText>
          </w:r>
          <w:bookmarkStart w:id="4103" w:name="_Toc37695786"/>
          <w:bookmarkStart w:id="4104" w:name="_Toc47427708"/>
          <w:bookmarkEnd w:id="4103"/>
          <w:bookmarkEnd w:id="4104"/>
        </w:del>
      </w:ins>
    </w:p>
    <w:p w14:paraId="3E8374AF" w14:textId="272C11DA" w:rsidR="00C41D8D" w:rsidRPr="004245D3" w:rsidDel="00A6137E" w:rsidRDefault="00C41D8D" w:rsidP="00E8623F">
      <w:pPr>
        <w:pStyle w:val="BodyText"/>
        <w:numPr>
          <w:ilvl w:val="1"/>
          <w:numId w:val="40"/>
        </w:numPr>
        <w:rPr>
          <w:ins w:id="4105" w:author="Author"/>
          <w:del w:id="4106" w:author="Author"/>
          <w:b/>
        </w:rPr>
      </w:pPr>
      <w:ins w:id="4107" w:author="Author">
        <w:del w:id="4108" w:author="Author">
          <w:r w:rsidDel="00A6137E">
            <w:delText>Clear All – Removes all stations from selection</w:delText>
          </w:r>
          <w:bookmarkStart w:id="4109" w:name="_Toc37695787"/>
          <w:bookmarkStart w:id="4110" w:name="_Toc47427709"/>
          <w:bookmarkEnd w:id="4109"/>
          <w:bookmarkEnd w:id="4110"/>
        </w:del>
      </w:ins>
    </w:p>
    <w:p w14:paraId="54202FC5" w14:textId="4B5CEE2B" w:rsidR="00C41D8D" w:rsidRPr="004245D3" w:rsidDel="00A6137E" w:rsidRDefault="00C41D8D" w:rsidP="00E8623F">
      <w:pPr>
        <w:pStyle w:val="BodyText"/>
        <w:numPr>
          <w:ilvl w:val="0"/>
          <w:numId w:val="40"/>
        </w:numPr>
        <w:rPr>
          <w:ins w:id="4111" w:author="Author"/>
          <w:del w:id="4112" w:author="Author"/>
          <w:b/>
        </w:rPr>
      </w:pPr>
      <w:ins w:id="4113" w:author="Author">
        <w:del w:id="4114" w:author="Author">
          <w:r w:rsidDel="00A6137E">
            <w:delText>Date – Parameter to determine the date range method for claims to be displayed with claims being selected either by Received Date or Modified Date</w:delText>
          </w:r>
          <w:bookmarkStart w:id="4115" w:name="_Toc37695788"/>
          <w:bookmarkStart w:id="4116" w:name="_Toc47427710"/>
          <w:bookmarkEnd w:id="4115"/>
          <w:bookmarkEnd w:id="4116"/>
        </w:del>
      </w:ins>
    </w:p>
    <w:p w14:paraId="71D57C5E" w14:textId="6718C3A8" w:rsidR="00C41D8D" w:rsidRPr="004245D3" w:rsidDel="00A6137E" w:rsidRDefault="00C41D8D" w:rsidP="00E8623F">
      <w:pPr>
        <w:pStyle w:val="BodyText"/>
        <w:numPr>
          <w:ilvl w:val="0"/>
          <w:numId w:val="40"/>
        </w:numPr>
        <w:rPr>
          <w:ins w:id="4117" w:author="Author"/>
          <w:del w:id="4118" w:author="Author"/>
          <w:b/>
        </w:rPr>
      </w:pPr>
      <w:ins w:id="4119" w:author="Author">
        <w:del w:id="4120" w:author="Author">
          <w:r w:rsidDel="00A6137E">
            <w:delText>Claim Age - One of two options for the Date parameter</w:delText>
          </w:r>
          <w:bookmarkStart w:id="4121" w:name="_Toc37695789"/>
          <w:bookmarkStart w:id="4122" w:name="_Toc47427711"/>
          <w:bookmarkEnd w:id="4121"/>
          <w:bookmarkEnd w:id="4122"/>
        </w:del>
      </w:ins>
    </w:p>
    <w:p w14:paraId="26112041" w14:textId="55DFD373" w:rsidR="00C41D8D" w:rsidRPr="004245D3" w:rsidDel="00A6137E" w:rsidRDefault="00C41D8D" w:rsidP="00E8623F">
      <w:pPr>
        <w:pStyle w:val="BodyText"/>
        <w:numPr>
          <w:ilvl w:val="1"/>
          <w:numId w:val="40"/>
        </w:numPr>
        <w:rPr>
          <w:ins w:id="4123" w:author="Author"/>
          <w:del w:id="4124" w:author="Author"/>
          <w:b/>
        </w:rPr>
      </w:pPr>
      <w:ins w:id="4125" w:author="Author">
        <w:del w:id="4126" w:author="Author">
          <w:r w:rsidDel="00A6137E">
            <w:delText>Max Age – How far back in units of days that claims will be retrieved; this number includes the current date</w:delText>
          </w:r>
          <w:bookmarkStart w:id="4127" w:name="_Toc37695790"/>
          <w:bookmarkStart w:id="4128" w:name="_Toc47427712"/>
          <w:bookmarkEnd w:id="4127"/>
          <w:bookmarkEnd w:id="4128"/>
        </w:del>
      </w:ins>
    </w:p>
    <w:p w14:paraId="7A0F2C0F" w14:textId="165BFA44" w:rsidR="00C41D8D" w:rsidRPr="004245D3" w:rsidDel="00A6137E" w:rsidRDefault="00C41D8D" w:rsidP="00E8623F">
      <w:pPr>
        <w:pStyle w:val="BodyText"/>
        <w:numPr>
          <w:ilvl w:val="0"/>
          <w:numId w:val="40"/>
        </w:numPr>
        <w:rPr>
          <w:ins w:id="4129" w:author="Author"/>
          <w:del w:id="4130" w:author="Author"/>
        </w:rPr>
      </w:pPr>
      <w:ins w:id="4131" w:author="Author">
        <w:del w:id="4132" w:author="Author">
          <w:r w:rsidDel="00A6137E">
            <w:delText>Date Range – The second of the two options for the Date parameter. Selects a beginning and end date with the range in between the two being the window for which claims are searched</w:delText>
          </w:r>
          <w:bookmarkStart w:id="4133" w:name="_Toc37695791"/>
          <w:bookmarkStart w:id="4134" w:name="_Toc47427713"/>
          <w:bookmarkEnd w:id="4133"/>
          <w:bookmarkEnd w:id="4134"/>
        </w:del>
      </w:ins>
    </w:p>
    <w:p w14:paraId="331A4279" w14:textId="1252072B" w:rsidR="00C41D8D" w:rsidRPr="004245D3" w:rsidDel="00A6137E" w:rsidRDefault="00C41D8D" w:rsidP="00E8623F">
      <w:pPr>
        <w:pStyle w:val="BodyText"/>
        <w:numPr>
          <w:ilvl w:val="0"/>
          <w:numId w:val="40"/>
        </w:numPr>
        <w:rPr>
          <w:ins w:id="4135" w:author="Author"/>
          <w:del w:id="4136" w:author="Author"/>
          <w:b/>
        </w:rPr>
      </w:pPr>
      <w:ins w:id="4137" w:author="Author">
        <w:del w:id="4138" w:author="Author">
          <w:r w:rsidDel="00A6137E">
            <w:delText>Sort By – Parameter indicating if claims are sorted by Date, alphabetically by Name, or by Claim ID</w:delText>
          </w:r>
          <w:bookmarkStart w:id="4139" w:name="_Toc37695792"/>
          <w:bookmarkStart w:id="4140" w:name="_Toc47427714"/>
          <w:bookmarkEnd w:id="4139"/>
          <w:bookmarkEnd w:id="4140"/>
        </w:del>
      </w:ins>
    </w:p>
    <w:p w14:paraId="1174DBB9" w14:textId="734EFE2A" w:rsidR="00C41D8D" w:rsidRPr="00E409EE" w:rsidDel="00A6137E" w:rsidRDefault="00C41D8D" w:rsidP="00E8623F">
      <w:pPr>
        <w:pStyle w:val="BodyText"/>
        <w:numPr>
          <w:ilvl w:val="0"/>
          <w:numId w:val="40"/>
        </w:numPr>
        <w:rPr>
          <w:ins w:id="4141" w:author="Author"/>
          <w:del w:id="4142" w:author="Author"/>
          <w:b/>
        </w:rPr>
      </w:pPr>
      <w:ins w:id="4143" w:author="Author">
        <w:del w:id="4144" w:author="Author">
          <w:r w:rsidDel="00A6137E">
            <w:delText>Format – Parameter that selects what format in which the report is generated</w:delText>
          </w:r>
          <w:bookmarkStart w:id="4145" w:name="_Toc37695793"/>
          <w:bookmarkStart w:id="4146" w:name="_Toc47427715"/>
          <w:bookmarkEnd w:id="4145"/>
          <w:bookmarkEnd w:id="4146"/>
        </w:del>
      </w:ins>
    </w:p>
    <w:p w14:paraId="4B1E11C9" w14:textId="4CB7A924" w:rsidR="00C41D8D" w:rsidRPr="00E409EE" w:rsidDel="00A6137E" w:rsidRDefault="00C41D8D" w:rsidP="00E8623F">
      <w:pPr>
        <w:pStyle w:val="BodyText"/>
        <w:numPr>
          <w:ilvl w:val="1"/>
          <w:numId w:val="40"/>
        </w:numPr>
        <w:rPr>
          <w:ins w:id="4147" w:author="Author"/>
          <w:del w:id="4148" w:author="Author"/>
          <w:b/>
        </w:rPr>
      </w:pPr>
      <w:ins w:id="4149" w:author="Author">
        <w:del w:id="4150" w:author="Author">
          <w:r w:rsidDel="00A6137E">
            <w:delText>PDF – Creates a PDF document of the report</w:delText>
          </w:r>
          <w:bookmarkStart w:id="4151" w:name="_Toc37695794"/>
          <w:bookmarkStart w:id="4152" w:name="_Toc47427716"/>
          <w:bookmarkEnd w:id="4151"/>
          <w:bookmarkEnd w:id="4152"/>
        </w:del>
      </w:ins>
    </w:p>
    <w:p w14:paraId="5B9D3418" w14:textId="72176B0E" w:rsidR="00C41D8D" w:rsidRPr="004245D3" w:rsidDel="00A6137E" w:rsidRDefault="00C41D8D" w:rsidP="00E8623F">
      <w:pPr>
        <w:pStyle w:val="BodyText"/>
        <w:numPr>
          <w:ilvl w:val="1"/>
          <w:numId w:val="40"/>
        </w:numPr>
        <w:rPr>
          <w:ins w:id="4153" w:author="Author"/>
          <w:del w:id="4154" w:author="Author"/>
          <w:b/>
        </w:rPr>
      </w:pPr>
      <w:ins w:id="4155" w:author="Author">
        <w:del w:id="4156" w:author="Author">
          <w:r w:rsidDel="00A6137E">
            <w:delText>CSF</w:delText>
          </w:r>
          <w:r w:rsidR="00304FDE" w:rsidDel="00A6137E">
            <w:delText>CSV</w:delText>
          </w:r>
          <w:r w:rsidDel="00A6137E">
            <w:delText xml:space="preserve"> – Creates a CSF</w:delText>
          </w:r>
          <w:r w:rsidR="00304FDE" w:rsidDel="00A6137E">
            <w:delText>CSV</w:delText>
          </w:r>
          <w:r w:rsidDel="00A6137E">
            <w:delText xml:space="preserve"> file of the report results</w:delText>
          </w:r>
          <w:bookmarkStart w:id="4157" w:name="_Toc37695795"/>
          <w:bookmarkStart w:id="4158" w:name="_Toc47427717"/>
          <w:bookmarkEnd w:id="4157"/>
          <w:bookmarkEnd w:id="4158"/>
        </w:del>
      </w:ins>
    </w:p>
    <w:p w14:paraId="38E46206" w14:textId="5D5C5F92" w:rsidR="00C41D8D" w:rsidRPr="004245D3" w:rsidDel="00A6137E" w:rsidRDefault="00C41D8D" w:rsidP="00E8623F">
      <w:pPr>
        <w:pStyle w:val="BodyText"/>
        <w:numPr>
          <w:ilvl w:val="0"/>
          <w:numId w:val="40"/>
        </w:numPr>
        <w:rPr>
          <w:ins w:id="4159" w:author="Author"/>
          <w:del w:id="4160" w:author="Author"/>
          <w:b/>
        </w:rPr>
      </w:pPr>
      <w:ins w:id="4161" w:author="Author">
        <w:del w:id="4162" w:author="Author">
          <w:r w:rsidDel="00A6137E">
            <w:delText>Number of Results – Indicates the numerical limits of claims returned in the report for the above criteria</w:delText>
          </w:r>
          <w:bookmarkStart w:id="4163" w:name="_Toc37695796"/>
          <w:bookmarkStart w:id="4164" w:name="_Toc47427718"/>
          <w:bookmarkEnd w:id="4163"/>
          <w:bookmarkEnd w:id="4164"/>
        </w:del>
      </w:ins>
    </w:p>
    <w:p w14:paraId="2C9149D6" w14:textId="030B44A2" w:rsidR="00C41D8D" w:rsidRPr="004245D3" w:rsidDel="00A6137E" w:rsidRDefault="00C41D8D" w:rsidP="00C41D8D">
      <w:pPr>
        <w:pStyle w:val="BodyText"/>
        <w:rPr>
          <w:ins w:id="4165" w:author="Author"/>
          <w:del w:id="4166" w:author="Author"/>
          <w:b/>
        </w:rPr>
      </w:pPr>
      <w:ins w:id="4167" w:author="Author">
        <w:del w:id="4168" w:author="Author">
          <w:r w:rsidRPr="004245D3" w:rsidDel="00A6137E">
            <w:rPr>
              <w:b/>
            </w:rPr>
            <w:delText>Buttons:</w:delText>
          </w:r>
          <w:bookmarkStart w:id="4169" w:name="_Toc37695797"/>
          <w:bookmarkStart w:id="4170" w:name="_Toc47427719"/>
          <w:bookmarkEnd w:id="4169"/>
          <w:bookmarkEnd w:id="4170"/>
        </w:del>
      </w:ins>
    </w:p>
    <w:p w14:paraId="5CCA5F6C" w14:textId="26314205" w:rsidR="00C41D8D" w:rsidRPr="004245D3" w:rsidDel="00A6137E" w:rsidRDefault="00C41D8D" w:rsidP="00E8623F">
      <w:pPr>
        <w:pStyle w:val="BodyText"/>
        <w:numPr>
          <w:ilvl w:val="0"/>
          <w:numId w:val="40"/>
        </w:numPr>
        <w:rPr>
          <w:ins w:id="4171" w:author="Author"/>
          <w:del w:id="4172" w:author="Author"/>
          <w:b/>
        </w:rPr>
      </w:pPr>
      <w:ins w:id="4173" w:author="Author">
        <w:del w:id="4174" w:author="Author">
          <w:r w:rsidDel="00A6137E">
            <w:delText>Generate – Creates the report in the selected format per the indicated parameters. Can only be selected if at least one Type is checked.</w:delText>
          </w:r>
          <w:bookmarkStart w:id="4175" w:name="_Toc37695798"/>
          <w:bookmarkStart w:id="4176" w:name="_Toc47427720"/>
          <w:bookmarkEnd w:id="4175"/>
          <w:bookmarkEnd w:id="4176"/>
        </w:del>
      </w:ins>
    </w:p>
    <w:p w14:paraId="5ABB936A" w14:textId="3365FCE4" w:rsidR="00C41D8D" w:rsidRPr="00C41D8D" w:rsidDel="00A6137E" w:rsidRDefault="00C41D8D" w:rsidP="00E8623F">
      <w:pPr>
        <w:pStyle w:val="BodyText"/>
        <w:numPr>
          <w:ilvl w:val="0"/>
          <w:numId w:val="40"/>
        </w:numPr>
        <w:rPr>
          <w:ins w:id="4177" w:author="Author"/>
          <w:del w:id="4178" w:author="Author"/>
          <w:b/>
        </w:rPr>
      </w:pPr>
      <w:ins w:id="4179" w:author="Author">
        <w:del w:id="4180" w:author="Author">
          <w:r w:rsidDel="00A6137E">
            <w:delText>Reset – Resets all parameters to the default settings as per first appearance of the page.</w:delText>
          </w:r>
          <w:bookmarkStart w:id="4181" w:name="_Toc37695799"/>
          <w:bookmarkStart w:id="4182" w:name="_Toc47427721"/>
          <w:bookmarkEnd w:id="4181"/>
          <w:bookmarkEnd w:id="4182"/>
        </w:del>
      </w:ins>
    </w:p>
    <w:p w14:paraId="4D213C49" w14:textId="2171DD19" w:rsidR="00C41D8D" w:rsidRPr="00DD20F9" w:rsidDel="00A6137E" w:rsidRDefault="00C41D8D" w:rsidP="00C41D8D">
      <w:pPr>
        <w:pStyle w:val="Heading2"/>
        <w:rPr>
          <w:ins w:id="4183" w:author="Author"/>
          <w:del w:id="4184" w:author="Author"/>
        </w:rPr>
      </w:pPr>
      <w:ins w:id="4185" w:author="Author">
        <w:del w:id="4186" w:author="Author">
          <w:r w:rsidDel="00A6137E">
            <w:delText>Claims Awaiting Processing Report</w:delText>
          </w:r>
          <w:bookmarkStart w:id="4187" w:name="_Toc37695800"/>
          <w:bookmarkStart w:id="4188" w:name="_Toc47427722"/>
          <w:bookmarkEnd w:id="4187"/>
          <w:bookmarkEnd w:id="4188"/>
        </w:del>
      </w:ins>
    </w:p>
    <w:p w14:paraId="691339E6" w14:textId="43F71E57" w:rsidR="00C41D8D" w:rsidDel="00A6137E" w:rsidRDefault="00C41D8D" w:rsidP="00C41D8D">
      <w:pPr>
        <w:pStyle w:val="BodyText"/>
        <w:rPr>
          <w:ins w:id="4189" w:author="Author"/>
          <w:del w:id="4190" w:author="Author"/>
        </w:rPr>
      </w:pPr>
      <w:ins w:id="4191" w:author="Author">
        <w:del w:id="4192" w:author="Author">
          <w:r w:rsidDel="00A6137E">
            <w:rPr>
              <w:noProof/>
            </w:rPr>
            <w:drawing>
              <wp:inline distT="0" distB="0" distL="0" distR="0" wp14:anchorId="56EA336D" wp14:editId="71C3B53C">
                <wp:extent cx="5943600" cy="1805042"/>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805042"/>
                        </a:xfrm>
                        <a:prstGeom prst="rect">
                          <a:avLst/>
                        </a:prstGeom>
                        <a:noFill/>
                        <a:ln>
                          <a:noFill/>
                        </a:ln>
                      </pic:spPr>
                    </pic:pic>
                  </a:graphicData>
                </a:graphic>
              </wp:inline>
            </w:drawing>
          </w:r>
          <w:bookmarkStart w:id="4193" w:name="_Toc37695801"/>
          <w:bookmarkStart w:id="4194" w:name="_Toc47427723"/>
          <w:bookmarkEnd w:id="4193"/>
          <w:bookmarkEnd w:id="4194"/>
        </w:del>
      </w:ins>
    </w:p>
    <w:p w14:paraId="22BC7D76" w14:textId="7A53C9BE" w:rsidR="00CC07E5" w:rsidDel="00A6137E" w:rsidRDefault="00CC07E5" w:rsidP="00CC07E5">
      <w:pPr>
        <w:pStyle w:val="Caption"/>
        <w:rPr>
          <w:ins w:id="4195" w:author="Author"/>
          <w:del w:id="4196" w:author="Author"/>
        </w:rPr>
      </w:pPr>
      <w:bookmarkStart w:id="4197" w:name="_Toc37695802"/>
      <w:bookmarkStart w:id="4198" w:name="_Toc47427724"/>
      <w:bookmarkEnd w:id="4197"/>
      <w:bookmarkEnd w:id="4198"/>
    </w:p>
    <w:p w14:paraId="2064A5F4" w14:textId="7B6F6B91" w:rsidR="00CC07E5" w:rsidDel="00A6137E" w:rsidRDefault="00CC07E5" w:rsidP="00CC07E5">
      <w:pPr>
        <w:pStyle w:val="Caption"/>
        <w:rPr>
          <w:ins w:id="4199" w:author="Author"/>
          <w:del w:id="4200" w:author="Author"/>
        </w:rPr>
      </w:pPr>
      <w:bookmarkStart w:id="4201" w:name="_Toc37695803"/>
      <w:bookmarkStart w:id="4202" w:name="_Toc47427725"/>
      <w:bookmarkEnd w:id="4201"/>
      <w:bookmarkEnd w:id="4202"/>
    </w:p>
    <w:p w14:paraId="26D8BD64" w14:textId="40C8A86E" w:rsidR="00CC07E5" w:rsidDel="00A6137E" w:rsidRDefault="00CC07E5" w:rsidP="00CC07E5">
      <w:pPr>
        <w:pStyle w:val="Caption"/>
        <w:rPr>
          <w:ins w:id="4203" w:author="Author"/>
          <w:del w:id="4204" w:author="Author"/>
        </w:rPr>
      </w:pPr>
      <w:ins w:id="4205" w:author="Author">
        <w:del w:id="4206" w:author="Author">
          <w:r w:rsidRPr="00A8025B" w:rsidDel="00A6137E">
            <w:delText xml:space="preserve">Figure </w:delText>
          </w:r>
          <w:r w:rsidRPr="00A8025B" w:rsidDel="00A6137E">
            <w:rPr>
              <w:b w:val="0"/>
              <w:bCs w:val="0"/>
            </w:rPr>
            <w:fldChar w:fldCharType="begin"/>
          </w:r>
          <w:r w:rsidRPr="00A8025B" w:rsidDel="00A6137E">
            <w:delInstrText xml:space="preserve"> SEQ Figure \* ARABIC </w:delInstrText>
          </w:r>
          <w:r w:rsidRPr="00A8025B" w:rsidDel="00A6137E">
            <w:rPr>
              <w:b w:val="0"/>
              <w:bCs w:val="0"/>
            </w:rPr>
            <w:fldChar w:fldCharType="separate"/>
          </w:r>
          <w:r w:rsidDel="00A6137E">
            <w:rPr>
              <w:noProof/>
            </w:rPr>
            <w:delText>36</w:delText>
          </w:r>
          <w:r w:rsidRPr="00A8025B" w:rsidDel="00A6137E">
            <w:rPr>
              <w:b w:val="0"/>
              <w:bCs w:val="0"/>
              <w:noProof/>
            </w:rPr>
            <w:fldChar w:fldCharType="end"/>
          </w:r>
          <w:r w:rsidRPr="00A8025B" w:rsidDel="00A6137E">
            <w:delText xml:space="preserve"> – Cl</w:delText>
          </w:r>
          <w:r w:rsidDel="00A6137E">
            <w:delText>aims Awaiting Processing Report</w:delText>
          </w:r>
          <w:bookmarkStart w:id="4207" w:name="_Toc37695804"/>
          <w:bookmarkStart w:id="4208" w:name="_Toc47427726"/>
          <w:bookmarkEnd w:id="4207"/>
          <w:bookmarkEnd w:id="4208"/>
        </w:del>
      </w:ins>
    </w:p>
    <w:p w14:paraId="298887B4" w14:textId="3898D7B5" w:rsidR="00C41D8D" w:rsidRPr="0036161D" w:rsidDel="00A6137E" w:rsidRDefault="00C41D8D" w:rsidP="00C41D8D">
      <w:pPr>
        <w:rPr>
          <w:ins w:id="4209" w:author="Author"/>
          <w:del w:id="4210" w:author="Author"/>
        </w:rPr>
      </w:pPr>
      <w:ins w:id="4211" w:author="Author">
        <w:del w:id="4212" w:author="Author">
          <w:r w:rsidDel="00A6137E">
            <w:delText xml:space="preserve">This is the resulting report from the Claims Awaiting Processing report. This can be rendered in either PDF or CSV format with no deviation in data from the two formats. The report name is listed in the top left with the grey box in the top right corner indicating the parameters under which the report was generated including the date type, start and end date of date range, project indicator, service types, stations, how the report results are ordered, and the limited result number. </w:delText>
          </w:r>
          <w:bookmarkStart w:id="4213" w:name="_Toc37695805"/>
          <w:bookmarkStart w:id="4214" w:name="_Toc47427727"/>
          <w:bookmarkEnd w:id="4213"/>
          <w:bookmarkEnd w:id="4214"/>
        </w:del>
      </w:ins>
    </w:p>
    <w:p w14:paraId="75CAC8A6" w14:textId="17DC3713" w:rsidR="00C41D8D" w:rsidRPr="006B2069" w:rsidDel="00A6137E" w:rsidRDefault="00C41D8D" w:rsidP="00C41D8D">
      <w:pPr>
        <w:pStyle w:val="BodyText"/>
        <w:rPr>
          <w:ins w:id="4215" w:author="Author"/>
          <w:del w:id="4216" w:author="Author"/>
          <w:b/>
        </w:rPr>
      </w:pPr>
      <w:ins w:id="4217" w:author="Author">
        <w:del w:id="4218" w:author="Author">
          <w:r w:rsidRPr="006B2069" w:rsidDel="00A6137E">
            <w:rPr>
              <w:b/>
            </w:rPr>
            <w:delText>Header:</w:delText>
          </w:r>
          <w:bookmarkStart w:id="4219" w:name="_Toc37695806"/>
          <w:bookmarkStart w:id="4220" w:name="_Toc47427728"/>
          <w:bookmarkEnd w:id="4219"/>
          <w:bookmarkEnd w:id="4220"/>
        </w:del>
      </w:ins>
    </w:p>
    <w:p w14:paraId="7F807FD9" w14:textId="3C934862" w:rsidR="00C41D8D" w:rsidDel="00A6137E" w:rsidRDefault="00C41D8D" w:rsidP="00E8623F">
      <w:pPr>
        <w:pStyle w:val="BodyText"/>
        <w:numPr>
          <w:ilvl w:val="0"/>
          <w:numId w:val="39"/>
        </w:numPr>
        <w:rPr>
          <w:ins w:id="4221" w:author="Author"/>
          <w:del w:id="4222" w:author="Author"/>
        </w:rPr>
      </w:pPr>
      <w:ins w:id="4223" w:author="Author">
        <w:del w:id="4224" w:author="Author">
          <w:r w:rsidDel="00A6137E">
            <w:delText># - Column header for the numerical identifier for the report results</w:delText>
          </w:r>
          <w:bookmarkStart w:id="4225" w:name="_Toc37695807"/>
          <w:bookmarkStart w:id="4226" w:name="_Toc47427729"/>
          <w:bookmarkEnd w:id="4225"/>
          <w:bookmarkEnd w:id="4226"/>
        </w:del>
      </w:ins>
    </w:p>
    <w:p w14:paraId="7FB5B3DF" w14:textId="0FD27B9F" w:rsidR="00C41D8D" w:rsidDel="00A6137E" w:rsidRDefault="00C41D8D" w:rsidP="00E8623F">
      <w:pPr>
        <w:pStyle w:val="BodyText"/>
        <w:numPr>
          <w:ilvl w:val="0"/>
          <w:numId w:val="39"/>
        </w:numPr>
        <w:rPr>
          <w:ins w:id="4227" w:author="Author"/>
          <w:del w:id="4228" w:author="Author"/>
        </w:rPr>
      </w:pPr>
      <w:ins w:id="4229" w:author="Author">
        <w:del w:id="4230" w:author="Author">
          <w:r w:rsidDel="00A6137E">
            <w:delText>Claim Index – Column header for the numerical identifier of the claim</w:delText>
          </w:r>
          <w:bookmarkStart w:id="4231" w:name="_Toc37695808"/>
          <w:bookmarkStart w:id="4232" w:name="_Toc47427730"/>
          <w:bookmarkEnd w:id="4231"/>
          <w:bookmarkEnd w:id="4232"/>
        </w:del>
      </w:ins>
    </w:p>
    <w:p w14:paraId="78C25E94" w14:textId="793196EF" w:rsidR="00C41D8D" w:rsidDel="00A6137E" w:rsidRDefault="00C41D8D" w:rsidP="00E8623F">
      <w:pPr>
        <w:pStyle w:val="BodyText"/>
        <w:numPr>
          <w:ilvl w:val="0"/>
          <w:numId w:val="39"/>
        </w:numPr>
        <w:rPr>
          <w:ins w:id="4233" w:author="Author"/>
          <w:del w:id="4234" w:author="Author"/>
        </w:rPr>
      </w:pPr>
      <w:ins w:id="4235" w:author="Author">
        <w:del w:id="4236" w:author="Author">
          <w:r w:rsidDel="00A6137E">
            <w:delText>Prgm Ind - Column header for the program indicator</w:delText>
          </w:r>
          <w:bookmarkStart w:id="4237" w:name="_Toc37695809"/>
          <w:bookmarkStart w:id="4238" w:name="_Toc47427731"/>
          <w:bookmarkEnd w:id="4237"/>
          <w:bookmarkEnd w:id="4238"/>
        </w:del>
      </w:ins>
    </w:p>
    <w:p w14:paraId="53B35B9C" w14:textId="65FE6E00" w:rsidR="00C41D8D" w:rsidDel="00A6137E" w:rsidRDefault="00C41D8D" w:rsidP="00E8623F">
      <w:pPr>
        <w:pStyle w:val="BodyText"/>
        <w:numPr>
          <w:ilvl w:val="0"/>
          <w:numId w:val="39"/>
        </w:numPr>
        <w:rPr>
          <w:ins w:id="4239" w:author="Author"/>
          <w:del w:id="4240" w:author="Author"/>
        </w:rPr>
      </w:pPr>
      <w:ins w:id="4241" w:author="Author">
        <w:del w:id="4242" w:author="Author">
          <w:r w:rsidDel="00A6137E">
            <w:delText>Patient Name – Name of the patient associated with the patient tied to the claim</w:delText>
          </w:r>
          <w:bookmarkStart w:id="4243" w:name="_Toc37695810"/>
          <w:bookmarkStart w:id="4244" w:name="_Toc47427732"/>
          <w:bookmarkEnd w:id="4243"/>
          <w:bookmarkEnd w:id="4244"/>
        </w:del>
      </w:ins>
    </w:p>
    <w:p w14:paraId="22CE55A7" w14:textId="06D09A98" w:rsidR="00C41D8D" w:rsidDel="00A6137E" w:rsidRDefault="00C41D8D" w:rsidP="00E8623F">
      <w:pPr>
        <w:pStyle w:val="BodyText"/>
        <w:numPr>
          <w:ilvl w:val="0"/>
          <w:numId w:val="39"/>
        </w:numPr>
        <w:rPr>
          <w:ins w:id="4245" w:author="Author"/>
          <w:del w:id="4246" w:author="Author"/>
        </w:rPr>
      </w:pPr>
      <w:ins w:id="4247" w:author="Author">
        <w:del w:id="4248" w:author="Author">
          <w:r w:rsidDel="00A6137E">
            <w:delText>Provider – Column header for name of the service provider for the claim.</w:delText>
          </w:r>
          <w:bookmarkStart w:id="4249" w:name="_Toc37695811"/>
          <w:bookmarkStart w:id="4250" w:name="_Toc47427733"/>
          <w:bookmarkEnd w:id="4249"/>
          <w:bookmarkEnd w:id="4250"/>
        </w:del>
      </w:ins>
    </w:p>
    <w:p w14:paraId="60B8A34F" w14:textId="7B73E7E9" w:rsidR="00C41D8D" w:rsidDel="00A6137E" w:rsidRDefault="00C41D8D" w:rsidP="00E8623F">
      <w:pPr>
        <w:pStyle w:val="BodyText"/>
        <w:numPr>
          <w:ilvl w:val="0"/>
          <w:numId w:val="39"/>
        </w:numPr>
        <w:rPr>
          <w:ins w:id="4251" w:author="Author"/>
          <w:del w:id="4252" w:author="Author"/>
        </w:rPr>
      </w:pPr>
      <w:ins w:id="4253" w:author="Author">
        <w:del w:id="4254" w:author="Author">
          <w:r w:rsidDel="00A6137E">
            <w:delText>VISN ID – Numerical identifier for the VISN associated with this claim</w:delText>
          </w:r>
          <w:bookmarkStart w:id="4255" w:name="_Toc37695812"/>
          <w:bookmarkStart w:id="4256" w:name="_Toc47427734"/>
          <w:bookmarkEnd w:id="4255"/>
          <w:bookmarkEnd w:id="4256"/>
        </w:del>
      </w:ins>
    </w:p>
    <w:p w14:paraId="265DFE05" w14:textId="726685C9" w:rsidR="00C41D8D" w:rsidDel="00A6137E" w:rsidRDefault="00C41D8D" w:rsidP="00E8623F">
      <w:pPr>
        <w:pStyle w:val="BodyText"/>
        <w:numPr>
          <w:ilvl w:val="0"/>
          <w:numId w:val="39"/>
        </w:numPr>
        <w:rPr>
          <w:ins w:id="4257" w:author="Author"/>
          <w:del w:id="4258" w:author="Author"/>
        </w:rPr>
      </w:pPr>
      <w:ins w:id="4259" w:author="Author">
        <w:del w:id="4260" w:author="Author">
          <w:r w:rsidDel="00A6137E">
            <w:delText>Station – Numerical identifier for the Station associated with this claim</w:delText>
          </w:r>
          <w:bookmarkStart w:id="4261" w:name="_Toc37695813"/>
          <w:bookmarkStart w:id="4262" w:name="_Toc47427735"/>
          <w:bookmarkEnd w:id="4261"/>
          <w:bookmarkEnd w:id="4262"/>
        </w:del>
      </w:ins>
    </w:p>
    <w:p w14:paraId="7EE6C401" w14:textId="49F5ECDD" w:rsidR="00C41D8D" w:rsidDel="00A6137E" w:rsidRDefault="00C41D8D" w:rsidP="00E8623F">
      <w:pPr>
        <w:pStyle w:val="BodyText"/>
        <w:numPr>
          <w:ilvl w:val="0"/>
          <w:numId w:val="39"/>
        </w:numPr>
        <w:rPr>
          <w:ins w:id="4263" w:author="Author"/>
          <w:del w:id="4264" w:author="Author"/>
        </w:rPr>
      </w:pPr>
      <w:ins w:id="4265" w:author="Author">
        <w:del w:id="4266" w:author="Author">
          <w:r w:rsidDel="00A6137E">
            <w:delText>Date of Svc - Column header for the date of service for the claim.</w:delText>
          </w:r>
          <w:bookmarkStart w:id="4267" w:name="_Toc37695814"/>
          <w:bookmarkStart w:id="4268" w:name="_Toc47427736"/>
          <w:bookmarkEnd w:id="4267"/>
          <w:bookmarkEnd w:id="4268"/>
        </w:del>
      </w:ins>
    </w:p>
    <w:p w14:paraId="75FA516C" w14:textId="0248E86A" w:rsidR="00C41D8D" w:rsidDel="00A6137E" w:rsidRDefault="00C41D8D" w:rsidP="00E8623F">
      <w:pPr>
        <w:pStyle w:val="BodyText"/>
        <w:numPr>
          <w:ilvl w:val="0"/>
          <w:numId w:val="39"/>
        </w:numPr>
        <w:rPr>
          <w:ins w:id="4269" w:author="Author"/>
          <w:del w:id="4270" w:author="Author"/>
        </w:rPr>
      </w:pPr>
      <w:ins w:id="4271" w:author="Author">
        <w:del w:id="4272" w:author="Author">
          <w:r w:rsidDel="00A6137E">
            <w:delText>Svc Type – Column header for the claim type, either Dental, Professional, or Institutional</w:delText>
          </w:r>
          <w:bookmarkStart w:id="4273" w:name="_Toc37695815"/>
          <w:bookmarkStart w:id="4274" w:name="_Toc47427737"/>
          <w:bookmarkEnd w:id="4273"/>
          <w:bookmarkEnd w:id="4274"/>
        </w:del>
      </w:ins>
    </w:p>
    <w:p w14:paraId="1F128E34" w14:textId="68A364F2" w:rsidR="00C41D8D" w:rsidDel="00A6137E" w:rsidRDefault="00C41D8D" w:rsidP="00E8623F">
      <w:pPr>
        <w:pStyle w:val="BodyText"/>
        <w:numPr>
          <w:ilvl w:val="0"/>
          <w:numId w:val="39"/>
        </w:numPr>
        <w:rPr>
          <w:ins w:id="4275" w:author="Author"/>
          <w:del w:id="4276" w:author="Author"/>
        </w:rPr>
      </w:pPr>
      <w:ins w:id="4277" w:author="Author">
        <w:del w:id="4278" w:author="Author">
          <w:r w:rsidDel="00A6137E">
            <w:delText>Date Create – The date the claim was created</w:delText>
          </w:r>
          <w:bookmarkStart w:id="4279" w:name="_Toc37695816"/>
          <w:bookmarkStart w:id="4280" w:name="_Toc47427738"/>
          <w:bookmarkEnd w:id="4279"/>
          <w:bookmarkEnd w:id="4280"/>
        </w:del>
      </w:ins>
    </w:p>
    <w:p w14:paraId="25E61F02" w14:textId="1F9D1E6B" w:rsidR="00C41D8D" w:rsidDel="00A6137E" w:rsidRDefault="00C41D8D" w:rsidP="00E8623F">
      <w:pPr>
        <w:pStyle w:val="BodyText"/>
        <w:numPr>
          <w:ilvl w:val="0"/>
          <w:numId w:val="39"/>
        </w:numPr>
        <w:rPr>
          <w:ins w:id="4281" w:author="Author"/>
          <w:del w:id="4282" w:author="Author"/>
        </w:rPr>
      </w:pPr>
      <w:ins w:id="4283" w:author="Author">
        <w:del w:id="4284" w:author="Author">
          <w:r w:rsidDel="00A6137E">
            <w:delText>Compl Age – The day count numbering the difference between when the claim had been created (Date Create) and the current date, not including the end date in the calculation.</w:delText>
          </w:r>
          <w:bookmarkStart w:id="4285" w:name="_Toc37695817"/>
          <w:bookmarkStart w:id="4286" w:name="_Toc47427739"/>
          <w:bookmarkEnd w:id="4285"/>
          <w:bookmarkEnd w:id="4286"/>
        </w:del>
      </w:ins>
    </w:p>
    <w:p w14:paraId="08405976" w14:textId="6E9E435A" w:rsidR="00C41D8D" w:rsidDel="00A6137E" w:rsidRDefault="00C41D8D" w:rsidP="00E8623F">
      <w:pPr>
        <w:pStyle w:val="BodyText"/>
        <w:numPr>
          <w:ilvl w:val="0"/>
          <w:numId w:val="39"/>
        </w:numPr>
        <w:rPr>
          <w:ins w:id="4287" w:author="Author"/>
          <w:del w:id="4288" w:author="Author"/>
        </w:rPr>
      </w:pPr>
      <w:ins w:id="4289" w:author="Author">
        <w:del w:id="4290" w:author="Author">
          <w:r w:rsidDel="00A6137E">
            <w:delText>Status Date – The date the claim was changed</w:delText>
          </w:r>
          <w:bookmarkStart w:id="4291" w:name="_Toc37695818"/>
          <w:bookmarkStart w:id="4292" w:name="_Toc47427740"/>
          <w:bookmarkEnd w:id="4291"/>
          <w:bookmarkEnd w:id="4292"/>
        </w:del>
      </w:ins>
    </w:p>
    <w:p w14:paraId="0FE44624" w14:textId="0F9BCA8E" w:rsidR="00C41D8D" w:rsidDel="00A6137E" w:rsidRDefault="00C41D8D" w:rsidP="00E8623F">
      <w:pPr>
        <w:pStyle w:val="BodyText"/>
        <w:numPr>
          <w:ilvl w:val="0"/>
          <w:numId w:val="39"/>
        </w:numPr>
        <w:rPr>
          <w:ins w:id="4293" w:author="Author"/>
          <w:del w:id="4294" w:author="Author"/>
        </w:rPr>
      </w:pPr>
      <w:ins w:id="4295" w:author="Author">
        <w:del w:id="4296" w:author="Author">
          <w:r w:rsidDel="00A6137E">
            <w:delText xml:space="preserve">Status Age – The day count numbering the difference between when the claim status had been changed (Status Date) and the current date, not including the end date in the calculation. </w:delText>
          </w:r>
          <w:bookmarkStart w:id="4297" w:name="_Toc37695819"/>
          <w:bookmarkStart w:id="4298" w:name="_Toc47427741"/>
          <w:bookmarkEnd w:id="4297"/>
          <w:bookmarkEnd w:id="4298"/>
        </w:del>
      </w:ins>
    </w:p>
    <w:p w14:paraId="17FC86E1" w14:textId="4ACFBB38" w:rsidR="00BC6B42" w:rsidDel="00A6137E" w:rsidRDefault="00BC6B42" w:rsidP="007B24D4">
      <w:pPr>
        <w:pStyle w:val="Heading2"/>
        <w:ind w:left="432" w:hanging="432"/>
        <w:rPr>
          <w:del w:id="4299" w:author="Author"/>
        </w:rPr>
      </w:pPr>
      <w:del w:id="4300" w:author="Author">
        <w:r w:rsidDel="00A6137E">
          <w:delText>Claims Awaiting Processing (Summary) Repor</w:delText>
        </w:r>
        <w:r w:rsidRPr="00407DB8" w:rsidDel="00A6137E">
          <w:delText>t</w:delText>
        </w:r>
        <w:bookmarkStart w:id="4301" w:name="_Toc517681413"/>
        <w:bookmarkStart w:id="4302" w:name="_Toc517781863"/>
        <w:bookmarkStart w:id="4303" w:name="_Toc517783130"/>
        <w:bookmarkStart w:id="4304" w:name="_Toc37695820"/>
        <w:bookmarkStart w:id="4305" w:name="_Toc47427742"/>
        <w:bookmarkEnd w:id="4301"/>
        <w:bookmarkEnd w:id="4302"/>
        <w:bookmarkEnd w:id="4303"/>
        <w:bookmarkEnd w:id="4304"/>
        <w:bookmarkEnd w:id="4305"/>
      </w:del>
    </w:p>
    <w:p w14:paraId="4DCF171E" w14:textId="402A4D0D" w:rsidR="00BC6B42" w:rsidDel="00A6137E" w:rsidRDefault="00BC6B42" w:rsidP="0045212A">
      <w:pPr>
        <w:pStyle w:val="BodyText"/>
        <w:rPr>
          <w:del w:id="4306" w:author="Author"/>
        </w:rPr>
      </w:pPr>
      <w:del w:id="4307" w:author="Author">
        <w:r w:rsidDel="00A6137E">
          <w:rPr>
            <w:noProof/>
          </w:rPr>
          <w:drawing>
            <wp:inline distT="0" distB="0" distL="0" distR="0" wp14:anchorId="0356325F" wp14:editId="74DFAD88">
              <wp:extent cx="5924550" cy="2686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24550" cy="2686050"/>
                      </a:xfrm>
                      <a:prstGeom prst="rect">
                        <a:avLst/>
                      </a:prstGeom>
                      <a:noFill/>
                      <a:ln>
                        <a:noFill/>
                      </a:ln>
                    </pic:spPr>
                  </pic:pic>
                </a:graphicData>
              </a:graphic>
            </wp:inline>
          </w:drawing>
        </w:r>
        <w:bookmarkStart w:id="4308" w:name="_Toc517681414"/>
        <w:bookmarkStart w:id="4309" w:name="_Toc517781864"/>
        <w:bookmarkStart w:id="4310" w:name="_Toc517783131"/>
        <w:bookmarkStart w:id="4311" w:name="_Toc37695821"/>
        <w:bookmarkStart w:id="4312" w:name="_Toc47427743"/>
        <w:bookmarkEnd w:id="4308"/>
        <w:bookmarkEnd w:id="4309"/>
        <w:bookmarkEnd w:id="4310"/>
        <w:bookmarkEnd w:id="4311"/>
        <w:bookmarkEnd w:id="4312"/>
      </w:del>
    </w:p>
    <w:p w14:paraId="1CB6A847" w14:textId="3A536A50" w:rsidR="00BC6B42" w:rsidRPr="00A8025B" w:rsidDel="00A6137E" w:rsidRDefault="003012D3" w:rsidP="0045212A">
      <w:pPr>
        <w:pStyle w:val="Caption"/>
        <w:rPr>
          <w:del w:id="4313" w:author="Author"/>
        </w:rPr>
      </w:pPr>
      <w:ins w:id="4314" w:author="Author">
        <w:del w:id="4315" w:author="Author">
          <w:r w:rsidRPr="00A8025B" w:rsidDel="00A6137E">
            <w:rPr>
              <w:b w:val="0"/>
              <w:noProof/>
            </w:rPr>
            <w:drawing>
              <wp:inline distT="0" distB="0" distL="0" distR="0" wp14:anchorId="1CFC020F" wp14:editId="65F36B35">
                <wp:extent cx="5943600" cy="2075695"/>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075695"/>
                        </a:xfrm>
                        <a:prstGeom prst="rect">
                          <a:avLst/>
                        </a:prstGeom>
                        <a:noFill/>
                        <a:ln>
                          <a:noFill/>
                        </a:ln>
                      </pic:spPr>
                    </pic:pic>
                  </a:graphicData>
                </a:graphic>
              </wp:inline>
            </w:drawing>
          </w:r>
        </w:del>
      </w:ins>
      <w:del w:id="4316" w:author="Author">
        <w:r w:rsidR="00BC6B42" w:rsidRPr="00A8025B" w:rsidDel="00A6137E">
          <w:delText xml:space="preserve">Figure </w:delText>
        </w:r>
      </w:del>
      <w:ins w:id="4317" w:author="Author">
        <w:del w:id="4318" w:author="Author">
          <w:r w:rsidR="007E6482" w:rsidRPr="00A8025B" w:rsidDel="00A6137E">
            <w:rPr>
              <w:b w:val="0"/>
            </w:rPr>
            <w:fldChar w:fldCharType="begin"/>
          </w:r>
          <w:r w:rsidR="007E6482" w:rsidRPr="00A8025B" w:rsidDel="00A6137E">
            <w:delInstrText xml:space="preserve"> SEQ Figure \* ARABIC </w:delInstrText>
          </w:r>
          <w:r w:rsidR="007E6482" w:rsidRPr="00A8025B" w:rsidDel="00A6137E">
            <w:rPr>
              <w:b w:val="0"/>
            </w:rPr>
            <w:fldChar w:fldCharType="separate"/>
          </w:r>
          <w:r w:rsidR="007E6482" w:rsidRPr="00A8025B" w:rsidDel="00A6137E">
            <w:rPr>
              <w:noProof/>
            </w:rPr>
            <w:delText>37</w:delText>
          </w:r>
          <w:r w:rsidR="007E6482" w:rsidRPr="00A8025B" w:rsidDel="00A6137E">
            <w:rPr>
              <w:b w:val="0"/>
              <w:noProof/>
            </w:rPr>
            <w:fldChar w:fldCharType="end"/>
          </w:r>
          <w:r w:rsidR="007E6482" w:rsidRPr="00A8025B" w:rsidDel="00A6137E">
            <w:delText xml:space="preserve"> </w:delText>
          </w:r>
        </w:del>
      </w:ins>
      <w:del w:id="4319" w:author="Author">
        <w:r w:rsidR="00A13119" w:rsidRPr="00A8025B" w:rsidDel="00A6137E">
          <w:delText>33</w:delText>
        </w:r>
        <w:r w:rsidR="00BC6B42" w:rsidRPr="00A8025B" w:rsidDel="00A6137E">
          <w:delText xml:space="preserve"> – Claims In Process (Summary) Report</w:delText>
        </w:r>
        <w:bookmarkStart w:id="4320" w:name="_Toc517681415"/>
        <w:bookmarkStart w:id="4321" w:name="_Toc517781865"/>
        <w:bookmarkStart w:id="4322" w:name="_Toc517783132"/>
        <w:bookmarkStart w:id="4323" w:name="_Toc37695822"/>
        <w:bookmarkStart w:id="4324" w:name="_Toc47427744"/>
        <w:bookmarkEnd w:id="4320"/>
        <w:bookmarkEnd w:id="4321"/>
        <w:bookmarkEnd w:id="4322"/>
        <w:bookmarkEnd w:id="4323"/>
        <w:bookmarkEnd w:id="4324"/>
      </w:del>
    </w:p>
    <w:p w14:paraId="26625F1F" w14:textId="3B1E472E" w:rsidR="00BC6B42" w:rsidRPr="0036161D" w:rsidDel="00A6137E" w:rsidRDefault="00BC6B42" w:rsidP="0045212A">
      <w:pPr>
        <w:rPr>
          <w:del w:id="4325" w:author="Author"/>
        </w:rPr>
      </w:pPr>
      <w:del w:id="4326" w:author="Author">
        <w:r w:rsidDel="00A6137E">
          <w:delText>This is the resulting report from the Claims Awaiting Processing (Summary) report. This can be rendered in either PDF or CSV format with no deviation in data from the two formats. The report name is listed in the top left with the grey box in the top right corner indicating the parameters under which the report was generated including the date type, start and end date of date range/max age, project indicator, service types, and stations.</w:delText>
        </w:r>
        <w:bookmarkStart w:id="4327" w:name="_Toc517681416"/>
        <w:bookmarkStart w:id="4328" w:name="_Toc517781866"/>
        <w:bookmarkStart w:id="4329" w:name="_Toc517783133"/>
        <w:bookmarkStart w:id="4330" w:name="_Toc37695823"/>
        <w:bookmarkStart w:id="4331" w:name="_Toc47427745"/>
        <w:bookmarkEnd w:id="4327"/>
        <w:bookmarkEnd w:id="4328"/>
        <w:bookmarkEnd w:id="4329"/>
        <w:bookmarkEnd w:id="4330"/>
        <w:bookmarkEnd w:id="4331"/>
      </w:del>
    </w:p>
    <w:p w14:paraId="26E7EC00" w14:textId="139D941E" w:rsidR="00BC6B42" w:rsidRPr="0036161D" w:rsidDel="00A6137E" w:rsidRDefault="00BC6B42" w:rsidP="0045212A">
      <w:pPr>
        <w:rPr>
          <w:del w:id="4332" w:author="Author"/>
        </w:rPr>
      </w:pPr>
      <w:bookmarkStart w:id="4333" w:name="_Toc517681417"/>
      <w:bookmarkStart w:id="4334" w:name="_Toc517781867"/>
      <w:bookmarkStart w:id="4335" w:name="_Toc517783134"/>
      <w:bookmarkStart w:id="4336" w:name="_Toc37695824"/>
      <w:bookmarkStart w:id="4337" w:name="_Toc47427746"/>
      <w:bookmarkEnd w:id="4333"/>
      <w:bookmarkEnd w:id="4334"/>
      <w:bookmarkEnd w:id="4335"/>
      <w:bookmarkEnd w:id="4336"/>
      <w:bookmarkEnd w:id="4337"/>
    </w:p>
    <w:p w14:paraId="2A557745" w14:textId="290DF82B" w:rsidR="00BC6B42" w:rsidRPr="006B2069" w:rsidDel="00A6137E" w:rsidRDefault="00BC6B42" w:rsidP="0045212A">
      <w:pPr>
        <w:pStyle w:val="BodyText"/>
        <w:rPr>
          <w:del w:id="4338" w:author="Author"/>
          <w:b/>
        </w:rPr>
      </w:pPr>
      <w:del w:id="4339" w:author="Author">
        <w:r w:rsidDel="00A6137E">
          <w:rPr>
            <w:b/>
          </w:rPr>
          <w:delText>Header:</w:delText>
        </w:r>
        <w:bookmarkStart w:id="4340" w:name="_Toc517681418"/>
        <w:bookmarkStart w:id="4341" w:name="_Toc517781868"/>
        <w:bookmarkStart w:id="4342" w:name="_Toc517783135"/>
        <w:bookmarkStart w:id="4343" w:name="_Toc37695825"/>
        <w:bookmarkStart w:id="4344" w:name="_Toc47427747"/>
        <w:bookmarkEnd w:id="4340"/>
        <w:bookmarkEnd w:id="4341"/>
        <w:bookmarkEnd w:id="4342"/>
        <w:bookmarkEnd w:id="4343"/>
        <w:bookmarkEnd w:id="4344"/>
      </w:del>
    </w:p>
    <w:p w14:paraId="2BCD5F8B" w14:textId="5CFFF4D7" w:rsidR="00BC6B42" w:rsidDel="00A6137E" w:rsidRDefault="00BC6B42" w:rsidP="00E8623F">
      <w:pPr>
        <w:pStyle w:val="BodyText"/>
        <w:numPr>
          <w:ilvl w:val="0"/>
          <w:numId w:val="39"/>
        </w:numPr>
        <w:rPr>
          <w:del w:id="4345" w:author="Author"/>
        </w:rPr>
      </w:pPr>
      <w:del w:id="4346" w:author="Author">
        <w:r w:rsidDel="00A6137E">
          <w:delText>Service Type – Column header for the claim type, either Dental, Professional, or Institutional</w:delText>
        </w:r>
        <w:bookmarkStart w:id="4347" w:name="_Toc517681419"/>
        <w:bookmarkStart w:id="4348" w:name="_Toc517781869"/>
        <w:bookmarkStart w:id="4349" w:name="_Toc517783136"/>
        <w:bookmarkStart w:id="4350" w:name="_Toc37695826"/>
        <w:bookmarkStart w:id="4351" w:name="_Toc47427748"/>
        <w:bookmarkEnd w:id="4347"/>
        <w:bookmarkEnd w:id="4348"/>
        <w:bookmarkEnd w:id="4349"/>
        <w:bookmarkEnd w:id="4350"/>
        <w:bookmarkEnd w:id="4351"/>
      </w:del>
    </w:p>
    <w:p w14:paraId="00D72A4C" w14:textId="46713721" w:rsidR="00BC6B42" w:rsidDel="00A6137E" w:rsidRDefault="00BC6B42" w:rsidP="00E8623F">
      <w:pPr>
        <w:pStyle w:val="BodyText"/>
        <w:numPr>
          <w:ilvl w:val="0"/>
          <w:numId w:val="39"/>
        </w:numPr>
        <w:rPr>
          <w:del w:id="4352" w:author="Author"/>
        </w:rPr>
      </w:pPr>
      <w:del w:id="4353" w:author="Author">
        <w:r w:rsidDel="00A6137E">
          <w:delText>Claim Count – Column Header for the sum of each service type, with rows for PROF (Professional), DENT (Dental), and INST (Institutional)</w:delText>
        </w:r>
        <w:bookmarkStart w:id="4354" w:name="_Toc517681420"/>
        <w:bookmarkStart w:id="4355" w:name="_Toc517781870"/>
        <w:bookmarkStart w:id="4356" w:name="_Toc517783137"/>
        <w:bookmarkStart w:id="4357" w:name="_Toc37695827"/>
        <w:bookmarkStart w:id="4358" w:name="_Toc47427749"/>
        <w:bookmarkEnd w:id="4354"/>
        <w:bookmarkEnd w:id="4355"/>
        <w:bookmarkEnd w:id="4356"/>
        <w:bookmarkEnd w:id="4357"/>
        <w:bookmarkEnd w:id="4358"/>
      </w:del>
    </w:p>
    <w:p w14:paraId="597E4E12" w14:textId="7FD19288" w:rsidR="00BC6B42" w:rsidRPr="00811AF9" w:rsidDel="00A6137E" w:rsidRDefault="00BC6B42" w:rsidP="00E8623F">
      <w:pPr>
        <w:pStyle w:val="ListParagraph"/>
        <w:numPr>
          <w:ilvl w:val="0"/>
          <w:numId w:val="39"/>
        </w:numPr>
        <w:spacing w:before="0" w:after="0"/>
        <w:rPr>
          <w:del w:id="4359" w:author="Author"/>
        </w:rPr>
      </w:pPr>
      <w:del w:id="4360" w:author="Author">
        <w:r w:rsidDel="00A6137E">
          <w:delText xml:space="preserve">Total – A grand sum of all claims listed for each service type. </w:delText>
        </w:r>
        <w:bookmarkStart w:id="4361" w:name="_Toc517681421"/>
        <w:bookmarkStart w:id="4362" w:name="_Toc517781871"/>
        <w:bookmarkStart w:id="4363" w:name="_Toc517783138"/>
        <w:bookmarkStart w:id="4364" w:name="_Toc37695828"/>
        <w:bookmarkStart w:id="4365" w:name="_Toc47427750"/>
        <w:bookmarkEnd w:id="4361"/>
        <w:bookmarkEnd w:id="4362"/>
        <w:bookmarkEnd w:id="4363"/>
        <w:bookmarkEnd w:id="4364"/>
        <w:bookmarkEnd w:id="4365"/>
      </w:del>
    </w:p>
    <w:p w14:paraId="5D85E5AD" w14:textId="043BC46D" w:rsidR="00BC6B42" w:rsidDel="00A6137E" w:rsidRDefault="00BC6B42" w:rsidP="007B24D4">
      <w:pPr>
        <w:pStyle w:val="Heading2"/>
        <w:ind w:left="432" w:hanging="432"/>
        <w:rPr>
          <w:del w:id="4366" w:author="Author"/>
        </w:rPr>
      </w:pPr>
      <w:del w:id="4367" w:author="Author">
        <w:r w:rsidDel="00A6137E">
          <w:delText xml:space="preserve">Claims Awaiting Processing Report </w:delText>
        </w:r>
        <w:r w:rsidRPr="00D0727D" w:rsidDel="00A6137E">
          <w:delText>Page</w:delText>
        </w:r>
        <w:bookmarkStart w:id="4368" w:name="_Toc517681422"/>
        <w:bookmarkStart w:id="4369" w:name="_Toc517781872"/>
        <w:bookmarkStart w:id="4370" w:name="_Toc517783139"/>
        <w:bookmarkStart w:id="4371" w:name="_Toc37695829"/>
        <w:bookmarkStart w:id="4372" w:name="_Toc47427751"/>
        <w:bookmarkEnd w:id="4368"/>
        <w:bookmarkEnd w:id="4369"/>
        <w:bookmarkEnd w:id="4370"/>
        <w:bookmarkEnd w:id="4371"/>
        <w:bookmarkEnd w:id="4372"/>
      </w:del>
    </w:p>
    <w:p w14:paraId="74C8FAAE" w14:textId="44E82F91" w:rsidR="00BC6B42" w:rsidDel="00A6137E" w:rsidRDefault="00BC6B42" w:rsidP="0045212A">
      <w:pPr>
        <w:pStyle w:val="BodyText"/>
        <w:rPr>
          <w:del w:id="4373" w:author="Author"/>
        </w:rPr>
      </w:pPr>
      <w:del w:id="4374" w:author="Author">
        <w:r w:rsidDel="00A6137E">
          <w:rPr>
            <w:noProof/>
          </w:rPr>
          <w:drawing>
            <wp:inline distT="0" distB="0" distL="0" distR="0" wp14:anchorId="01A8609F" wp14:editId="214270D9">
              <wp:extent cx="5943600" cy="3124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bookmarkStart w:id="4375" w:name="_Toc517681423"/>
        <w:bookmarkStart w:id="4376" w:name="_Toc517781873"/>
        <w:bookmarkStart w:id="4377" w:name="_Toc517783140"/>
        <w:bookmarkStart w:id="4378" w:name="_Toc37695830"/>
        <w:bookmarkStart w:id="4379" w:name="_Toc47427752"/>
        <w:bookmarkEnd w:id="4375"/>
        <w:bookmarkEnd w:id="4376"/>
        <w:bookmarkEnd w:id="4377"/>
        <w:bookmarkEnd w:id="4378"/>
        <w:bookmarkEnd w:id="4379"/>
      </w:del>
    </w:p>
    <w:p w14:paraId="5D45E76F" w14:textId="60C45301" w:rsidR="00BC6B42" w:rsidRPr="00A8025B" w:rsidDel="00A6137E" w:rsidRDefault="003012D3" w:rsidP="0045212A">
      <w:pPr>
        <w:pStyle w:val="Caption"/>
        <w:rPr>
          <w:del w:id="4380" w:author="Author"/>
        </w:rPr>
      </w:pPr>
      <w:ins w:id="4381" w:author="Author">
        <w:del w:id="4382" w:author="Author">
          <w:r w:rsidRPr="00A8025B" w:rsidDel="00A6137E">
            <w:rPr>
              <w:b w:val="0"/>
              <w:noProof/>
            </w:rPr>
            <w:drawing>
              <wp:inline distT="0" distB="0" distL="0" distR="0" wp14:anchorId="1C2442E4" wp14:editId="0D950843">
                <wp:extent cx="5943600" cy="4582745"/>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582745"/>
                        </a:xfrm>
                        <a:prstGeom prst="rect">
                          <a:avLst/>
                        </a:prstGeom>
                        <a:noFill/>
                        <a:ln>
                          <a:noFill/>
                        </a:ln>
                      </pic:spPr>
                    </pic:pic>
                  </a:graphicData>
                </a:graphic>
              </wp:inline>
            </w:drawing>
          </w:r>
        </w:del>
      </w:ins>
      <w:del w:id="4383" w:author="Author">
        <w:r w:rsidR="00BC6B42" w:rsidRPr="00A8025B" w:rsidDel="00A6137E">
          <w:delText xml:space="preserve">Figure </w:delText>
        </w:r>
      </w:del>
      <w:ins w:id="4384" w:author="Author">
        <w:del w:id="4385" w:author="Author">
          <w:r w:rsidR="007E6482" w:rsidRPr="00A8025B" w:rsidDel="00A6137E">
            <w:rPr>
              <w:b w:val="0"/>
            </w:rPr>
            <w:fldChar w:fldCharType="begin"/>
          </w:r>
          <w:r w:rsidR="007E6482" w:rsidRPr="00A8025B" w:rsidDel="00A6137E">
            <w:delInstrText xml:space="preserve"> SEQ Figure \* ARABIC </w:delInstrText>
          </w:r>
          <w:r w:rsidR="007E6482" w:rsidRPr="00A8025B" w:rsidDel="00A6137E">
            <w:rPr>
              <w:b w:val="0"/>
            </w:rPr>
            <w:fldChar w:fldCharType="separate"/>
          </w:r>
          <w:r w:rsidR="007E6482" w:rsidRPr="00A8025B" w:rsidDel="00A6137E">
            <w:rPr>
              <w:noProof/>
            </w:rPr>
            <w:delText>38</w:delText>
          </w:r>
          <w:r w:rsidR="007E6482" w:rsidRPr="00A8025B" w:rsidDel="00A6137E">
            <w:rPr>
              <w:b w:val="0"/>
              <w:noProof/>
            </w:rPr>
            <w:fldChar w:fldCharType="end"/>
          </w:r>
          <w:r w:rsidR="007E6482" w:rsidRPr="00A8025B" w:rsidDel="00A6137E">
            <w:delText xml:space="preserve"> </w:delText>
          </w:r>
        </w:del>
      </w:ins>
      <w:del w:id="4386" w:author="Author">
        <w:r w:rsidR="00A13119" w:rsidRPr="00A8025B" w:rsidDel="00A6137E">
          <w:delText>34</w:delText>
        </w:r>
        <w:r w:rsidR="00BC6B42" w:rsidRPr="00A8025B" w:rsidDel="00A6137E">
          <w:delText xml:space="preserve"> – Claims Awaiting Processing Report Page</w:delText>
        </w:r>
        <w:bookmarkStart w:id="4387" w:name="_Toc517681424"/>
        <w:bookmarkStart w:id="4388" w:name="_Toc517781874"/>
        <w:bookmarkStart w:id="4389" w:name="_Toc517783141"/>
        <w:bookmarkStart w:id="4390" w:name="_Toc37695831"/>
        <w:bookmarkStart w:id="4391" w:name="_Toc47427753"/>
        <w:bookmarkEnd w:id="4387"/>
        <w:bookmarkEnd w:id="4388"/>
        <w:bookmarkEnd w:id="4389"/>
        <w:bookmarkEnd w:id="4390"/>
        <w:bookmarkEnd w:id="4391"/>
      </w:del>
    </w:p>
    <w:p w14:paraId="5DCC81D6" w14:textId="471A570D" w:rsidR="00BC6B42" w:rsidDel="00A6137E" w:rsidRDefault="00BC6B42" w:rsidP="0045212A">
      <w:pPr>
        <w:pStyle w:val="BodyText"/>
        <w:rPr>
          <w:del w:id="4392" w:author="Author"/>
        </w:rPr>
      </w:pPr>
      <w:del w:id="4393" w:author="Author">
        <w:r w:rsidDel="00A6137E">
          <w:delText>The Claims Awaiting Processing Report page allows users to generate a report displaying a view of claims still awaiting processing by type and project across stations to which users have access. These claims can further be reported upon by received date or modified date and filtered by either a claim age or date range. The report results can then be sorted by date, name, or claim ID and rendered in either PDF or CSV format with a parameter that can be set from 1-60,000 results. The report can only be generated when at least one claim type (Professional, Institutional, and/or Dental) are selected, otherwise the button to generate the report is greyed out and unable to be clicked (as per the image above)</w:delText>
        </w:r>
        <w:bookmarkStart w:id="4394" w:name="_Toc517681425"/>
        <w:bookmarkStart w:id="4395" w:name="_Toc517781875"/>
        <w:bookmarkStart w:id="4396" w:name="_Toc517783142"/>
        <w:bookmarkStart w:id="4397" w:name="_Toc37695832"/>
        <w:bookmarkStart w:id="4398" w:name="_Toc47427754"/>
        <w:bookmarkEnd w:id="4394"/>
        <w:bookmarkEnd w:id="4395"/>
        <w:bookmarkEnd w:id="4396"/>
        <w:bookmarkEnd w:id="4397"/>
        <w:bookmarkEnd w:id="4398"/>
      </w:del>
    </w:p>
    <w:p w14:paraId="099DD9E5" w14:textId="588A617E" w:rsidR="00BC6B42" w:rsidRPr="0031403D" w:rsidDel="00A6137E" w:rsidRDefault="00BC6B42" w:rsidP="0045212A">
      <w:pPr>
        <w:rPr>
          <w:del w:id="4399" w:author="Author"/>
        </w:rPr>
      </w:pPr>
      <w:bookmarkStart w:id="4400" w:name="_Toc517681426"/>
      <w:bookmarkStart w:id="4401" w:name="_Toc517781876"/>
      <w:bookmarkStart w:id="4402" w:name="_Toc517783143"/>
      <w:bookmarkStart w:id="4403" w:name="_Toc37695833"/>
      <w:bookmarkStart w:id="4404" w:name="_Toc47427755"/>
      <w:bookmarkEnd w:id="4400"/>
      <w:bookmarkEnd w:id="4401"/>
      <w:bookmarkEnd w:id="4402"/>
      <w:bookmarkEnd w:id="4403"/>
      <w:bookmarkEnd w:id="4404"/>
    </w:p>
    <w:p w14:paraId="07BCCFEE" w14:textId="391DABCB" w:rsidR="00BC6B42" w:rsidDel="00A6137E" w:rsidRDefault="00BC6B42" w:rsidP="0045212A">
      <w:pPr>
        <w:pStyle w:val="BodyText"/>
        <w:rPr>
          <w:del w:id="4405" w:author="Author"/>
          <w:b/>
        </w:rPr>
      </w:pPr>
      <w:del w:id="4406" w:author="Author">
        <w:r w:rsidDel="00A6137E">
          <w:rPr>
            <w:b/>
          </w:rPr>
          <w:delText>Report Parameters:</w:delText>
        </w:r>
        <w:bookmarkStart w:id="4407" w:name="_Toc517681427"/>
        <w:bookmarkStart w:id="4408" w:name="_Toc517781877"/>
        <w:bookmarkStart w:id="4409" w:name="_Toc517783144"/>
        <w:bookmarkStart w:id="4410" w:name="_Toc37695834"/>
        <w:bookmarkStart w:id="4411" w:name="_Toc47427756"/>
        <w:bookmarkEnd w:id="4407"/>
        <w:bookmarkEnd w:id="4408"/>
        <w:bookmarkEnd w:id="4409"/>
        <w:bookmarkEnd w:id="4410"/>
        <w:bookmarkEnd w:id="4411"/>
      </w:del>
    </w:p>
    <w:p w14:paraId="7181979A" w14:textId="051069E6" w:rsidR="00BC6B42" w:rsidRPr="00EC3820" w:rsidDel="00A6137E" w:rsidRDefault="00BC6B42" w:rsidP="00E8623F">
      <w:pPr>
        <w:pStyle w:val="BodyText"/>
        <w:numPr>
          <w:ilvl w:val="0"/>
          <w:numId w:val="40"/>
        </w:numPr>
        <w:rPr>
          <w:del w:id="4412" w:author="Author"/>
        </w:rPr>
      </w:pPr>
      <w:del w:id="4413" w:author="Author">
        <w:r w:rsidDel="00A6137E">
          <w:delText>Type – Parameter for the type of claim – Institutional, Professional, or Dental</w:delText>
        </w:r>
        <w:bookmarkStart w:id="4414" w:name="_Toc517681428"/>
        <w:bookmarkStart w:id="4415" w:name="_Toc517781878"/>
        <w:bookmarkStart w:id="4416" w:name="_Toc517783145"/>
        <w:bookmarkStart w:id="4417" w:name="_Toc37695835"/>
        <w:bookmarkStart w:id="4418" w:name="_Toc47427757"/>
        <w:bookmarkEnd w:id="4414"/>
        <w:bookmarkEnd w:id="4415"/>
        <w:bookmarkEnd w:id="4416"/>
        <w:bookmarkEnd w:id="4417"/>
        <w:bookmarkEnd w:id="4418"/>
      </w:del>
    </w:p>
    <w:p w14:paraId="13A1ED5A" w14:textId="2022B05D" w:rsidR="00BC6B42" w:rsidDel="00A6137E" w:rsidRDefault="00BC6B42" w:rsidP="00E8623F">
      <w:pPr>
        <w:pStyle w:val="BodyText"/>
        <w:numPr>
          <w:ilvl w:val="0"/>
          <w:numId w:val="40"/>
        </w:numPr>
        <w:rPr>
          <w:del w:id="4419" w:author="Author"/>
        </w:rPr>
      </w:pPr>
      <w:del w:id="4420" w:author="Author">
        <w:r w:rsidDel="00A6137E">
          <w:delText xml:space="preserve">Project – Parameter for the HERO program indicator, filtering on whether or not the claim is associated with the HERO program or to display all. </w:delText>
        </w:r>
        <w:bookmarkStart w:id="4421" w:name="_Toc517681429"/>
        <w:bookmarkStart w:id="4422" w:name="_Toc517781879"/>
        <w:bookmarkStart w:id="4423" w:name="_Toc517783146"/>
        <w:bookmarkStart w:id="4424" w:name="_Toc37695836"/>
        <w:bookmarkStart w:id="4425" w:name="_Toc47427758"/>
        <w:bookmarkEnd w:id="4421"/>
        <w:bookmarkEnd w:id="4422"/>
        <w:bookmarkEnd w:id="4423"/>
        <w:bookmarkEnd w:id="4424"/>
        <w:bookmarkEnd w:id="4425"/>
      </w:del>
    </w:p>
    <w:p w14:paraId="461B59A8" w14:textId="2FF8C096" w:rsidR="00BC6B42" w:rsidRPr="00DD20F9" w:rsidDel="00A6137E" w:rsidRDefault="00BC6B42" w:rsidP="00E8623F">
      <w:pPr>
        <w:pStyle w:val="BodyText"/>
        <w:numPr>
          <w:ilvl w:val="0"/>
          <w:numId w:val="40"/>
        </w:numPr>
        <w:rPr>
          <w:del w:id="4426" w:author="Author"/>
          <w:b/>
        </w:rPr>
      </w:pPr>
      <w:del w:id="4427" w:author="Author">
        <w:r w:rsidDel="00A6137E">
          <w:delText>Station – Parameter for the identifier of the station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4428" w:name="_Toc517681430"/>
        <w:bookmarkStart w:id="4429" w:name="_Toc517781880"/>
        <w:bookmarkStart w:id="4430" w:name="_Toc517783147"/>
        <w:bookmarkStart w:id="4431" w:name="_Toc37695837"/>
        <w:bookmarkStart w:id="4432" w:name="_Toc47427759"/>
        <w:bookmarkEnd w:id="4428"/>
        <w:bookmarkEnd w:id="4429"/>
        <w:bookmarkEnd w:id="4430"/>
        <w:bookmarkEnd w:id="4431"/>
        <w:bookmarkEnd w:id="4432"/>
      </w:del>
    </w:p>
    <w:p w14:paraId="224B5235" w14:textId="0D924393" w:rsidR="00BC6B42" w:rsidRPr="004245D3" w:rsidDel="00A6137E" w:rsidRDefault="00BC6B42" w:rsidP="00E8623F">
      <w:pPr>
        <w:pStyle w:val="BodyText"/>
        <w:numPr>
          <w:ilvl w:val="1"/>
          <w:numId w:val="40"/>
        </w:numPr>
        <w:rPr>
          <w:del w:id="4433" w:author="Author"/>
          <w:b/>
        </w:rPr>
      </w:pPr>
      <w:del w:id="4434" w:author="Author">
        <w:r w:rsidDel="00A6137E">
          <w:delText>Select All – Selects all stations to which that user has access</w:delText>
        </w:r>
        <w:bookmarkStart w:id="4435" w:name="_Toc517681431"/>
        <w:bookmarkStart w:id="4436" w:name="_Toc517781881"/>
        <w:bookmarkStart w:id="4437" w:name="_Toc517783148"/>
        <w:bookmarkStart w:id="4438" w:name="_Toc37695838"/>
        <w:bookmarkStart w:id="4439" w:name="_Toc47427760"/>
        <w:bookmarkEnd w:id="4435"/>
        <w:bookmarkEnd w:id="4436"/>
        <w:bookmarkEnd w:id="4437"/>
        <w:bookmarkEnd w:id="4438"/>
        <w:bookmarkEnd w:id="4439"/>
      </w:del>
    </w:p>
    <w:p w14:paraId="3E9D7C5E" w14:textId="3EC9D581" w:rsidR="00BC6B42" w:rsidRPr="004245D3" w:rsidDel="00A6137E" w:rsidRDefault="00BC6B42" w:rsidP="00E8623F">
      <w:pPr>
        <w:pStyle w:val="BodyText"/>
        <w:numPr>
          <w:ilvl w:val="1"/>
          <w:numId w:val="40"/>
        </w:numPr>
        <w:rPr>
          <w:del w:id="4440" w:author="Author"/>
          <w:b/>
        </w:rPr>
      </w:pPr>
      <w:del w:id="4441" w:author="Author">
        <w:r w:rsidDel="00A6137E">
          <w:delText>Clear All – Removes all stations from selection</w:delText>
        </w:r>
        <w:bookmarkStart w:id="4442" w:name="_Toc517681432"/>
        <w:bookmarkStart w:id="4443" w:name="_Toc517781882"/>
        <w:bookmarkStart w:id="4444" w:name="_Toc517783149"/>
        <w:bookmarkStart w:id="4445" w:name="_Toc37695839"/>
        <w:bookmarkStart w:id="4446" w:name="_Toc47427761"/>
        <w:bookmarkEnd w:id="4442"/>
        <w:bookmarkEnd w:id="4443"/>
        <w:bookmarkEnd w:id="4444"/>
        <w:bookmarkEnd w:id="4445"/>
        <w:bookmarkEnd w:id="4446"/>
      </w:del>
    </w:p>
    <w:p w14:paraId="3AB8F612" w14:textId="578151F9" w:rsidR="00BC6B42" w:rsidRPr="004245D3" w:rsidDel="00A6137E" w:rsidRDefault="00BC6B42" w:rsidP="00E8623F">
      <w:pPr>
        <w:pStyle w:val="BodyText"/>
        <w:numPr>
          <w:ilvl w:val="0"/>
          <w:numId w:val="40"/>
        </w:numPr>
        <w:rPr>
          <w:del w:id="4447" w:author="Author"/>
          <w:b/>
        </w:rPr>
      </w:pPr>
      <w:del w:id="4448" w:author="Author">
        <w:r w:rsidDel="00A6137E">
          <w:delText>Date – Parameter to determine the date range method for claims to be displayed with claims being selected either by Received Date or Modified Date</w:delText>
        </w:r>
        <w:bookmarkStart w:id="4449" w:name="_Toc517681433"/>
        <w:bookmarkStart w:id="4450" w:name="_Toc517781883"/>
        <w:bookmarkStart w:id="4451" w:name="_Toc517783150"/>
        <w:bookmarkStart w:id="4452" w:name="_Toc37695840"/>
        <w:bookmarkStart w:id="4453" w:name="_Toc47427762"/>
        <w:bookmarkEnd w:id="4449"/>
        <w:bookmarkEnd w:id="4450"/>
        <w:bookmarkEnd w:id="4451"/>
        <w:bookmarkEnd w:id="4452"/>
        <w:bookmarkEnd w:id="4453"/>
      </w:del>
    </w:p>
    <w:p w14:paraId="64C4D4CC" w14:textId="0A36980B" w:rsidR="00BC6B42" w:rsidRPr="004245D3" w:rsidDel="00A6137E" w:rsidRDefault="00BC6B42" w:rsidP="00E8623F">
      <w:pPr>
        <w:pStyle w:val="BodyText"/>
        <w:numPr>
          <w:ilvl w:val="0"/>
          <w:numId w:val="40"/>
        </w:numPr>
        <w:rPr>
          <w:del w:id="4454" w:author="Author"/>
          <w:b/>
        </w:rPr>
      </w:pPr>
      <w:del w:id="4455" w:author="Author">
        <w:r w:rsidDel="00A6137E">
          <w:delText>Claim Age - One of two options for the Date parameter</w:delText>
        </w:r>
        <w:bookmarkStart w:id="4456" w:name="_Toc517681434"/>
        <w:bookmarkStart w:id="4457" w:name="_Toc517781884"/>
        <w:bookmarkStart w:id="4458" w:name="_Toc517783151"/>
        <w:bookmarkStart w:id="4459" w:name="_Toc37695841"/>
        <w:bookmarkStart w:id="4460" w:name="_Toc47427763"/>
        <w:bookmarkEnd w:id="4456"/>
        <w:bookmarkEnd w:id="4457"/>
        <w:bookmarkEnd w:id="4458"/>
        <w:bookmarkEnd w:id="4459"/>
        <w:bookmarkEnd w:id="4460"/>
      </w:del>
    </w:p>
    <w:p w14:paraId="6E248227" w14:textId="4E1EC3EB" w:rsidR="00BC6B42" w:rsidRPr="004245D3" w:rsidDel="00A6137E" w:rsidRDefault="00BC6B42" w:rsidP="00E8623F">
      <w:pPr>
        <w:pStyle w:val="BodyText"/>
        <w:numPr>
          <w:ilvl w:val="1"/>
          <w:numId w:val="40"/>
        </w:numPr>
        <w:rPr>
          <w:del w:id="4461" w:author="Author"/>
          <w:b/>
        </w:rPr>
      </w:pPr>
      <w:del w:id="4462" w:author="Author">
        <w:r w:rsidDel="00A6137E">
          <w:delText>Max Age – How far back in units of days that claims will be retrieved; this number includes the current date</w:delText>
        </w:r>
        <w:bookmarkStart w:id="4463" w:name="_Toc517681435"/>
        <w:bookmarkStart w:id="4464" w:name="_Toc517781885"/>
        <w:bookmarkStart w:id="4465" w:name="_Toc517783152"/>
        <w:bookmarkStart w:id="4466" w:name="_Toc37695842"/>
        <w:bookmarkStart w:id="4467" w:name="_Toc47427764"/>
        <w:bookmarkEnd w:id="4463"/>
        <w:bookmarkEnd w:id="4464"/>
        <w:bookmarkEnd w:id="4465"/>
        <w:bookmarkEnd w:id="4466"/>
        <w:bookmarkEnd w:id="4467"/>
      </w:del>
    </w:p>
    <w:p w14:paraId="09A20F87" w14:textId="181A8342" w:rsidR="00BC6B42" w:rsidRPr="004245D3" w:rsidDel="00A6137E" w:rsidRDefault="00BC6B42" w:rsidP="00E8623F">
      <w:pPr>
        <w:pStyle w:val="BodyText"/>
        <w:numPr>
          <w:ilvl w:val="0"/>
          <w:numId w:val="40"/>
        </w:numPr>
        <w:rPr>
          <w:del w:id="4468" w:author="Author"/>
        </w:rPr>
      </w:pPr>
      <w:del w:id="4469" w:author="Author">
        <w:r w:rsidDel="00A6137E">
          <w:delText>Date Range – The second of the two options for the Date parameter. Selects a beginning and end date with the range in between the two being the window for which claims are searched</w:delText>
        </w:r>
        <w:bookmarkStart w:id="4470" w:name="_Toc517681436"/>
        <w:bookmarkStart w:id="4471" w:name="_Toc517781886"/>
        <w:bookmarkStart w:id="4472" w:name="_Toc517783153"/>
        <w:bookmarkStart w:id="4473" w:name="_Toc37695843"/>
        <w:bookmarkStart w:id="4474" w:name="_Toc47427765"/>
        <w:bookmarkEnd w:id="4470"/>
        <w:bookmarkEnd w:id="4471"/>
        <w:bookmarkEnd w:id="4472"/>
        <w:bookmarkEnd w:id="4473"/>
        <w:bookmarkEnd w:id="4474"/>
      </w:del>
    </w:p>
    <w:p w14:paraId="293A5D2D" w14:textId="09676844" w:rsidR="00BC6B42" w:rsidRPr="004245D3" w:rsidDel="00A6137E" w:rsidRDefault="00BC6B42" w:rsidP="00E8623F">
      <w:pPr>
        <w:pStyle w:val="BodyText"/>
        <w:numPr>
          <w:ilvl w:val="0"/>
          <w:numId w:val="40"/>
        </w:numPr>
        <w:rPr>
          <w:del w:id="4475" w:author="Author"/>
          <w:b/>
        </w:rPr>
      </w:pPr>
      <w:del w:id="4476" w:author="Author">
        <w:r w:rsidDel="00A6137E">
          <w:delText>Sort By – Parameter indicating if claims are sorted by Date, alphabetically by Name, or by Claim ID</w:delText>
        </w:r>
        <w:bookmarkStart w:id="4477" w:name="_Toc517681437"/>
        <w:bookmarkStart w:id="4478" w:name="_Toc517781887"/>
        <w:bookmarkStart w:id="4479" w:name="_Toc517783154"/>
        <w:bookmarkStart w:id="4480" w:name="_Toc37695844"/>
        <w:bookmarkStart w:id="4481" w:name="_Toc47427766"/>
        <w:bookmarkEnd w:id="4477"/>
        <w:bookmarkEnd w:id="4478"/>
        <w:bookmarkEnd w:id="4479"/>
        <w:bookmarkEnd w:id="4480"/>
        <w:bookmarkEnd w:id="4481"/>
      </w:del>
    </w:p>
    <w:p w14:paraId="3F15447D" w14:textId="7F7EFFD3" w:rsidR="00BC6B42" w:rsidRPr="00E409EE" w:rsidDel="00A6137E" w:rsidRDefault="00BC6B42" w:rsidP="00E8623F">
      <w:pPr>
        <w:pStyle w:val="BodyText"/>
        <w:numPr>
          <w:ilvl w:val="0"/>
          <w:numId w:val="40"/>
        </w:numPr>
        <w:rPr>
          <w:del w:id="4482" w:author="Author"/>
          <w:b/>
        </w:rPr>
      </w:pPr>
      <w:del w:id="4483" w:author="Author">
        <w:r w:rsidDel="00A6137E">
          <w:delText>Format – Parameter that selects what format in which the report is generated</w:delText>
        </w:r>
        <w:bookmarkStart w:id="4484" w:name="_Toc517681438"/>
        <w:bookmarkStart w:id="4485" w:name="_Toc517781888"/>
        <w:bookmarkStart w:id="4486" w:name="_Toc517783155"/>
        <w:bookmarkStart w:id="4487" w:name="_Toc37695845"/>
        <w:bookmarkStart w:id="4488" w:name="_Toc47427767"/>
        <w:bookmarkEnd w:id="4484"/>
        <w:bookmarkEnd w:id="4485"/>
        <w:bookmarkEnd w:id="4486"/>
        <w:bookmarkEnd w:id="4487"/>
        <w:bookmarkEnd w:id="4488"/>
      </w:del>
    </w:p>
    <w:p w14:paraId="2DF151A4" w14:textId="38ECD394" w:rsidR="00BC6B42" w:rsidRPr="00E409EE" w:rsidDel="00A6137E" w:rsidRDefault="00BC6B42" w:rsidP="00E8623F">
      <w:pPr>
        <w:pStyle w:val="BodyText"/>
        <w:numPr>
          <w:ilvl w:val="1"/>
          <w:numId w:val="40"/>
        </w:numPr>
        <w:rPr>
          <w:del w:id="4489" w:author="Author"/>
          <w:b/>
        </w:rPr>
      </w:pPr>
      <w:del w:id="4490" w:author="Author">
        <w:r w:rsidDel="00A6137E">
          <w:delText>PDF – Creates a PDF document of the report</w:delText>
        </w:r>
        <w:bookmarkStart w:id="4491" w:name="_Toc517681439"/>
        <w:bookmarkStart w:id="4492" w:name="_Toc517781889"/>
        <w:bookmarkStart w:id="4493" w:name="_Toc517783156"/>
        <w:bookmarkStart w:id="4494" w:name="_Toc37695846"/>
        <w:bookmarkStart w:id="4495" w:name="_Toc47427768"/>
        <w:bookmarkEnd w:id="4491"/>
        <w:bookmarkEnd w:id="4492"/>
        <w:bookmarkEnd w:id="4493"/>
        <w:bookmarkEnd w:id="4494"/>
        <w:bookmarkEnd w:id="4495"/>
      </w:del>
    </w:p>
    <w:p w14:paraId="1DD5DF71" w14:textId="492E1980" w:rsidR="00BC6B42" w:rsidRPr="004245D3" w:rsidDel="00A6137E" w:rsidRDefault="00BC6B42" w:rsidP="00E8623F">
      <w:pPr>
        <w:pStyle w:val="BodyText"/>
        <w:numPr>
          <w:ilvl w:val="1"/>
          <w:numId w:val="40"/>
        </w:numPr>
        <w:rPr>
          <w:del w:id="4496" w:author="Author"/>
          <w:b/>
        </w:rPr>
      </w:pPr>
      <w:del w:id="4497" w:author="Author">
        <w:r w:rsidDel="00A6137E">
          <w:delText>CSF – Creates a CSF file of the report results</w:delText>
        </w:r>
        <w:bookmarkStart w:id="4498" w:name="_Toc517681440"/>
        <w:bookmarkStart w:id="4499" w:name="_Toc517781890"/>
        <w:bookmarkStart w:id="4500" w:name="_Toc517783157"/>
        <w:bookmarkStart w:id="4501" w:name="_Toc37695847"/>
        <w:bookmarkStart w:id="4502" w:name="_Toc47427769"/>
        <w:bookmarkEnd w:id="4498"/>
        <w:bookmarkEnd w:id="4499"/>
        <w:bookmarkEnd w:id="4500"/>
        <w:bookmarkEnd w:id="4501"/>
        <w:bookmarkEnd w:id="4502"/>
      </w:del>
    </w:p>
    <w:p w14:paraId="30E9A3E1" w14:textId="5E3CA5A0" w:rsidR="00BC6B42" w:rsidRPr="004245D3" w:rsidDel="00A6137E" w:rsidRDefault="00BC6B42" w:rsidP="00E8623F">
      <w:pPr>
        <w:pStyle w:val="BodyText"/>
        <w:numPr>
          <w:ilvl w:val="0"/>
          <w:numId w:val="40"/>
        </w:numPr>
        <w:rPr>
          <w:del w:id="4503" w:author="Author"/>
          <w:b/>
        </w:rPr>
      </w:pPr>
      <w:del w:id="4504" w:author="Author">
        <w:r w:rsidDel="00A6137E">
          <w:delText>Number of Results – Indicates the numerical limits of claims returned in the report for the above criteria</w:delText>
        </w:r>
        <w:bookmarkStart w:id="4505" w:name="_Toc517681441"/>
        <w:bookmarkStart w:id="4506" w:name="_Toc517781891"/>
        <w:bookmarkStart w:id="4507" w:name="_Toc517783158"/>
        <w:bookmarkStart w:id="4508" w:name="_Toc37695848"/>
        <w:bookmarkStart w:id="4509" w:name="_Toc47427770"/>
        <w:bookmarkEnd w:id="4505"/>
        <w:bookmarkEnd w:id="4506"/>
        <w:bookmarkEnd w:id="4507"/>
        <w:bookmarkEnd w:id="4508"/>
        <w:bookmarkEnd w:id="4509"/>
      </w:del>
    </w:p>
    <w:p w14:paraId="0E40C090" w14:textId="505E065B" w:rsidR="00BC6B42" w:rsidRPr="004245D3" w:rsidDel="00A6137E" w:rsidRDefault="00BC6B42" w:rsidP="0045212A">
      <w:pPr>
        <w:pStyle w:val="BodyText"/>
        <w:rPr>
          <w:del w:id="4510" w:author="Author"/>
          <w:b/>
        </w:rPr>
      </w:pPr>
      <w:del w:id="4511" w:author="Author">
        <w:r w:rsidRPr="004245D3" w:rsidDel="00A6137E">
          <w:rPr>
            <w:b/>
          </w:rPr>
          <w:delText>Buttons:</w:delText>
        </w:r>
        <w:bookmarkStart w:id="4512" w:name="_Toc517681442"/>
        <w:bookmarkStart w:id="4513" w:name="_Toc517781892"/>
        <w:bookmarkStart w:id="4514" w:name="_Toc517783159"/>
        <w:bookmarkStart w:id="4515" w:name="_Toc37695849"/>
        <w:bookmarkStart w:id="4516" w:name="_Toc47427771"/>
        <w:bookmarkEnd w:id="4512"/>
        <w:bookmarkEnd w:id="4513"/>
        <w:bookmarkEnd w:id="4514"/>
        <w:bookmarkEnd w:id="4515"/>
        <w:bookmarkEnd w:id="4516"/>
      </w:del>
    </w:p>
    <w:p w14:paraId="65281546" w14:textId="2A3C8552" w:rsidR="00BC6B42" w:rsidRPr="004245D3" w:rsidDel="00A6137E" w:rsidRDefault="00BC6B42" w:rsidP="00E8623F">
      <w:pPr>
        <w:pStyle w:val="BodyText"/>
        <w:numPr>
          <w:ilvl w:val="0"/>
          <w:numId w:val="40"/>
        </w:numPr>
        <w:rPr>
          <w:del w:id="4517" w:author="Author"/>
          <w:b/>
        </w:rPr>
      </w:pPr>
      <w:del w:id="4518" w:author="Author">
        <w:r w:rsidDel="00A6137E">
          <w:delText>Generate – Creates the report in the selected format per the indicated parameters. Can only be selected if at least one Type is checked.</w:delText>
        </w:r>
        <w:bookmarkStart w:id="4519" w:name="_Toc517681443"/>
        <w:bookmarkStart w:id="4520" w:name="_Toc517781893"/>
        <w:bookmarkStart w:id="4521" w:name="_Toc517783160"/>
        <w:bookmarkStart w:id="4522" w:name="_Toc37695850"/>
        <w:bookmarkStart w:id="4523" w:name="_Toc47427772"/>
        <w:bookmarkEnd w:id="4519"/>
        <w:bookmarkEnd w:id="4520"/>
        <w:bookmarkEnd w:id="4521"/>
        <w:bookmarkEnd w:id="4522"/>
        <w:bookmarkEnd w:id="4523"/>
      </w:del>
    </w:p>
    <w:p w14:paraId="4DC50AC7" w14:textId="3DD29CD4" w:rsidR="00BC6B42" w:rsidRPr="00DD20F9" w:rsidDel="00A6137E" w:rsidRDefault="00BC6B42" w:rsidP="00E8623F">
      <w:pPr>
        <w:pStyle w:val="BodyText"/>
        <w:numPr>
          <w:ilvl w:val="0"/>
          <w:numId w:val="40"/>
        </w:numPr>
        <w:rPr>
          <w:del w:id="4524" w:author="Author"/>
          <w:b/>
        </w:rPr>
      </w:pPr>
      <w:del w:id="4525" w:author="Author">
        <w:r w:rsidDel="00A6137E">
          <w:delText>Reset – Resets all parameters to the default settings as per first appearance of the page.</w:delText>
        </w:r>
        <w:bookmarkStart w:id="4526" w:name="_Toc517681444"/>
        <w:bookmarkStart w:id="4527" w:name="_Toc517781894"/>
        <w:bookmarkStart w:id="4528" w:name="_Toc517783161"/>
        <w:bookmarkStart w:id="4529" w:name="_Toc37695851"/>
        <w:bookmarkStart w:id="4530" w:name="_Toc47427773"/>
        <w:bookmarkEnd w:id="4526"/>
        <w:bookmarkEnd w:id="4527"/>
        <w:bookmarkEnd w:id="4528"/>
        <w:bookmarkEnd w:id="4529"/>
        <w:bookmarkEnd w:id="4530"/>
      </w:del>
    </w:p>
    <w:p w14:paraId="1B3B40CC" w14:textId="68DDB882" w:rsidR="00BC6B42" w:rsidDel="00A6137E" w:rsidRDefault="003012D3" w:rsidP="0045212A">
      <w:pPr>
        <w:pStyle w:val="BodyText"/>
        <w:rPr>
          <w:ins w:id="4531" w:author="Author"/>
          <w:del w:id="4532" w:author="Author"/>
        </w:rPr>
      </w:pPr>
      <w:ins w:id="4533" w:author="Author">
        <w:del w:id="4534" w:author="Author">
          <w:r w:rsidDel="00A6137E">
            <w:rPr>
              <w:noProof/>
            </w:rPr>
            <w:drawing>
              <wp:inline distT="0" distB="0" distL="0" distR="0" wp14:anchorId="777229D1" wp14:editId="42898B8A">
                <wp:extent cx="5943600" cy="180504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805042"/>
                        </a:xfrm>
                        <a:prstGeom prst="rect">
                          <a:avLst/>
                        </a:prstGeom>
                        <a:noFill/>
                        <a:ln>
                          <a:noFill/>
                        </a:ln>
                      </pic:spPr>
                    </pic:pic>
                  </a:graphicData>
                </a:graphic>
              </wp:inline>
            </w:drawing>
          </w:r>
          <w:bookmarkStart w:id="4535" w:name="_Toc517681445"/>
          <w:bookmarkStart w:id="4536" w:name="_Toc517781895"/>
          <w:bookmarkStart w:id="4537" w:name="_Toc517783162"/>
          <w:bookmarkStart w:id="4538" w:name="_Toc37695852"/>
          <w:bookmarkStart w:id="4539" w:name="_Toc47427774"/>
          <w:bookmarkEnd w:id="4535"/>
          <w:bookmarkEnd w:id="4536"/>
          <w:bookmarkEnd w:id="4537"/>
          <w:bookmarkEnd w:id="4538"/>
          <w:bookmarkEnd w:id="4539"/>
        </w:del>
      </w:ins>
    </w:p>
    <w:p w14:paraId="79BD37CD" w14:textId="16A679CF" w:rsidR="003012D3" w:rsidDel="00A6137E" w:rsidRDefault="003012D3" w:rsidP="0045212A">
      <w:pPr>
        <w:pStyle w:val="BodyText"/>
        <w:rPr>
          <w:del w:id="4540" w:author="Author"/>
        </w:rPr>
      </w:pPr>
      <w:ins w:id="4541" w:author="Author">
        <w:del w:id="4542" w:author="Author">
          <w:r w:rsidDel="00A6137E">
            <w:delText>NOTE:  Output – above screen print.</w:delText>
          </w:r>
        </w:del>
      </w:ins>
      <w:bookmarkStart w:id="4543" w:name="_Toc517681446"/>
      <w:bookmarkStart w:id="4544" w:name="_Toc517781896"/>
      <w:bookmarkStart w:id="4545" w:name="_Toc517783163"/>
      <w:bookmarkStart w:id="4546" w:name="_Toc37695853"/>
      <w:bookmarkStart w:id="4547" w:name="_Toc47427775"/>
      <w:bookmarkEnd w:id="4543"/>
      <w:bookmarkEnd w:id="4544"/>
      <w:bookmarkEnd w:id="4545"/>
      <w:bookmarkEnd w:id="4546"/>
      <w:bookmarkEnd w:id="4547"/>
    </w:p>
    <w:p w14:paraId="4B31970B" w14:textId="172674E5" w:rsidR="00BC6B42" w:rsidDel="00A6137E" w:rsidRDefault="00BC6B42" w:rsidP="007B24D4">
      <w:pPr>
        <w:pStyle w:val="Heading2"/>
        <w:ind w:left="432" w:hanging="432"/>
        <w:rPr>
          <w:del w:id="4548" w:author="Author"/>
        </w:rPr>
      </w:pPr>
      <w:del w:id="4549" w:author="Author">
        <w:r w:rsidDel="00A6137E">
          <w:delText xml:space="preserve">Claims Awaiting Processing (Summary) Report </w:delText>
        </w:r>
        <w:r w:rsidRPr="00D0727D" w:rsidDel="00A6137E">
          <w:delText>Page</w:delText>
        </w:r>
        <w:bookmarkStart w:id="4550" w:name="_Toc37695854"/>
        <w:bookmarkStart w:id="4551" w:name="_Toc47427776"/>
        <w:bookmarkEnd w:id="4550"/>
        <w:bookmarkEnd w:id="4551"/>
      </w:del>
    </w:p>
    <w:p w14:paraId="487C5F08" w14:textId="04A0305C" w:rsidR="00BC6B42" w:rsidDel="00A6137E" w:rsidRDefault="001F23E0" w:rsidP="0045212A">
      <w:pPr>
        <w:pStyle w:val="BodyText"/>
        <w:rPr>
          <w:del w:id="4552" w:author="Author"/>
        </w:rPr>
      </w:pPr>
      <w:ins w:id="4553" w:author="Author">
        <w:del w:id="4554" w:author="Author">
          <w:r w:rsidDel="00A6137E">
            <w:rPr>
              <w:noProof/>
            </w:rPr>
            <w:drawing>
              <wp:inline distT="0" distB="0" distL="0" distR="0" wp14:anchorId="454D491F" wp14:editId="6192C470">
                <wp:extent cx="5932805" cy="39497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2805" cy="3949700"/>
                        </a:xfrm>
                        <a:prstGeom prst="rect">
                          <a:avLst/>
                        </a:prstGeom>
                        <a:noFill/>
                        <a:ln>
                          <a:noFill/>
                        </a:ln>
                      </pic:spPr>
                    </pic:pic>
                  </a:graphicData>
                </a:graphic>
              </wp:inline>
            </w:drawing>
          </w:r>
        </w:del>
      </w:ins>
      <w:del w:id="4555" w:author="Author">
        <w:r w:rsidR="00BC6B42" w:rsidDel="00A6137E">
          <w:rPr>
            <w:noProof/>
          </w:rPr>
          <w:drawing>
            <wp:inline distT="0" distB="0" distL="0" distR="0" wp14:anchorId="213E8C67" wp14:editId="7ECF0294">
              <wp:extent cx="5934075" cy="30765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bookmarkStart w:id="4556" w:name="_Toc37695855"/>
        <w:bookmarkStart w:id="4557" w:name="_Toc47427777"/>
        <w:bookmarkEnd w:id="4556"/>
        <w:bookmarkEnd w:id="4557"/>
      </w:del>
    </w:p>
    <w:p w14:paraId="5255A50B" w14:textId="106BF42B" w:rsidR="00CC07E5" w:rsidDel="00A6137E" w:rsidRDefault="00CC07E5" w:rsidP="0045212A">
      <w:pPr>
        <w:pStyle w:val="Caption"/>
        <w:rPr>
          <w:ins w:id="4558" w:author="Author"/>
          <w:del w:id="4559" w:author="Author"/>
        </w:rPr>
      </w:pPr>
      <w:bookmarkStart w:id="4560" w:name="_Toc37695856"/>
      <w:bookmarkStart w:id="4561" w:name="_Toc47427778"/>
      <w:bookmarkEnd w:id="4560"/>
      <w:bookmarkEnd w:id="4561"/>
    </w:p>
    <w:p w14:paraId="66568E2B" w14:textId="18D0AFC3" w:rsidR="00BC6B42" w:rsidRPr="00A8025B" w:rsidDel="00A6137E" w:rsidRDefault="00BC6B42" w:rsidP="0045212A">
      <w:pPr>
        <w:pStyle w:val="Caption"/>
        <w:rPr>
          <w:del w:id="4562" w:author="Author"/>
        </w:rPr>
      </w:pPr>
      <w:del w:id="4563" w:author="Author">
        <w:r w:rsidRPr="00A8025B" w:rsidDel="00A6137E">
          <w:delText xml:space="preserve">Figure </w:delText>
        </w:r>
      </w:del>
      <w:ins w:id="4564" w:author="Author">
        <w:del w:id="4565"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37</w:delText>
          </w:r>
          <w:r w:rsidR="00191EA4" w:rsidDel="00A6137E">
            <w:rPr>
              <w:noProof/>
            </w:rPr>
            <w:delText>36</w:delText>
          </w:r>
          <w:r w:rsidR="00CD48AC" w:rsidRPr="00A8025B" w:rsidDel="00A6137E">
            <w:rPr>
              <w:noProof/>
            </w:rPr>
            <w:delText>38</w:delText>
          </w:r>
          <w:r w:rsidR="007E6482" w:rsidRPr="00A8025B" w:rsidDel="00A6137E">
            <w:rPr>
              <w:noProof/>
            </w:rPr>
            <w:delText>39</w:delText>
          </w:r>
          <w:r w:rsidR="007E6482" w:rsidRPr="00A8025B" w:rsidDel="00A6137E">
            <w:rPr>
              <w:b w:val="0"/>
              <w:bCs w:val="0"/>
              <w:noProof/>
            </w:rPr>
            <w:fldChar w:fldCharType="end"/>
          </w:r>
          <w:r w:rsidR="007E6482" w:rsidRPr="00A8025B" w:rsidDel="00A6137E">
            <w:delText xml:space="preserve"> </w:delText>
          </w:r>
        </w:del>
      </w:ins>
      <w:del w:id="4566" w:author="Author">
        <w:r w:rsidR="00A13119" w:rsidRPr="00A8025B" w:rsidDel="00A6137E">
          <w:delText>35</w:delText>
        </w:r>
        <w:r w:rsidRPr="00A8025B" w:rsidDel="00A6137E">
          <w:delText xml:space="preserve"> – Claims Awaiting Processing (Summary) Report Page</w:delText>
        </w:r>
        <w:bookmarkStart w:id="4567" w:name="_Toc37695857"/>
        <w:bookmarkStart w:id="4568" w:name="_Toc47427779"/>
        <w:bookmarkEnd w:id="4567"/>
        <w:bookmarkEnd w:id="4568"/>
      </w:del>
    </w:p>
    <w:p w14:paraId="219906C7" w14:textId="54AED1BF" w:rsidR="00BC6B42" w:rsidDel="00A6137E" w:rsidRDefault="00BC6B42" w:rsidP="0045212A">
      <w:pPr>
        <w:pStyle w:val="BodyText"/>
        <w:rPr>
          <w:del w:id="4569" w:author="Author"/>
        </w:rPr>
      </w:pPr>
      <w:del w:id="4570" w:author="Author">
        <w:r w:rsidDel="00A6137E">
          <w:delText>The Claims Awaiting Processing (Summary) Report page allows users to generate a report displaying a summary view of claims still awaiting processing by type and project across stations to which users have access. These claims can further be reported upon by received date or modified date and filtered by either a claim age or date range. The report results can then be sorted by date, name, or claim ID and rendered in either PDF or CSV format with a parameter that can be set from 1-60,000 results. The report can only be generated when at least one claim type (Professional, Institutional, and/or Dental) are selected, otherwise the button to generate the report is greyed out and unable to be clicked (as per the image above)</w:delText>
        </w:r>
        <w:bookmarkStart w:id="4571" w:name="_Toc37695858"/>
        <w:bookmarkStart w:id="4572" w:name="_Toc47427780"/>
        <w:bookmarkEnd w:id="4571"/>
        <w:bookmarkEnd w:id="4572"/>
      </w:del>
    </w:p>
    <w:p w14:paraId="06A5BD23" w14:textId="51B17B81" w:rsidR="00BC6B42" w:rsidRPr="0031403D" w:rsidDel="00A6137E" w:rsidRDefault="00BC6B42" w:rsidP="0045212A">
      <w:pPr>
        <w:rPr>
          <w:del w:id="4573" w:author="Author"/>
        </w:rPr>
      </w:pPr>
      <w:bookmarkStart w:id="4574" w:name="_Toc37695859"/>
      <w:bookmarkStart w:id="4575" w:name="_Toc47427781"/>
      <w:bookmarkEnd w:id="4574"/>
      <w:bookmarkEnd w:id="4575"/>
    </w:p>
    <w:p w14:paraId="1F55AE13" w14:textId="2FFA1B5D" w:rsidR="00BC6B42" w:rsidDel="00A6137E" w:rsidRDefault="00BC6B42" w:rsidP="0045212A">
      <w:pPr>
        <w:pStyle w:val="BodyText"/>
        <w:rPr>
          <w:del w:id="4576" w:author="Author"/>
          <w:b/>
        </w:rPr>
      </w:pPr>
      <w:del w:id="4577" w:author="Author">
        <w:r w:rsidDel="00A6137E">
          <w:rPr>
            <w:b/>
          </w:rPr>
          <w:delText>Report Parameters:</w:delText>
        </w:r>
        <w:bookmarkStart w:id="4578" w:name="_Toc37695860"/>
        <w:bookmarkStart w:id="4579" w:name="_Toc47427782"/>
        <w:bookmarkEnd w:id="4578"/>
        <w:bookmarkEnd w:id="4579"/>
      </w:del>
    </w:p>
    <w:p w14:paraId="3503D7E2" w14:textId="60F906D8" w:rsidR="00BC6B42" w:rsidRPr="00EC3820" w:rsidDel="00A6137E" w:rsidRDefault="00BC6B42" w:rsidP="00E8623F">
      <w:pPr>
        <w:pStyle w:val="BodyText"/>
        <w:numPr>
          <w:ilvl w:val="0"/>
          <w:numId w:val="40"/>
        </w:numPr>
        <w:rPr>
          <w:del w:id="4580" w:author="Author"/>
        </w:rPr>
      </w:pPr>
      <w:del w:id="4581" w:author="Author">
        <w:r w:rsidDel="00A6137E">
          <w:delText>Type – Parameter for the type of claim – Institutional, Professional, or Dental</w:delText>
        </w:r>
        <w:bookmarkStart w:id="4582" w:name="_Toc37695861"/>
        <w:bookmarkStart w:id="4583" w:name="_Toc47427783"/>
        <w:bookmarkEnd w:id="4582"/>
        <w:bookmarkEnd w:id="4583"/>
      </w:del>
    </w:p>
    <w:p w14:paraId="3C7A087B" w14:textId="28448617" w:rsidR="00304FDE" w:rsidDel="00A6137E" w:rsidRDefault="00304FDE" w:rsidP="00E8623F">
      <w:pPr>
        <w:pStyle w:val="BodyText"/>
        <w:numPr>
          <w:ilvl w:val="0"/>
          <w:numId w:val="40"/>
        </w:numPr>
        <w:rPr>
          <w:ins w:id="4584" w:author="Author"/>
          <w:del w:id="4585" w:author="Author"/>
        </w:rPr>
      </w:pPr>
      <w:ins w:id="4586" w:author="Author">
        <w:del w:id="4587" w:author="Author">
          <w:r w:rsidDel="00A6137E">
            <w:delText xml:space="preserve">Program Indicator – Parameter for the program indicator, filtering on whether or not the claim is associated with the a specific program or to display all. </w:delText>
          </w:r>
          <w:bookmarkStart w:id="4588" w:name="_Toc37695862"/>
          <w:bookmarkStart w:id="4589" w:name="_Toc47427784"/>
          <w:bookmarkEnd w:id="4588"/>
          <w:bookmarkEnd w:id="4589"/>
        </w:del>
      </w:ins>
    </w:p>
    <w:p w14:paraId="6F7DCFCB" w14:textId="7E9EB62A" w:rsidR="00BC6B42" w:rsidDel="00A6137E" w:rsidRDefault="00BC6B42" w:rsidP="00E8623F">
      <w:pPr>
        <w:pStyle w:val="BodyText"/>
        <w:numPr>
          <w:ilvl w:val="0"/>
          <w:numId w:val="40"/>
        </w:numPr>
        <w:rPr>
          <w:del w:id="4590" w:author="Author"/>
        </w:rPr>
      </w:pPr>
      <w:del w:id="4591" w:author="Author">
        <w:r w:rsidDel="00A6137E">
          <w:delText xml:space="preserve">Project – Parameter for the HERO program indicator, filtering on whether or not the claim is associated with the HERO program or to display all. </w:delText>
        </w:r>
        <w:bookmarkStart w:id="4592" w:name="_Toc37695863"/>
        <w:bookmarkStart w:id="4593" w:name="_Toc47427785"/>
        <w:bookmarkEnd w:id="4592"/>
        <w:bookmarkEnd w:id="4593"/>
      </w:del>
    </w:p>
    <w:p w14:paraId="48997EA7" w14:textId="7ECC93C2" w:rsidR="00BC6B42" w:rsidRPr="00DD20F9" w:rsidDel="00A6137E" w:rsidRDefault="00BC6B42" w:rsidP="00E8623F">
      <w:pPr>
        <w:pStyle w:val="BodyText"/>
        <w:numPr>
          <w:ilvl w:val="0"/>
          <w:numId w:val="40"/>
        </w:numPr>
        <w:rPr>
          <w:del w:id="4594" w:author="Author"/>
          <w:b/>
        </w:rPr>
      </w:pPr>
      <w:del w:id="4595" w:author="Author">
        <w:r w:rsidDel="00A6137E">
          <w:delText>Station – Parameter for the identifier of the station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4596" w:name="_Toc37695864"/>
        <w:bookmarkStart w:id="4597" w:name="_Toc47427786"/>
        <w:bookmarkEnd w:id="4596"/>
        <w:bookmarkEnd w:id="4597"/>
      </w:del>
    </w:p>
    <w:p w14:paraId="439CB9B0" w14:textId="7E4A2279" w:rsidR="00BC6B42" w:rsidRPr="004245D3" w:rsidDel="00A6137E" w:rsidRDefault="00BC6B42" w:rsidP="00E8623F">
      <w:pPr>
        <w:pStyle w:val="BodyText"/>
        <w:numPr>
          <w:ilvl w:val="1"/>
          <w:numId w:val="40"/>
        </w:numPr>
        <w:rPr>
          <w:del w:id="4598" w:author="Author"/>
          <w:b/>
        </w:rPr>
      </w:pPr>
      <w:del w:id="4599" w:author="Author">
        <w:r w:rsidDel="00A6137E">
          <w:delText>Select All – Selects all stations to which that user has access</w:delText>
        </w:r>
        <w:bookmarkStart w:id="4600" w:name="_Toc37695865"/>
        <w:bookmarkStart w:id="4601" w:name="_Toc47427787"/>
        <w:bookmarkEnd w:id="4600"/>
        <w:bookmarkEnd w:id="4601"/>
      </w:del>
    </w:p>
    <w:p w14:paraId="6E8C79CA" w14:textId="531F40D9" w:rsidR="00BC6B42" w:rsidRPr="001F23E0" w:rsidDel="00A6137E" w:rsidRDefault="00BC6B42" w:rsidP="00E8623F">
      <w:pPr>
        <w:pStyle w:val="BodyText"/>
        <w:numPr>
          <w:ilvl w:val="1"/>
          <w:numId w:val="40"/>
        </w:numPr>
        <w:rPr>
          <w:ins w:id="4602" w:author="Author"/>
          <w:del w:id="4603" w:author="Author"/>
          <w:b/>
        </w:rPr>
      </w:pPr>
      <w:del w:id="4604" w:author="Author">
        <w:r w:rsidDel="00A6137E">
          <w:delText>Clear All – Removes all stations from selection</w:delText>
        </w:r>
      </w:del>
      <w:bookmarkStart w:id="4605" w:name="_Toc37695866"/>
      <w:bookmarkStart w:id="4606" w:name="_Toc47427788"/>
      <w:bookmarkEnd w:id="4605"/>
      <w:bookmarkEnd w:id="4606"/>
    </w:p>
    <w:p w14:paraId="3DCA7CEC" w14:textId="13BC044F" w:rsidR="001F23E0" w:rsidRPr="004245D3" w:rsidDel="00A6137E" w:rsidRDefault="001F23E0" w:rsidP="00E8623F">
      <w:pPr>
        <w:pStyle w:val="BodyText"/>
        <w:numPr>
          <w:ilvl w:val="0"/>
          <w:numId w:val="40"/>
        </w:numPr>
        <w:rPr>
          <w:ins w:id="4607" w:author="Author"/>
          <w:del w:id="4608" w:author="Author"/>
          <w:b/>
        </w:rPr>
      </w:pPr>
      <w:ins w:id="4609" w:author="Author">
        <w:del w:id="4610" w:author="Author">
          <w:r w:rsidDel="00A6137E">
            <w:delText>Include To-VISN Claims – Parameter indicating if sent To VISN claims are included in the report results</w:delText>
          </w:r>
          <w:bookmarkStart w:id="4611" w:name="_Toc37695867"/>
          <w:bookmarkStart w:id="4612" w:name="_Toc47427789"/>
          <w:bookmarkEnd w:id="4611"/>
          <w:bookmarkEnd w:id="4612"/>
        </w:del>
      </w:ins>
    </w:p>
    <w:p w14:paraId="6EB38D2F" w14:textId="2EFE140E" w:rsidR="001F23E0" w:rsidRPr="004245D3" w:rsidDel="00A6137E" w:rsidRDefault="001F23E0" w:rsidP="00E8623F">
      <w:pPr>
        <w:pStyle w:val="BodyText"/>
        <w:numPr>
          <w:ilvl w:val="0"/>
          <w:numId w:val="40"/>
        </w:numPr>
        <w:rPr>
          <w:del w:id="4613" w:author="Author"/>
          <w:b/>
        </w:rPr>
      </w:pPr>
      <w:bookmarkStart w:id="4614" w:name="_Toc37695868"/>
      <w:bookmarkStart w:id="4615" w:name="_Toc47427790"/>
      <w:bookmarkEnd w:id="4614"/>
      <w:bookmarkEnd w:id="4615"/>
    </w:p>
    <w:p w14:paraId="1E2926F5" w14:textId="0CCC1F48" w:rsidR="00BC6B42" w:rsidRPr="004245D3" w:rsidDel="00A6137E" w:rsidRDefault="00BC6B42" w:rsidP="00E8623F">
      <w:pPr>
        <w:pStyle w:val="BodyText"/>
        <w:numPr>
          <w:ilvl w:val="0"/>
          <w:numId w:val="40"/>
        </w:numPr>
        <w:rPr>
          <w:del w:id="4616" w:author="Author"/>
          <w:b/>
        </w:rPr>
      </w:pPr>
      <w:del w:id="4617" w:author="Author">
        <w:r w:rsidDel="00A6137E">
          <w:delText>Date – Parameter to determine the date range method for claims to be displayed with claims being selected either by Received Date or Modified Date</w:delText>
        </w:r>
        <w:bookmarkStart w:id="4618" w:name="_Toc37695869"/>
        <w:bookmarkStart w:id="4619" w:name="_Toc47427791"/>
        <w:bookmarkEnd w:id="4618"/>
        <w:bookmarkEnd w:id="4619"/>
      </w:del>
    </w:p>
    <w:p w14:paraId="2BC84020" w14:textId="2963A159" w:rsidR="00BC6B42" w:rsidRPr="004245D3" w:rsidDel="00A6137E" w:rsidRDefault="00BC6B42" w:rsidP="00E8623F">
      <w:pPr>
        <w:pStyle w:val="BodyText"/>
        <w:numPr>
          <w:ilvl w:val="0"/>
          <w:numId w:val="40"/>
        </w:numPr>
        <w:rPr>
          <w:del w:id="4620" w:author="Author"/>
          <w:b/>
        </w:rPr>
      </w:pPr>
      <w:del w:id="4621" w:author="Author">
        <w:r w:rsidDel="00A6137E">
          <w:delText>Claim Age - One of two options for the Date parameter</w:delText>
        </w:r>
        <w:bookmarkStart w:id="4622" w:name="_Toc37695870"/>
        <w:bookmarkStart w:id="4623" w:name="_Toc47427792"/>
        <w:bookmarkEnd w:id="4622"/>
        <w:bookmarkEnd w:id="4623"/>
      </w:del>
    </w:p>
    <w:p w14:paraId="3C50CB2A" w14:textId="64D8B3B0" w:rsidR="00BC6B42" w:rsidRPr="004245D3" w:rsidDel="00A6137E" w:rsidRDefault="00BC6B42" w:rsidP="00E8623F">
      <w:pPr>
        <w:pStyle w:val="BodyText"/>
        <w:numPr>
          <w:ilvl w:val="1"/>
          <w:numId w:val="40"/>
        </w:numPr>
        <w:rPr>
          <w:del w:id="4624" w:author="Author"/>
          <w:b/>
        </w:rPr>
      </w:pPr>
      <w:del w:id="4625" w:author="Author">
        <w:r w:rsidDel="00A6137E">
          <w:delText>Max Age – How far back in units of days that claims will be retrieved; this number includes the current date</w:delText>
        </w:r>
        <w:bookmarkStart w:id="4626" w:name="_Toc37695871"/>
        <w:bookmarkStart w:id="4627" w:name="_Toc47427793"/>
        <w:bookmarkEnd w:id="4626"/>
        <w:bookmarkEnd w:id="4627"/>
      </w:del>
    </w:p>
    <w:p w14:paraId="028EE54D" w14:textId="555A5592" w:rsidR="00BC6B42" w:rsidRPr="004245D3" w:rsidDel="00A6137E" w:rsidRDefault="00BC6B42" w:rsidP="00E8623F">
      <w:pPr>
        <w:pStyle w:val="BodyText"/>
        <w:numPr>
          <w:ilvl w:val="0"/>
          <w:numId w:val="40"/>
        </w:numPr>
        <w:rPr>
          <w:del w:id="4628" w:author="Author"/>
        </w:rPr>
      </w:pPr>
      <w:del w:id="4629" w:author="Author">
        <w:r w:rsidDel="00A6137E">
          <w:delText>Date Range – The second of the two options for the Date parameter. Selects a beginning and end date with the range in between the two being the window for which claims are searched</w:delText>
        </w:r>
        <w:bookmarkStart w:id="4630" w:name="_Toc37695872"/>
        <w:bookmarkStart w:id="4631" w:name="_Toc47427794"/>
        <w:bookmarkEnd w:id="4630"/>
        <w:bookmarkEnd w:id="4631"/>
      </w:del>
    </w:p>
    <w:p w14:paraId="3EFF62AF" w14:textId="3E4F55D3" w:rsidR="00BC6B42" w:rsidRPr="004245D3" w:rsidDel="00A6137E" w:rsidRDefault="00BC6B42" w:rsidP="00E8623F">
      <w:pPr>
        <w:pStyle w:val="BodyText"/>
        <w:numPr>
          <w:ilvl w:val="0"/>
          <w:numId w:val="40"/>
        </w:numPr>
        <w:rPr>
          <w:del w:id="4632" w:author="Author"/>
          <w:b/>
        </w:rPr>
      </w:pPr>
      <w:del w:id="4633" w:author="Author">
        <w:r w:rsidDel="00A6137E">
          <w:delText>Sort By – Parameter indicating if claims are sorted by Date, alphabetically by Name, or by Claim ID</w:delText>
        </w:r>
        <w:bookmarkStart w:id="4634" w:name="_Toc37695873"/>
        <w:bookmarkStart w:id="4635" w:name="_Toc47427795"/>
        <w:bookmarkEnd w:id="4634"/>
        <w:bookmarkEnd w:id="4635"/>
      </w:del>
    </w:p>
    <w:p w14:paraId="6679B7C1" w14:textId="7C36530C" w:rsidR="00BC6B42" w:rsidRPr="00E409EE" w:rsidDel="00A6137E" w:rsidRDefault="00BC6B42" w:rsidP="00E8623F">
      <w:pPr>
        <w:pStyle w:val="BodyText"/>
        <w:numPr>
          <w:ilvl w:val="0"/>
          <w:numId w:val="40"/>
        </w:numPr>
        <w:rPr>
          <w:del w:id="4636" w:author="Author"/>
          <w:b/>
        </w:rPr>
      </w:pPr>
      <w:del w:id="4637" w:author="Author">
        <w:r w:rsidDel="00A6137E">
          <w:delText>Format – Parameter that selects what format in which the report is generated</w:delText>
        </w:r>
        <w:bookmarkStart w:id="4638" w:name="_Toc37695874"/>
        <w:bookmarkStart w:id="4639" w:name="_Toc47427796"/>
        <w:bookmarkEnd w:id="4638"/>
        <w:bookmarkEnd w:id="4639"/>
      </w:del>
    </w:p>
    <w:p w14:paraId="668B5255" w14:textId="6B38F42D" w:rsidR="00BC6B42" w:rsidRPr="00E409EE" w:rsidDel="00A6137E" w:rsidRDefault="00BC6B42" w:rsidP="00E8623F">
      <w:pPr>
        <w:pStyle w:val="BodyText"/>
        <w:numPr>
          <w:ilvl w:val="1"/>
          <w:numId w:val="40"/>
        </w:numPr>
        <w:rPr>
          <w:del w:id="4640" w:author="Author"/>
          <w:b/>
        </w:rPr>
      </w:pPr>
      <w:del w:id="4641" w:author="Author">
        <w:r w:rsidDel="00A6137E">
          <w:delText>PDF – Creates a PDF document of the report</w:delText>
        </w:r>
        <w:bookmarkStart w:id="4642" w:name="_Toc37695875"/>
        <w:bookmarkStart w:id="4643" w:name="_Toc47427797"/>
        <w:bookmarkEnd w:id="4642"/>
        <w:bookmarkEnd w:id="4643"/>
      </w:del>
    </w:p>
    <w:p w14:paraId="09E28450" w14:textId="592B8B2C" w:rsidR="00BC6B42" w:rsidRPr="004245D3" w:rsidDel="00A6137E" w:rsidRDefault="00BC6B42" w:rsidP="00E8623F">
      <w:pPr>
        <w:pStyle w:val="BodyText"/>
        <w:numPr>
          <w:ilvl w:val="1"/>
          <w:numId w:val="40"/>
        </w:numPr>
        <w:rPr>
          <w:del w:id="4644" w:author="Author"/>
          <w:b/>
        </w:rPr>
      </w:pPr>
      <w:del w:id="4645" w:author="Author">
        <w:r w:rsidDel="00A6137E">
          <w:delText>CSF</w:delText>
        </w:r>
      </w:del>
      <w:ins w:id="4646" w:author="Author">
        <w:del w:id="4647" w:author="Author">
          <w:r w:rsidR="00304FDE" w:rsidDel="00A6137E">
            <w:delText>CSV</w:delText>
          </w:r>
        </w:del>
      </w:ins>
      <w:del w:id="4648" w:author="Author">
        <w:r w:rsidDel="00A6137E">
          <w:delText xml:space="preserve"> – Creates a CSF</w:delText>
        </w:r>
      </w:del>
      <w:ins w:id="4649" w:author="Author">
        <w:del w:id="4650" w:author="Author">
          <w:r w:rsidR="00304FDE" w:rsidDel="00A6137E">
            <w:delText>CSV</w:delText>
          </w:r>
        </w:del>
      </w:ins>
      <w:del w:id="4651" w:author="Author">
        <w:r w:rsidDel="00A6137E">
          <w:delText xml:space="preserve"> file of the report results</w:delText>
        </w:r>
        <w:bookmarkStart w:id="4652" w:name="_Toc37695876"/>
        <w:bookmarkStart w:id="4653" w:name="_Toc47427798"/>
        <w:bookmarkEnd w:id="4652"/>
        <w:bookmarkEnd w:id="4653"/>
      </w:del>
    </w:p>
    <w:p w14:paraId="51FAA716" w14:textId="31C0781B" w:rsidR="00BC6B42" w:rsidRPr="004245D3" w:rsidDel="00A6137E" w:rsidRDefault="00BC6B42" w:rsidP="00E8623F">
      <w:pPr>
        <w:pStyle w:val="BodyText"/>
        <w:numPr>
          <w:ilvl w:val="0"/>
          <w:numId w:val="40"/>
        </w:numPr>
        <w:rPr>
          <w:del w:id="4654" w:author="Author"/>
          <w:b/>
        </w:rPr>
      </w:pPr>
      <w:del w:id="4655" w:author="Author">
        <w:r w:rsidDel="00A6137E">
          <w:delText>Number of Results – Indicates the numerical limits of claims returned in the report for the above criteria</w:delText>
        </w:r>
        <w:bookmarkStart w:id="4656" w:name="_Toc37695877"/>
        <w:bookmarkStart w:id="4657" w:name="_Toc47427799"/>
        <w:bookmarkEnd w:id="4656"/>
        <w:bookmarkEnd w:id="4657"/>
      </w:del>
    </w:p>
    <w:p w14:paraId="17E8CF69" w14:textId="1F87C2D0" w:rsidR="00BC6B42" w:rsidRPr="004245D3" w:rsidDel="00A6137E" w:rsidRDefault="00BC6B42" w:rsidP="0045212A">
      <w:pPr>
        <w:pStyle w:val="BodyText"/>
        <w:rPr>
          <w:del w:id="4658" w:author="Author"/>
          <w:b/>
        </w:rPr>
      </w:pPr>
      <w:del w:id="4659" w:author="Author">
        <w:r w:rsidRPr="004245D3" w:rsidDel="00A6137E">
          <w:rPr>
            <w:b/>
          </w:rPr>
          <w:delText>Buttons:</w:delText>
        </w:r>
        <w:bookmarkStart w:id="4660" w:name="_Toc37695878"/>
        <w:bookmarkStart w:id="4661" w:name="_Toc47427800"/>
        <w:bookmarkEnd w:id="4660"/>
        <w:bookmarkEnd w:id="4661"/>
      </w:del>
    </w:p>
    <w:p w14:paraId="5969AF82" w14:textId="0BBDB081" w:rsidR="00BC6B42" w:rsidRPr="004245D3" w:rsidDel="00A6137E" w:rsidRDefault="00BC6B42" w:rsidP="00E8623F">
      <w:pPr>
        <w:pStyle w:val="BodyText"/>
        <w:numPr>
          <w:ilvl w:val="0"/>
          <w:numId w:val="40"/>
        </w:numPr>
        <w:rPr>
          <w:del w:id="4662" w:author="Author"/>
          <w:b/>
        </w:rPr>
      </w:pPr>
      <w:del w:id="4663" w:author="Author">
        <w:r w:rsidDel="00A6137E">
          <w:delText>Generate – Creates the report in the selected format per the indicated parameters. Can only be selected if at least one Type is checked.</w:delText>
        </w:r>
        <w:bookmarkStart w:id="4664" w:name="_Toc37695879"/>
        <w:bookmarkStart w:id="4665" w:name="_Toc47427801"/>
        <w:bookmarkEnd w:id="4664"/>
        <w:bookmarkEnd w:id="4665"/>
      </w:del>
    </w:p>
    <w:p w14:paraId="467EE930" w14:textId="4AA0A9B5" w:rsidR="00BC6B42" w:rsidRPr="00761CF2" w:rsidDel="00A6137E" w:rsidRDefault="00BC6B42" w:rsidP="00E8623F">
      <w:pPr>
        <w:pStyle w:val="BodyText"/>
        <w:numPr>
          <w:ilvl w:val="0"/>
          <w:numId w:val="40"/>
        </w:numPr>
        <w:rPr>
          <w:ins w:id="4666" w:author="Author"/>
          <w:del w:id="4667" w:author="Author"/>
          <w:b/>
        </w:rPr>
      </w:pPr>
      <w:del w:id="4668" w:author="Author">
        <w:r w:rsidDel="00A6137E">
          <w:delText>Reset – Resets all parameters to the default settings as per first appearance of the page.</w:delText>
        </w:r>
      </w:del>
      <w:bookmarkStart w:id="4669" w:name="_Toc37695880"/>
      <w:bookmarkStart w:id="4670" w:name="_Toc47427802"/>
      <w:bookmarkEnd w:id="4669"/>
      <w:bookmarkEnd w:id="4670"/>
    </w:p>
    <w:p w14:paraId="34551604" w14:textId="6A71C82D" w:rsidR="00761CF2" w:rsidDel="00A6137E" w:rsidRDefault="00761CF2" w:rsidP="00761CF2">
      <w:pPr>
        <w:pStyle w:val="Heading2"/>
        <w:ind w:left="432" w:hanging="432"/>
        <w:rPr>
          <w:ins w:id="4671" w:author="Author"/>
          <w:del w:id="4672" w:author="Author"/>
        </w:rPr>
      </w:pPr>
      <w:ins w:id="4673" w:author="Author">
        <w:del w:id="4674" w:author="Author">
          <w:r w:rsidDel="00A6137E">
            <w:delText>Claims Awaiting Processing (Summary) Repor</w:delText>
          </w:r>
          <w:r w:rsidRPr="00407DB8" w:rsidDel="00A6137E">
            <w:delText>t</w:delText>
          </w:r>
          <w:bookmarkStart w:id="4675" w:name="_Toc37695881"/>
          <w:bookmarkStart w:id="4676" w:name="_Toc47427803"/>
          <w:bookmarkEnd w:id="4675"/>
          <w:bookmarkEnd w:id="4676"/>
        </w:del>
      </w:ins>
    </w:p>
    <w:p w14:paraId="555AC112" w14:textId="65E8D7CA" w:rsidR="00CC07E5" w:rsidDel="00A6137E" w:rsidRDefault="00761CF2" w:rsidP="00CC07E5">
      <w:pPr>
        <w:pStyle w:val="BodyText"/>
        <w:rPr>
          <w:ins w:id="4677" w:author="Author"/>
          <w:del w:id="4678" w:author="Author"/>
        </w:rPr>
      </w:pPr>
      <w:ins w:id="4679" w:author="Author">
        <w:del w:id="4680" w:author="Author">
          <w:r w:rsidRPr="00A8025B" w:rsidDel="00A6137E">
            <w:rPr>
              <w:noProof/>
            </w:rPr>
            <w:drawing>
              <wp:inline distT="0" distB="0" distL="0" distR="0" wp14:anchorId="7CF2393D" wp14:editId="738AD0BE">
                <wp:extent cx="5943600" cy="2075695"/>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075695"/>
                        </a:xfrm>
                        <a:prstGeom prst="rect">
                          <a:avLst/>
                        </a:prstGeom>
                        <a:noFill/>
                        <a:ln>
                          <a:noFill/>
                        </a:ln>
                      </pic:spPr>
                    </pic:pic>
                  </a:graphicData>
                </a:graphic>
              </wp:inline>
            </w:drawing>
          </w:r>
          <w:bookmarkStart w:id="4681" w:name="_Toc37695882"/>
          <w:bookmarkStart w:id="4682" w:name="_Toc47427804"/>
          <w:bookmarkEnd w:id="4681"/>
          <w:bookmarkEnd w:id="4682"/>
        </w:del>
      </w:ins>
    </w:p>
    <w:p w14:paraId="3F3A574B" w14:textId="7D7FA93B" w:rsidR="00761CF2" w:rsidRPr="00A8025B" w:rsidDel="00A6137E" w:rsidRDefault="00761CF2" w:rsidP="00761CF2">
      <w:pPr>
        <w:pStyle w:val="Caption"/>
        <w:rPr>
          <w:ins w:id="4683" w:author="Author"/>
          <w:del w:id="4684" w:author="Author"/>
        </w:rPr>
      </w:pPr>
      <w:ins w:id="4685" w:author="Author">
        <w:del w:id="4686" w:author="Author">
          <w:r w:rsidRPr="00A8025B" w:rsidDel="00A6137E">
            <w:delText xml:space="preserve">Figure </w:delText>
          </w:r>
          <w:r w:rsidRPr="00A8025B" w:rsidDel="00A6137E">
            <w:rPr>
              <w:b w:val="0"/>
              <w:bCs w:val="0"/>
            </w:rPr>
            <w:fldChar w:fldCharType="begin"/>
          </w:r>
          <w:r w:rsidRPr="00A8025B" w:rsidDel="00A6137E">
            <w:delInstrText xml:space="preserve"> SEQ Figure \* ARABIC </w:delInstrText>
          </w:r>
          <w:r w:rsidRPr="00A8025B" w:rsidDel="00A6137E">
            <w:rPr>
              <w:b w:val="0"/>
              <w:bCs w:val="0"/>
            </w:rPr>
            <w:fldChar w:fldCharType="separate"/>
          </w:r>
          <w:r w:rsidR="00CC07E5" w:rsidDel="00A6137E">
            <w:rPr>
              <w:noProof/>
            </w:rPr>
            <w:delText>38</w:delText>
          </w:r>
          <w:r w:rsidR="00191EA4" w:rsidDel="00A6137E">
            <w:rPr>
              <w:noProof/>
            </w:rPr>
            <w:delText>37</w:delText>
          </w:r>
          <w:r w:rsidR="00CD48AC" w:rsidRPr="00A8025B" w:rsidDel="00A6137E">
            <w:rPr>
              <w:noProof/>
            </w:rPr>
            <w:delText>39</w:delText>
          </w:r>
          <w:r w:rsidRPr="00A8025B" w:rsidDel="00A6137E">
            <w:rPr>
              <w:noProof/>
            </w:rPr>
            <w:delText>37</w:delText>
          </w:r>
          <w:r w:rsidRPr="00A8025B" w:rsidDel="00A6137E">
            <w:rPr>
              <w:b w:val="0"/>
              <w:bCs w:val="0"/>
              <w:noProof/>
            </w:rPr>
            <w:fldChar w:fldCharType="end"/>
          </w:r>
          <w:r w:rsidRPr="00A8025B" w:rsidDel="00A6137E">
            <w:delText xml:space="preserve"> – Claims In Process (Summary) Report</w:delText>
          </w:r>
          <w:bookmarkStart w:id="4687" w:name="_Toc37695883"/>
          <w:bookmarkStart w:id="4688" w:name="_Toc47427805"/>
          <w:bookmarkEnd w:id="4687"/>
          <w:bookmarkEnd w:id="4688"/>
        </w:del>
      </w:ins>
    </w:p>
    <w:p w14:paraId="3C33A8CB" w14:textId="247A29CA" w:rsidR="00761CF2" w:rsidRPr="0036161D" w:rsidDel="00A6137E" w:rsidRDefault="00761CF2" w:rsidP="00761CF2">
      <w:pPr>
        <w:rPr>
          <w:ins w:id="4689" w:author="Author"/>
          <w:del w:id="4690" w:author="Author"/>
        </w:rPr>
      </w:pPr>
      <w:ins w:id="4691" w:author="Author">
        <w:del w:id="4692" w:author="Author">
          <w:r w:rsidDel="00A6137E">
            <w:delText>This is the resulting report from the Claims Awaiting Processing (Summary) report. This can be rendered in either PDF or CSV format with no deviation in data from the two formats. The report name is listed in the top left with the grey box in the top right corner indicating the parameters under which the report was generated including the date type, start and end date of date range/max age, project indicator, service types, and stations.</w:delText>
          </w:r>
          <w:bookmarkStart w:id="4693" w:name="_Toc37695884"/>
          <w:bookmarkStart w:id="4694" w:name="_Toc47427806"/>
          <w:bookmarkEnd w:id="4693"/>
          <w:bookmarkEnd w:id="4694"/>
        </w:del>
      </w:ins>
    </w:p>
    <w:p w14:paraId="24DF57B4" w14:textId="7DA1FE99" w:rsidR="00761CF2" w:rsidRPr="0036161D" w:rsidDel="00A6137E" w:rsidRDefault="00761CF2" w:rsidP="00761CF2">
      <w:pPr>
        <w:rPr>
          <w:ins w:id="4695" w:author="Author"/>
          <w:del w:id="4696" w:author="Author"/>
        </w:rPr>
      </w:pPr>
      <w:bookmarkStart w:id="4697" w:name="_Toc37695885"/>
      <w:bookmarkStart w:id="4698" w:name="_Toc47427807"/>
      <w:bookmarkEnd w:id="4697"/>
      <w:bookmarkEnd w:id="4698"/>
    </w:p>
    <w:p w14:paraId="273453B5" w14:textId="0C0DECE8" w:rsidR="00761CF2" w:rsidRPr="006B2069" w:rsidDel="00A6137E" w:rsidRDefault="00761CF2" w:rsidP="00761CF2">
      <w:pPr>
        <w:pStyle w:val="BodyText"/>
        <w:rPr>
          <w:ins w:id="4699" w:author="Author"/>
          <w:del w:id="4700" w:author="Author"/>
          <w:b/>
        </w:rPr>
      </w:pPr>
      <w:ins w:id="4701" w:author="Author">
        <w:del w:id="4702" w:author="Author">
          <w:r w:rsidDel="00A6137E">
            <w:rPr>
              <w:b/>
            </w:rPr>
            <w:delText>Header:</w:delText>
          </w:r>
          <w:bookmarkStart w:id="4703" w:name="_Toc37695886"/>
          <w:bookmarkStart w:id="4704" w:name="_Toc47427808"/>
          <w:bookmarkEnd w:id="4703"/>
          <w:bookmarkEnd w:id="4704"/>
        </w:del>
      </w:ins>
    </w:p>
    <w:p w14:paraId="1D7C0CE4" w14:textId="4C886FFE" w:rsidR="00761CF2" w:rsidDel="00A6137E" w:rsidRDefault="00761CF2" w:rsidP="00E8623F">
      <w:pPr>
        <w:pStyle w:val="BodyText"/>
        <w:numPr>
          <w:ilvl w:val="0"/>
          <w:numId w:val="39"/>
        </w:numPr>
        <w:rPr>
          <w:ins w:id="4705" w:author="Author"/>
          <w:del w:id="4706" w:author="Author"/>
        </w:rPr>
      </w:pPr>
      <w:ins w:id="4707" w:author="Author">
        <w:del w:id="4708" w:author="Author">
          <w:r w:rsidDel="00A6137E">
            <w:delText>Service Type – Column header for the claim type, either Dental, Professional, or Institutional</w:delText>
          </w:r>
          <w:bookmarkStart w:id="4709" w:name="_Toc37695887"/>
          <w:bookmarkStart w:id="4710" w:name="_Toc47427809"/>
          <w:bookmarkEnd w:id="4709"/>
          <w:bookmarkEnd w:id="4710"/>
        </w:del>
      </w:ins>
    </w:p>
    <w:p w14:paraId="3B073AE7" w14:textId="2FD6B6C2" w:rsidR="00761CF2" w:rsidDel="00A6137E" w:rsidRDefault="00761CF2" w:rsidP="00E8623F">
      <w:pPr>
        <w:pStyle w:val="BodyText"/>
        <w:numPr>
          <w:ilvl w:val="0"/>
          <w:numId w:val="39"/>
        </w:numPr>
        <w:rPr>
          <w:ins w:id="4711" w:author="Author"/>
          <w:del w:id="4712" w:author="Author"/>
        </w:rPr>
      </w:pPr>
      <w:ins w:id="4713" w:author="Author">
        <w:del w:id="4714" w:author="Author">
          <w:r w:rsidDel="00A6137E">
            <w:delText>Claim Count – Column Header for the sum of each service type, with rows for PROF (Professional), DENT (Dental), and INST (Institutional)</w:delText>
          </w:r>
          <w:bookmarkStart w:id="4715" w:name="_Toc37695888"/>
          <w:bookmarkStart w:id="4716" w:name="_Toc47427810"/>
          <w:bookmarkEnd w:id="4715"/>
          <w:bookmarkEnd w:id="4716"/>
        </w:del>
      </w:ins>
    </w:p>
    <w:p w14:paraId="1F6B92FA" w14:textId="0C9A01C7" w:rsidR="00761CF2" w:rsidRPr="00811AF9" w:rsidDel="00A6137E" w:rsidRDefault="00761CF2" w:rsidP="00E8623F">
      <w:pPr>
        <w:pStyle w:val="ListParagraph"/>
        <w:numPr>
          <w:ilvl w:val="0"/>
          <w:numId w:val="40"/>
        </w:numPr>
        <w:rPr>
          <w:ins w:id="4717" w:author="Author"/>
          <w:del w:id="4718" w:author="Author"/>
        </w:rPr>
      </w:pPr>
      <w:ins w:id="4719" w:author="Author">
        <w:del w:id="4720" w:author="Author">
          <w:r w:rsidDel="00A6137E">
            <w:delText xml:space="preserve">Total – A grand sum of all claims listed for each service type. </w:delText>
          </w:r>
          <w:bookmarkStart w:id="4721" w:name="_Toc37695889"/>
          <w:bookmarkStart w:id="4722" w:name="_Toc47427811"/>
          <w:bookmarkEnd w:id="4721"/>
          <w:bookmarkEnd w:id="4722"/>
        </w:del>
      </w:ins>
    </w:p>
    <w:p w14:paraId="7C408A51" w14:textId="0B42F38E" w:rsidR="00761CF2" w:rsidRPr="00CC07E5" w:rsidDel="00A6137E" w:rsidRDefault="00761CF2" w:rsidP="00E8623F">
      <w:pPr>
        <w:pStyle w:val="ListParagraph"/>
        <w:numPr>
          <w:ilvl w:val="0"/>
          <w:numId w:val="40"/>
        </w:numPr>
        <w:rPr>
          <w:del w:id="4723" w:author="Author"/>
          <w:b/>
        </w:rPr>
      </w:pPr>
      <w:bookmarkStart w:id="4724" w:name="_Toc37695890"/>
      <w:bookmarkStart w:id="4725" w:name="_Toc47427812"/>
      <w:bookmarkEnd w:id="4724"/>
      <w:bookmarkEnd w:id="4725"/>
    </w:p>
    <w:p w14:paraId="0DC4C3E9" w14:textId="22865445" w:rsidR="00BC6B42" w:rsidRPr="00345467" w:rsidDel="00A6137E" w:rsidRDefault="00BC6B42" w:rsidP="0045212A">
      <w:pPr>
        <w:rPr>
          <w:del w:id="4726" w:author="Author"/>
        </w:rPr>
      </w:pPr>
      <w:bookmarkStart w:id="4727" w:name="_Toc517681449"/>
      <w:bookmarkStart w:id="4728" w:name="_Toc517781899"/>
      <w:bookmarkStart w:id="4729" w:name="_Toc517783166"/>
      <w:bookmarkStart w:id="4730" w:name="_Toc37695891"/>
      <w:bookmarkStart w:id="4731" w:name="_Toc47427813"/>
      <w:bookmarkEnd w:id="4727"/>
      <w:bookmarkEnd w:id="4728"/>
      <w:bookmarkEnd w:id="4729"/>
      <w:bookmarkEnd w:id="4730"/>
      <w:bookmarkEnd w:id="4731"/>
    </w:p>
    <w:p w14:paraId="509C8395" w14:textId="079EE158" w:rsidR="00BC6B42" w:rsidDel="00A6137E" w:rsidRDefault="00BC6B42" w:rsidP="00761CF2">
      <w:pPr>
        <w:pStyle w:val="BodyText"/>
        <w:rPr>
          <w:del w:id="4732" w:author="Author"/>
        </w:rPr>
      </w:pPr>
      <w:del w:id="4733" w:author="Author">
        <w:r w:rsidDel="00A6137E">
          <w:rPr>
            <w:noProof/>
          </w:rPr>
          <w:drawing>
            <wp:inline distT="0" distB="0" distL="0" distR="0" wp14:anchorId="5EBBA3FA" wp14:editId="18FF969E">
              <wp:extent cx="5924550" cy="2419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24550" cy="2419350"/>
                      </a:xfrm>
                      <a:prstGeom prst="rect">
                        <a:avLst/>
                      </a:prstGeom>
                      <a:noFill/>
                      <a:ln>
                        <a:noFill/>
                      </a:ln>
                    </pic:spPr>
                  </pic:pic>
                </a:graphicData>
              </a:graphic>
            </wp:inline>
          </w:drawing>
        </w:r>
        <w:bookmarkStart w:id="4734" w:name="_Toc517681450"/>
        <w:bookmarkStart w:id="4735" w:name="_Toc517781900"/>
        <w:bookmarkStart w:id="4736" w:name="_Toc517783167"/>
        <w:bookmarkStart w:id="4737" w:name="_Toc37695892"/>
        <w:bookmarkStart w:id="4738" w:name="_Toc47427814"/>
        <w:bookmarkEnd w:id="4734"/>
        <w:bookmarkEnd w:id="4735"/>
        <w:bookmarkEnd w:id="4736"/>
        <w:bookmarkEnd w:id="4737"/>
        <w:bookmarkEnd w:id="4738"/>
      </w:del>
    </w:p>
    <w:p w14:paraId="1F70BEFA" w14:textId="34F1F0E3" w:rsidR="00BC6B42" w:rsidDel="00A6137E" w:rsidRDefault="00BC6B42" w:rsidP="00761CF2">
      <w:pPr>
        <w:pStyle w:val="BodyText"/>
        <w:rPr>
          <w:del w:id="4739" w:author="Author"/>
        </w:rPr>
      </w:pPr>
      <w:del w:id="4740" w:author="Author">
        <w:r w:rsidDel="00A6137E">
          <w:delText xml:space="preserve">Figure </w:delText>
        </w:r>
      </w:del>
      <w:ins w:id="4741" w:author="Author">
        <w:del w:id="4742" w:author="Author">
          <w:r w:rsidR="007E6482" w:rsidDel="00A6137E">
            <w:fldChar w:fldCharType="begin"/>
          </w:r>
          <w:r w:rsidR="007E6482" w:rsidDel="00A6137E">
            <w:delInstrText xml:space="preserve"> SEQ Figure \* ARABIC </w:delInstrText>
          </w:r>
          <w:r w:rsidR="007E6482" w:rsidDel="00A6137E">
            <w:fldChar w:fldCharType="separate"/>
          </w:r>
          <w:r w:rsidR="007E6482" w:rsidDel="00A6137E">
            <w:rPr>
              <w:noProof/>
            </w:rPr>
            <w:delText>40</w:delText>
          </w:r>
          <w:r w:rsidR="007E6482" w:rsidDel="00A6137E">
            <w:rPr>
              <w:noProof/>
            </w:rPr>
            <w:fldChar w:fldCharType="end"/>
          </w:r>
          <w:r w:rsidR="007E6482" w:rsidDel="00A6137E">
            <w:delText xml:space="preserve"> </w:delText>
          </w:r>
        </w:del>
      </w:ins>
      <w:del w:id="4743" w:author="Author">
        <w:r w:rsidR="00A13119" w:rsidDel="00A6137E">
          <w:delText>36</w:delText>
        </w:r>
        <w:r w:rsidDel="00A6137E">
          <w:delText xml:space="preserve"> – Claims Awaiting Processing (Summary) Report</w:delText>
        </w:r>
        <w:bookmarkStart w:id="4744" w:name="_Toc517681451"/>
        <w:bookmarkStart w:id="4745" w:name="_Toc517781901"/>
        <w:bookmarkStart w:id="4746" w:name="_Toc517783168"/>
        <w:bookmarkStart w:id="4747" w:name="_Toc37695893"/>
        <w:bookmarkStart w:id="4748" w:name="_Toc47427815"/>
        <w:bookmarkEnd w:id="4744"/>
        <w:bookmarkEnd w:id="4745"/>
        <w:bookmarkEnd w:id="4746"/>
        <w:bookmarkEnd w:id="4747"/>
        <w:bookmarkEnd w:id="4748"/>
      </w:del>
    </w:p>
    <w:p w14:paraId="435B3A1D" w14:textId="40B309A9" w:rsidR="00BC6B42" w:rsidRPr="008A769A" w:rsidDel="00A6137E" w:rsidRDefault="00BC6B42" w:rsidP="00761CF2">
      <w:pPr>
        <w:pStyle w:val="BodyText"/>
        <w:rPr>
          <w:del w:id="4749" w:author="Author"/>
        </w:rPr>
      </w:pPr>
      <w:bookmarkStart w:id="4750" w:name="_Toc517681452"/>
      <w:bookmarkStart w:id="4751" w:name="_Toc517781902"/>
      <w:bookmarkStart w:id="4752" w:name="_Toc517783169"/>
      <w:bookmarkStart w:id="4753" w:name="_Toc37695894"/>
      <w:bookmarkStart w:id="4754" w:name="_Toc47427816"/>
      <w:bookmarkEnd w:id="4750"/>
      <w:bookmarkEnd w:id="4751"/>
      <w:bookmarkEnd w:id="4752"/>
      <w:bookmarkEnd w:id="4753"/>
      <w:bookmarkEnd w:id="4754"/>
    </w:p>
    <w:p w14:paraId="1DD13458" w14:textId="613E8A92" w:rsidR="00BC6B42" w:rsidDel="00A6137E" w:rsidRDefault="00BC6B42" w:rsidP="007B24D4">
      <w:pPr>
        <w:pStyle w:val="Heading2"/>
        <w:ind w:left="432" w:hanging="432"/>
        <w:rPr>
          <w:del w:id="4755" w:author="Author"/>
        </w:rPr>
      </w:pPr>
      <w:del w:id="4756" w:author="Author">
        <w:r w:rsidDel="00A6137E">
          <w:delText xml:space="preserve">Out of System Payments Report </w:delText>
        </w:r>
        <w:r w:rsidRPr="00D0727D" w:rsidDel="00A6137E">
          <w:delText>Page</w:delText>
        </w:r>
        <w:bookmarkStart w:id="4757" w:name="_Toc37695895"/>
        <w:bookmarkStart w:id="4758" w:name="_Toc47427817"/>
        <w:bookmarkEnd w:id="4757"/>
        <w:bookmarkEnd w:id="4758"/>
      </w:del>
    </w:p>
    <w:p w14:paraId="7DD1C438" w14:textId="459A787B" w:rsidR="00BC6B42" w:rsidDel="00A6137E" w:rsidRDefault="00BC6B42" w:rsidP="0045212A">
      <w:pPr>
        <w:pStyle w:val="BodyText"/>
        <w:rPr>
          <w:del w:id="4759" w:author="Author"/>
        </w:rPr>
      </w:pPr>
      <w:del w:id="4760" w:author="Author">
        <w:r w:rsidDel="00A6137E">
          <w:rPr>
            <w:noProof/>
          </w:rPr>
          <w:drawing>
            <wp:inline distT="0" distB="0" distL="0" distR="0" wp14:anchorId="7AC626C0" wp14:editId="05C0A5AD">
              <wp:extent cx="5934075" cy="30861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bookmarkStart w:id="4761" w:name="_Toc37695896"/>
        <w:bookmarkStart w:id="4762" w:name="_Toc47427818"/>
        <w:bookmarkEnd w:id="4761"/>
        <w:bookmarkEnd w:id="4762"/>
      </w:del>
    </w:p>
    <w:p w14:paraId="4C13B437" w14:textId="7FFACD1C" w:rsidR="00CC07E5" w:rsidDel="00A6137E" w:rsidRDefault="003012D3" w:rsidP="00CC07E5">
      <w:pPr>
        <w:pStyle w:val="BodyText"/>
        <w:rPr>
          <w:ins w:id="4763" w:author="Author"/>
          <w:del w:id="4764" w:author="Author"/>
        </w:rPr>
      </w:pPr>
      <w:ins w:id="4765" w:author="Author">
        <w:del w:id="4766" w:author="Author">
          <w:r w:rsidRPr="00A8025B" w:rsidDel="00A6137E">
            <w:rPr>
              <w:noProof/>
            </w:rPr>
            <w:drawing>
              <wp:inline distT="0" distB="0" distL="0" distR="0" wp14:anchorId="76DED382" wp14:editId="1233AD91">
                <wp:extent cx="5943600" cy="4545643"/>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545643"/>
                        </a:xfrm>
                        <a:prstGeom prst="rect">
                          <a:avLst/>
                        </a:prstGeom>
                        <a:noFill/>
                        <a:ln>
                          <a:noFill/>
                        </a:ln>
                      </pic:spPr>
                    </pic:pic>
                  </a:graphicData>
                </a:graphic>
              </wp:inline>
            </w:drawing>
          </w:r>
          <w:bookmarkStart w:id="4767" w:name="_Toc37695897"/>
          <w:bookmarkStart w:id="4768" w:name="_Toc47427819"/>
          <w:bookmarkEnd w:id="4767"/>
          <w:bookmarkEnd w:id="4768"/>
        </w:del>
      </w:ins>
    </w:p>
    <w:p w14:paraId="736197A5" w14:textId="0576AF9D" w:rsidR="00BC6B42" w:rsidRPr="00A8025B" w:rsidDel="00A6137E" w:rsidRDefault="00BC6B42" w:rsidP="0045212A">
      <w:pPr>
        <w:pStyle w:val="Caption"/>
        <w:rPr>
          <w:del w:id="4769" w:author="Author"/>
        </w:rPr>
      </w:pPr>
      <w:del w:id="4770" w:author="Author">
        <w:r w:rsidRPr="00A8025B" w:rsidDel="00A6137E">
          <w:delText xml:space="preserve">Figure </w:delText>
        </w:r>
      </w:del>
      <w:ins w:id="4771" w:author="Author">
        <w:del w:id="4772"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39</w:delText>
          </w:r>
          <w:r w:rsidR="00191EA4" w:rsidDel="00A6137E">
            <w:rPr>
              <w:noProof/>
            </w:rPr>
            <w:delText>38</w:delText>
          </w:r>
          <w:r w:rsidR="00CD48AC" w:rsidRPr="00A8025B" w:rsidDel="00A6137E">
            <w:rPr>
              <w:noProof/>
            </w:rPr>
            <w:delText>40</w:delText>
          </w:r>
          <w:r w:rsidR="007E6482" w:rsidRPr="00A8025B" w:rsidDel="00A6137E">
            <w:rPr>
              <w:noProof/>
            </w:rPr>
            <w:delText>41</w:delText>
          </w:r>
          <w:r w:rsidR="007E6482" w:rsidRPr="00A8025B" w:rsidDel="00A6137E">
            <w:rPr>
              <w:b w:val="0"/>
              <w:bCs w:val="0"/>
              <w:noProof/>
            </w:rPr>
            <w:fldChar w:fldCharType="end"/>
          </w:r>
          <w:r w:rsidR="007E6482" w:rsidRPr="00A8025B" w:rsidDel="00A6137E">
            <w:delText xml:space="preserve"> </w:delText>
          </w:r>
        </w:del>
      </w:ins>
      <w:del w:id="4773" w:author="Author">
        <w:r w:rsidR="00A13119" w:rsidRPr="00A8025B" w:rsidDel="00A6137E">
          <w:delText>37</w:delText>
        </w:r>
        <w:r w:rsidRPr="00A8025B" w:rsidDel="00A6137E">
          <w:delText xml:space="preserve"> – Out of System Payments Report Page</w:delText>
        </w:r>
        <w:bookmarkStart w:id="4774" w:name="_Toc37695898"/>
        <w:bookmarkStart w:id="4775" w:name="_Toc47427820"/>
        <w:bookmarkEnd w:id="4774"/>
        <w:bookmarkEnd w:id="4775"/>
      </w:del>
    </w:p>
    <w:p w14:paraId="0203862A" w14:textId="464490D6" w:rsidR="00BC6B42" w:rsidDel="00A6137E" w:rsidRDefault="00BC6B42" w:rsidP="0045212A">
      <w:pPr>
        <w:pStyle w:val="BodyText"/>
        <w:rPr>
          <w:del w:id="4776" w:author="Author"/>
        </w:rPr>
      </w:pPr>
      <w:del w:id="4777" w:author="Author">
        <w:r w:rsidDel="00A6137E">
          <w:delText>The Out of System Payments Report page allows users to generate a report displaying a view of claims that are out of system by type and project across stations to which users have access. These claims can further be reported upon by received date or modified date and filtered by either a claim age or date range. The report results can then be sorted by date, name, or claim ID and rendered in either PDF or CSV format with a parameter that can be set from 1-60,000 results. The report can only be generated when at least one claim type (Professional, Institutional, and/or Dental) are selected, otherwise the button to generate the report is greyed out and unable to be clicked (as per the image above)</w:delText>
        </w:r>
        <w:bookmarkStart w:id="4778" w:name="_Toc37695899"/>
        <w:bookmarkStart w:id="4779" w:name="_Toc47427821"/>
        <w:bookmarkEnd w:id="4778"/>
        <w:bookmarkEnd w:id="4779"/>
      </w:del>
    </w:p>
    <w:p w14:paraId="5C3E980D" w14:textId="4F752ED8" w:rsidR="00BC6B42" w:rsidRPr="00D0727D" w:rsidDel="00A6137E" w:rsidRDefault="00BC6B42" w:rsidP="0045212A">
      <w:pPr>
        <w:rPr>
          <w:del w:id="4780" w:author="Author"/>
        </w:rPr>
      </w:pPr>
      <w:bookmarkStart w:id="4781" w:name="_Toc37695900"/>
      <w:bookmarkStart w:id="4782" w:name="_Toc47427822"/>
      <w:bookmarkEnd w:id="4781"/>
      <w:bookmarkEnd w:id="4782"/>
    </w:p>
    <w:p w14:paraId="685C1DAA" w14:textId="68460472" w:rsidR="00BC6B42" w:rsidDel="00A6137E" w:rsidRDefault="00BC6B42" w:rsidP="0045212A">
      <w:pPr>
        <w:pStyle w:val="BodyText"/>
        <w:rPr>
          <w:del w:id="4783" w:author="Author"/>
          <w:b/>
        </w:rPr>
      </w:pPr>
      <w:del w:id="4784" w:author="Author">
        <w:r w:rsidDel="00A6137E">
          <w:rPr>
            <w:b/>
          </w:rPr>
          <w:delText>Report Parameters:</w:delText>
        </w:r>
        <w:bookmarkStart w:id="4785" w:name="_Toc37695901"/>
        <w:bookmarkStart w:id="4786" w:name="_Toc47427823"/>
        <w:bookmarkEnd w:id="4785"/>
        <w:bookmarkEnd w:id="4786"/>
      </w:del>
    </w:p>
    <w:p w14:paraId="30EAE5AA" w14:textId="45031BDA" w:rsidR="00BC6B42" w:rsidRPr="00EC3820" w:rsidDel="00A6137E" w:rsidRDefault="00BC6B42" w:rsidP="00E8623F">
      <w:pPr>
        <w:pStyle w:val="BodyText"/>
        <w:numPr>
          <w:ilvl w:val="0"/>
          <w:numId w:val="40"/>
        </w:numPr>
        <w:rPr>
          <w:del w:id="4787" w:author="Author"/>
        </w:rPr>
      </w:pPr>
      <w:del w:id="4788" w:author="Author">
        <w:r w:rsidDel="00A6137E">
          <w:delText>Type – Parameter for the type of claim – Institutional, Professional, or Dental</w:delText>
        </w:r>
        <w:bookmarkStart w:id="4789" w:name="_Toc37695902"/>
        <w:bookmarkStart w:id="4790" w:name="_Toc47427824"/>
        <w:bookmarkEnd w:id="4789"/>
        <w:bookmarkEnd w:id="4790"/>
      </w:del>
    </w:p>
    <w:p w14:paraId="5F36BE9D" w14:textId="16A60EE9" w:rsidR="00304FDE" w:rsidDel="00A6137E" w:rsidRDefault="00304FDE" w:rsidP="00E8623F">
      <w:pPr>
        <w:pStyle w:val="BodyText"/>
        <w:numPr>
          <w:ilvl w:val="0"/>
          <w:numId w:val="40"/>
        </w:numPr>
        <w:rPr>
          <w:ins w:id="4791" w:author="Author"/>
          <w:del w:id="4792" w:author="Author"/>
        </w:rPr>
      </w:pPr>
      <w:ins w:id="4793" w:author="Author">
        <w:del w:id="4794" w:author="Author">
          <w:r w:rsidDel="00A6137E">
            <w:delText xml:space="preserve">Program Indicator – Parameter for the program indicator, filtering on whether or not the claim is associated with the a specific program or to display all. </w:delText>
          </w:r>
          <w:bookmarkStart w:id="4795" w:name="_Toc37695903"/>
          <w:bookmarkStart w:id="4796" w:name="_Toc47427825"/>
          <w:bookmarkEnd w:id="4795"/>
          <w:bookmarkEnd w:id="4796"/>
        </w:del>
      </w:ins>
    </w:p>
    <w:p w14:paraId="3E797B9B" w14:textId="674951D5" w:rsidR="00BC6B42" w:rsidDel="00A6137E" w:rsidRDefault="00BC6B42" w:rsidP="00E8623F">
      <w:pPr>
        <w:pStyle w:val="BodyText"/>
        <w:numPr>
          <w:ilvl w:val="0"/>
          <w:numId w:val="40"/>
        </w:numPr>
        <w:rPr>
          <w:del w:id="4797" w:author="Author"/>
        </w:rPr>
      </w:pPr>
      <w:del w:id="4798" w:author="Author">
        <w:r w:rsidDel="00A6137E">
          <w:delText xml:space="preserve">Project – Parameter for the HERO program indicator, filtering on whether or not the claim is associated with the HERO program or to display all. </w:delText>
        </w:r>
        <w:bookmarkStart w:id="4799" w:name="_Toc37695904"/>
        <w:bookmarkStart w:id="4800" w:name="_Toc47427826"/>
        <w:bookmarkEnd w:id="4799"/>
        <w:bookmarkEnd w:id="4800"/>
      </w:del>
    </w:p>
    <w:p w14:paraId="5587C2C6" w14:textId="5207F2FD" w:rsidR="00BC6B42" w:rsidRPr="00DD20F9" w:rsidDel="00A6137E" w:rsidRDefault="00BC6B42" w:rsidP="00E8623F">
      <w:pPr>
        <w:pStyle w:val="BodyText"/>
        <w:numPr>
          <w:ilvl w:val="0"/>
          <w:numId w:val="40"/>
        </w:numPr>
        <w:rPr>
          <w:del w:id="4801" w:author="Author"/>
          <w:b/>
        </w:rPr>
      </w:pPr>
      <w:del w:id="4802" w:author="Author">
        <w:r w:rsidDel="00A6137E">
          <w:delText>Station – Parameter for the identifier of the station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4803" w:name="_Toc37695905"/>
        <w:bookmarkStart w:id="4804" w:name="_Toc47427827"/>
        <w:bookmarkEnd w:id="4803"/>
        <w:bookmarkEnd w:id="4804"/>
      </w:del>
    </w:p>
    <w:p w14:paraId="5447FB1F" w14:textId="52916E2E" w:rsidR="00BC6B42" w:rsidRPr="004245D3" w:rsidDel="00A6137E" w:rsidRDefault="00BC6B42" w:rsidP="00E8623F">
      <w:pPr>
        <w:pStyle w:val="BodyText"/>
        <w:numPr>
          <w:ilvl w:val="1"/>
          <w:numId w:val="40"/>
        </w:numPr>
        <w:rPr>
          <w:del w:id="4805" w:author="Author"/>
          <w:b/>
        </w:rPr>
      </w:pPr>
      <w:del w:id="4806" w:author="Author">
        <w:r w:rsidDel="00A6137E">
          <w:delText>Select All – Selects all stations to which that user has access</w:delText>
        </w:r>
        <w:bookmarkStart w:id="4807" w:name="_Toc37695906"/>
        <w:bookmarkStart w:id="4808" w:name="_Toc47427828"/>
        <w:bookmarkEnd w:id="4807"/>
        <w:bookmarkEnd w:id="4808"/>
      </w:del>
    </w:p>
    <w:p w14:paraId="6879C241" w14:textId="26B316B2" w:rsidR="00BC6B42" w:rsidRPr="004245D3" w:rsidDel="00A6137E" w:rsidRDefault="00BC6B42" w:rsidP="00E8623F">
      <w:pPr>
        <w:pStyle w:val="BodyText"/>
        <w:numPr>
          <w:ilvl w:val="1"/>
          <w:numId w:val="40"/>
        </w:numPr>
        <w:rPr>
          <w:del w:id="4809" w:author="Author"/>
          <w:b/>
        </w:rPr>
      </w:pPr>
      <w:del w:id="4810" w:author="Author">
        <w:r w:rsidDel="00A6137E">
          <w:delText>Clear All – Removes all stations from selection</w:delText>
        </w:r>
        <w:bookmarkStart w:id="4811" w:name="_Toc37695907"/>
        <w:bookmarkStart w:id="4812" w:name="_Toc47427829"/>
        <w:bookmarkEnd w:id="4811"/>
        <w:bookmarkEnd w:id="4812"/>
      </w:del>
    </w:p>
    <w:p w14:paraId="518AF1E5" w14:textId="7119EBB0" w:rsidR="00CC07E5" w:rsidRPr="004245D3" w:rsidDel="00A6137E" w:rsidRDefault="00CC07E5" w:rsidP="00E8623F">
      <w:pPr>
        <w:pStyle w:val="BodyText"/>
        <w:numPr>
          <w:ilvl w:val="0"/>
          <w:numId w:val="40"/>
        </w:numPr>
        <w:rPr>
          <w:ins w:id="4813" w:author="Author"/>
          <w:del w:id="4814" w:author="Author"/>
          <w:b/>
        </w:rPr>
      </w:pPr>
      <w:ins w:id="4815" w:author="Author">
        <w:del w:id="4816" w:author="Author">
          <w:r w:rsidDel="00A6137E">
            <w:delText>Include To-VISN Claims – Parameter indicating if VISN claims are included in the report results</w:delText>
          </w:r>
          <w:bookmarkStart w:id="4817" w:name="_Toc37695908"/>
          <w:bookmarkStart w:id="4818" w:name="_Toc47427830"/>
          <w:bookmarkEnd w:id="4817"/>
          <w:bookmarkEnd w:id="4818"/>
        </w:del>
      </w:ins>
    </w:p>
    <w:p w14:paraId="221E2A55" w14:textId="686491B2" w:rsidR="00BC6B42" w:rsidRPr="004245D3" w:rsidDel="00A6137E" w:rsidRDefault="00BC6B42" w:rsidP="00E8623F">
      <w:pPr>
        <w:pStyle w:val="BodyText"/>
        <w:numPr>
          <w:ilvl w:val="0"/>
          <w:numId w:val="40"/>
        </w:numPr>
        <w:rPr>
          <w:del w:id="4819" w:author="Author"/>
          <w:b/>
        </w:rPr>
      </w:pPr>
      <w:del w:id="4820" w:author="Author">
        <w:r w:rsidDel="00A6137E">
          <w:delText>Date – Parameter to determine the date range method for claims to be displayed with claims being selected either by Received Date or Modified Date</w:delText>
        </w:r>
        <w:bookmarkStart w:id="4821" w:name="_Toc37695909"/>
        <w:bookmarkStart w:id="4822" w:name="_Toc47427831"/>
        <w:bookmarkEnd w:id="4821"/>
        <w:bookmarkEnd w:id="4822"/>
      </w:del>
    </w:p>
    <w:p w14:paraId="7A4AB5DF" w14:textId="3BDB681B" w:rsidR="00BC6B42" w:rsidRPr="004245D3" w:rsidDel="00A6137E" w:rsidRDefault="00BC6B42" w:rsidP="00E8623F">
      <w:pPr>
        <w:pStyle w:val="BodyText"/>
        <w:numPr>
          <w:ilvl w:val="0"/>
          <w:numId w:val="40"/>
        </w:numPr>
        <w:rPr>
          <w:del w:id="4823" w:author="Author"/>
          <w:b/>
        </w:rPr>
      </w:pPr>
      <w:del w:id="4824" w:author="Author">
        <w:r w:rsidDel="00A6137E">
          <w:delText>Claim Age - One of two options for the Date parameter</w:delText>
        </w:r>
        <w:bookmarkStart w:id="4825" w:name="_Toc37695910"/>
        <w:bookmarkStart w:id="4826" w:name="_Toc47427832"/>
        <w:bookmarkEnd w:id="4825"/>
        <w:bookmarkEnd w:id="4826"/>
      </w:del>
    </w:p>
    <w:p w14:paraId="1F3038A8" w14:textId="7F5097A9" w:rsidR="00BC6B42" w:rsidRPr="004245D3" w:rsidDel="00A6137E" w:rsidRDefault="00BC6B42" w:rsidP="00E8623F">
      <w:pPr>
        <w:pStyle w:val="BodyText"/>
        <w:numPr>
          <w:ilvl w:val="1"/>
          <w:numId w:val="40"/>
        </w:numPr>
        <w:rPr>
          <w:del w:id="4827" w:author="Author"/>
          <w:b/>
        </w:rPr>
      </w:pPr>
      <w:del w:id="4828" w:author="Author">
        <w:r w:rsidDel="00A6137E">
          <w:delText>Max Age – How far back in units of days that claims will be retrieved; this number includes the current date</w:delText>
        </w:r>
        <w:bookmarkStart w:id="4829" w:name="_Toc37695911"/>
        <w:bookmarkStart w:id="4830" w:name="_Toc47427833"/>
        <w:bookmarkEnd w:id="4829"/>
        <w:bookmarkEnd w:id="4830"/>
      </w:del>
    </w:p>
    <w:p w14:paraId="17FA3643" w14:textId="20A5C920" w:rsidR="00BC6B42" w:rsidRPr="004245D3" w:rsidDel="00A6137E" w:rsidRDefault="00BC6B42" w:rsidP="00E8623F">
      <w:pPr>
        <w:pStyle w:val="BodyText"/>
        <w:numPr>
          <w:ilvl w:val="0"/>
          <w:numId w:val="40"/>
        </w:numPr>
        <w:rPr>
          <w:del w:id="4831" w:author="Author"/>
        </w:rPr>
      </w:pPr>
      <w:del w:id="4832" w:author="Author">
        <w:r w:rsidDel="00A6137E">
          <w:delText>Date Range – The second of the two options for the Date parameter. Selects a beginning and end date with the range in between the two being the window for which claims are searched</w:delText>
        </w:r>
        <w:bookmarkStart w:id="4833" w:name="_Toc37695912"/>
        <w:bookmarkStart w:id="4834" w:name="_Toc47427834"/>
        <w:bookmarkEnd w:id="4833"/>
        <w:bookmarkEnd w:id="4834"/>
      </w:del>
    </w:p>
    <w:p w14:paraId="750068C6" w14:textId="0C75F5D7" w:rsidR="00BC6B42" w:rsidRPr="004245D3" w:rsidDel="00A6137E" w:rsidRDefault="00BC6B42" w:rsidP="00E8623F">
      <w:pPr>
        <w:pStyle w:val="BodyText"/>
        <w:numPr>
          <w:ilvl w:val="0"/>
          <w:numId w:val="40"/>
        </w:numPr>
        <w:rPr>
          <w:del w:id="4835" w:author="Author"/>
          <w:b/>
        </w:rPr>
      </w:pPr>
      <w:del w:id="4836" w:author="Author">
        <w:r w:rsidDel="00A6137E">
          <w:delText>Sort By – Parameter indicating if claims are sorted by Date, alphabetically by Name, or by Claim ID</w:delText>
        </w:r>
        <w:bookmarkStart w:id="4837" w:name="_Toc37695913"/>
        <w:bookmarkStart w:id="4838" w:name="_Toc47427835"/>
        <w:bookmarkEnd w:id="4837"/>
        <w:bookmarkEnd w:id="4838"/>
      </w:del>
    </w:p>
    <w:p w14:paraId="2BC07C3A" w14:textId="65F239F3" w:rsidR="00BC6B42" w:rsidRPr="00E409EE" w:rsidDel="00A6137E" w:rsidRDefault="00BC6B42" w:rsidP="00E8623F">
      <w:pPr>
        <w:pStyle w:val="BodyText"/>
        <w:numPr>
          <w:ilvl w:val="0"/>
          <w:numId w:val="40"/>
        </w:numPr>
        <w:rPr>
          <w:del w:id="4839" w:author="Author"/>
          <w:b/>
        </w:rPr>
      </w:pPr>
      <w:del w:id="4840" w:author="Author">
        <w:r w:rsidDel="00A6137E">
          <w:delText>Format – Parameter that selects what format in which the report is generated</w:delText>
        </w:r>
        <w:bookmarkStart w:id="4841" w:name="_Toc37695914"/>
        <w:bookmarkStart w:id="4842" w:name="_Toc47427836"/>
        <w:bookmarkEnd w:id="4841"/>
        <w:bookmarkEnd w:id="4842"/>
      </w:del>
    </w:p>
    <w:p w14:paraId="126A8022" w14:textId="34554E6C" w:rsidR="00BC6B42" w:rsidRPr="00E409EE" w:rsidDel="00A6137E" w:rsidRDefault="00BC6B42" w:rsidP="00E8623F">
      <w:pPr>
        <w:pStyle w:val="BodyText"/>
        <w:numPr>
          <w:ilvl w:val="1"/>
          <w:numId w:val="40"/>
        </w:numPr>
        <w:rPr>
          <w:del w:id="4843" w:author="Author"/>
          <w:b/>
        </w:rPr>
      </w:pPr>
      <w:del w:id="4844" w:author="Author">
        <w:r w:rsidDel="00A6137E">
          <w:delText>PDF – Creates a PDF document of the report</w:delText>
        </w:r>
        <w:bookmarkStart w:id="4845" w:name="_Toc37695915"/>
        <w:bookmarkStart w:id="4846" w:name="_Toc47427837"/>
        <w:bookmarkEnd w:id="4845"/>
        <w:bookmarkEnd w:id="4846"/>
      </w:del>
    </w:p>
    <w:p w14:paraId="1AC261A2" w14:textId="0E8CC193" w:rsidR="00BC6B42" w:rsidRPr="004245D3" w:rsidDel="00A6137E" w:rsidRDefault="00BC6B42" w:rsidP="00E8623F">
      <w:pPr>
        <w:pStyle w:val="BodyText"/>
        <w:numPr>
          <w:ilvl w:val="1"/>
          <w:numId w:val="40"/>
        </w:numPr>
        <w:rPr>
          <w:del w:id="4847" w:author="Author"/>
          <w:b/>
        </w:rPr>
      </w:pPr>
      <w:del w:id="4848" w:author="Author">
        <w:r w:rsidDel="00A6137E">
          <w:delText>CSF</w:delText>
        </w:r>
      </w:del>
      <w:ins w:id="4849" w:author="Author">
        <w:del w:id="4850" w:author="Author">
          <w:r w:rsidR="00304FDE" w:rsidDel="00A6137E">
            <w:delText>CSV</w:delText>
          </w:r>
        </w:del>
      </w:ins>
      <w:del w:id="4851" w:author="Author">
        <w:r w:rsidDel="00A6137E">
          <w:delText xml:space="preserve"> – Creates a CSF</w:delText>
        </w:r>
      </w:del>
      <w:ins w:id="4852" w:author="Author">
        <w:del w:id="4853" w:author="Author">
          <w:r w:rsidR="00304FDE" w:rsidDel="00A6137E">
            <w:delText>CSV</w:delText>
          </w:r>
        </w:del>
      </w:ins>
      <w:del w:id="4854" w:author="Author">
        <w:r w:rsidDel="00A6137E">
          <w:delText xml:space="preserve"> file of the report results</w:delText>
        </w:r>
        <w:bookmarkStart w:id="4855" w:name="_Toc37695916"/>
        <w:bookmarkStart w:id="4856" w:name="_Toc47427838"/>
        <w:bookmarkEnd w:id="4855"/>
        <w:bookmarkEnd w:id="4856"/>
      </w:del>
    </w:p>
    <w:p w14:paraId="2E28500E" w14:textId="009C2F49" w:rsidR="00BC6B42" w:rsidRPr="004245D3" w:rsidDel="00A6137E" w:rsidRDefault="00BC6B42" w:rsidP="00E8623F">
      <w:pPr>
        <w:pStyle w:val="BodyText"/>
        <w:numPr>
          <w:ilvl w:val="0"/>
          <w:numId w:val="40"/>
        </w:numPr>
        <w:rPr>
          <w:del w:id="4857" w:author="Author"/>
          <w:b/>
        </w:rPr>
      </w:pPr>
      <w:del w:id="4858" w:author="Author">
        <w:r w:rsidDel="00A6137E">
          <w:delText>Number of Results – Indicates the numerical limits of claims returned in the report for the above criteria</w:delText>
        </w:r>
        <w:bookmarkStart w:id="4859" w:name="_Toc37695917"/>
        <w:bookmarkStart w:id="4860" w:name="_Toc47427839"/>
        <w:bookmarkEnd w:id="4859"/>
        <w:bookmarkEnd w:id="4860"/>
      </w:del>
    </w:p>
    <w:p w14:paraId="5B93F882" w14:textId="4CE2423E" w:rsidR="00BC6B42" w:rsidRPr="004245D3" w:rsidDel="00A6137E" w:rsidRDefault="00BC6B42" w:rsidP="0045212A">
      <w:pPr>
        <w:pStyle w:val="BodyText"/>
        <w:rPr>
          <w:del w:id="4861" w:author="Author"/>
          <w:b/>
        </w:rPr>
      </w:pPr>
      <w:del w:id="4862" w:author="Author">
        <w:r w:rsidRPr="004245D3" w:rsidDel="00A6137E">
          <w:rPr>
            <w:b/>
          </w:rPr>
          <w:delText>Buttons:</w:delText>
        </w:r>
        <w:bookmarkStart w:id="4863" w:name="_Toc37695918"/>
        <w:bookmarkStart w:id="4864" w:name="_Toc47427840"/>
        <w:bookmarkEnd w:id="4863"/>
        <w:bookmarkEnd w:id="4864"/>
      </w:del>
    </w:p>
    <w:p w14:paraId="56B181BF" w14:textId="622A0C08" w:rsidR="00BC6B42" w:rsidRPr="004245D3" w:rsidDel="00A6137E" w:rsidRDefault="00BC6B42" w:rsidP="00E8623F">
      <w:pPr>
        <w:pStyle w:val="BodyText"/>
        <w:numPr>
          <w:ilvl w:val="0"/>
          <w:numId w:val="40"/>
        </w:numPr>
        <w:rPr>
          <w:del w:id="4865" w:author="Author"/>
          <w:b/>
        </w:rPr>
      </w:pPr>
      <w:del w:id="4866" w:author="Author">
        <w:r w:rsidDel="00A6137E">
          <w:delText>Generate – Creates the report in the selected format per the indicated parameters. Can only be selected if at least one Type is checked.</w:delText>
        </w:r>
        <w:bookmarkStart w:id="4867" w:name="_Toc37695919"/>
        <w:bookmarkStart w:id="4868" w:name="_Toc47427841"/>
        <w:bookmarkEnd w:id="4867"/>
        <w:bookmarkEnd w:id="4868"/>
      </w:del>
    </w:p>
    <w:p w14:paraId="72CB5327" w14:textId="1A3E12C8" w:rsidR="00BC6B42" w:rsidRPr="00DD20F9" w:rsidDel="00A6137E" w:rsidRDefault="00BC6B42" w:rsidP="00E8623F">
      <w:pPr>
        <w:pStyle w:val="BodyText"/>
        <w:numPr>
          <w:ilvl w:val="0"/>
          <w:numId w:val="40"/>
        </w:numPr>
        <w:rPr>
          <w:del w:id="4869" w:author="Author"/>
          <w:b/>
        </w:rPr>
      </w:pPr>
      <w:del w:id="4870" w:author="Author">
        <w:r w:rsidDel="00A6137E">
          <w:delText>Reset – Resets all parameters to the default settings as per first appearance of the page.</w:delText>
        </w:r>
        <w:bookmarkStart w:id="4871" w:name="_Toc37695920"/>
        <w:bookmarkStart w:id="4872" w:name="_Toc47427842"/>
        <w:bookmarkEnd w:id="4871"/>
        <w:bookmarkEnd w:id="4872"/>
      </w:del>
    </w:p>
    <w:p w14:paraId="489E16E4" w14:textId="43BCBCFB" w:rsidR="00761CF2" w:rsidRPr="00106F92" w:rsidDel="00A6137E" w:rsidRDefault="00761CF2" w:rsidP="00761CF2">
      <w:pPr>
        <w:pStyle w:val="Heading2"/>
        <w:ind w:left="432" w:hanging="432"/>
        <w:rPr>
          <w:ins w:id="4873" w:author="Author"/>
          <w:del w:id="4874" w:author="Author"/>
        </w:rPr>
      </w:pPr>
      <w:ins w:id="4875" w:author="Author">
        <w:del w:id="4876" w:author="Author">
          <w:r w:rsidDel="00A6137E">
            <w:delText>Out of System Payments Repo</w:delText>
          </w:r>
          <w:r w:rsidRPr="0036161D" w:rsidDel="00A6137E">
            <w:delText>rt</w:delText>
          </w:r>
          <w:bookmarkStart w:id="4877" w:name="_Toc37695921"/>
          <w:bookmarkStart w:id="4878" w:name="_Toc47427843"/>
          <w:bookmarkEnd w:id="4877"/>
          <w:bookmarkEnd w:id="4878"/>
        </w:del>
      </w:ins>
    </w:p>
    <w:p w14:paraId="02555F9B" w14:textId="0F2E2F8D" w:rsidR="00CC07E5" w:rsidDel="00A6137E" w:rsidRDefault="00761CF2" w:rsidP="00CC07E5">
      <w:pPr>
        <w:pStyle w:val="BodyText"/>
        <w:rPr>
          <w:ins w:id="4879" w:author="Author"/>
          <w:del w:id="4880" w:author="Author"/>
        </w:rPr>
      </w:pPr>
      <w:ins w:id="4881" w:author="Author">
        <w:del w:id="4882" w:author="Author">
          <w:r w:rsidRPr="00A8025B" w:rsidDel="00A6137E">
            <w:rPr>
              <w:noProof/>
            </w:rPr>
            <w:drawing>
              <wp:inline distT="0" distB="0" distL="0" distR="0" wp14:anchorId="7A15404F" wp14:editId="1C510585">
                <wp:extent cx="5943600" cy="204505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045058"/>
                        </a:xfrm>
                        <a:prstGeom prst="rect">
                          <a:avLst/>
                        </a:prstGeom>
                        <a:noFill/>
                        <a:ln>
                          <a:noFill/>
                        </a:ln>
                      </pic:spPr>
                    </pic:pic>
                  </a:graphicData>
                </a:graphic>
              </wp:inline>
            </w:drawing>
          </w:r>
          <w:bookmarkStart w:id="4883" w:name="_Toc37695922"/>
          <w:bookmarkStart w:id="4884" w:name="_Toc47427844"/>
          <w:bookmarkEnd w:id="4883"/>
          <w:bookmarkEnd w:id="4884"/>
        </w:del>
      </w:ins>
    </w:p>
    <w:p w14:paraId="19B2C3FB" w14:textId="23A6BB4A" w:rsidR="00761CF2" w:rsidRPr="00A8025B" w:rsidDel="00A6137E" w:rsidRDefault="00761CF2" w:rsidP="00761CF2">
      <w:pPr>
        <w:pStyle w:val="Caption"/>
        <w:rPr>
          <w:ins w:id="4885" w:author="Author"/>
          <w:del w:id="4886" w:author="Author"/>
        </w:rPr>
      </w:pPr>
      <w:ins w:id="4887" w:author="Author">
        <w:del w:id="4888" w:author="Author">
          <w:r w:rsidRPr="00A8025B" w:rsidDel="00A6137E">
            <w:delText xml:space="preserve">Figure </w:delText>
          </w:r>
          <w:r w:rsidRPr="00A8025B" w:rsidDel="00A6137E">
            <w:rPr>
              <w:b w:val="0"/>
              <w:bCs w:val="0"/>
            </w:rPr>
            <w:fldChar w:fldCharType="begin"/>
          </w:r>
          <w:r w:rsidRPr="00A8025B" w:rsidDel="00A6137E">
            <w:delInstrText xml:space="preserve"> SEQ Figure \* ARABIC </w:delInstrText>
          </w:r>
          <w:r w:rsidRPr="00A8025B" w:rsidDel="00A6137E">
            <w:rPr>
              <w:b w:val="0"/>
              <w:bCs w:val="0"/>
            </w:rPr>
            <w:fldChar w:fldCharType="separate"/>
          </w:r>
          <w:r w:rsidR="00CC07E5" w:rsidDel="00A6137E">
            <w:rPr>
              <w:noProof/>
            </w:rPr>
            <w:delText>40</w:delText>
          </w:r>
          <w:r w:rsidR="00191EA4" w:rsidDel="00A6137E">
            <w:rPr>
              <w:noProof/>
            </w:rPr>
            <w:delText>39</w:delText>
          </w:r>
          <w:r w:rsidR="00CD48AC" w:rsidRPr="00A8025B" w:rsidDel="00A6137E">
            <w:rPr>
              <w:noProof/>
            </w:rPr>
            <w:delText>41</w:delText>
          </w:r>
          <w:r w:rsidRPr="00A8025B" w:rsidDel="00A6137E">
            <w:rPr>
              <w:noProof/>
            </w:rPr>
            <w:delText>42</w:delText>
          </w:r>
          <w:r w:rsidRPr="00A8025B" w:rsidDel="00A6137E">
            <w:rPr>
              <w:b w:val="0"/>
              <w:bCs w:val="0"/>
              <w:noProof/>
            </w:rPr>
            <w:fldChar w:fldCharType="end"/>
          </w:r>
          <w:r w:rsidRPr="00A8025B" w:rsidDel="00A6137E">
            <w:delText xml:space="preserve"> – Out of System Payments Report</w:delText>
          </w:r>
          <w:bookmarkStart w:id="4889" w:name="_Toc37695923"/>
          <w:bookmarkStart w:id="4890" w:name="_Toc47427845"/>
          <w:bookmarkEnd w:id="4889"/>
          <w:bookmarkEnd w:id="4890"/>
        </w:del>
      </w:ins>
    </w:p>
    <w:p w14:paraId="7D41E60B" w14:textId="4E6BD30F" w:rsidR="00BC6B42" w:rsidRPr="0031403D" w:rsidDel="00A6137E" w:rsidRDefault="00BC6B42" w:rsidP="0045212A">
      <w:pPr>
        <w:rPr>
          <w:del w:id="4891" w:author="Author"/>
        </w:rPr>
      </w:pPr>
      <w:bookmarkStart w:id="4892" w:name="_Toc37695924"/>
      <w:bookmarkStart w:id="4893" w:name="_Toc47427846"/>
      <w:bookmarkEnd w:id="4892"/>
      <w:bookmarkEnd w:id="4893"/>
    </w:p>
    <w:p w14:paraId="3ABD6C0B" w14:textId="5DA3DBF0" w:rsidR="00761CF2" w:rsidRPr="0036161D" w:rsidDel="00A6137E" w:rsidRDefault="00761CF2" w:rsidP="00761CF2">
      <w:pPr>
        <w:rPr>
          <w:ins w:id="4894" w:author="Author"/>
          <w:del w:id="4895" w:author="Author"/>
        </w:rPr>
      </w:pPr>
      <w:ins w:id="4896" w:author="Author">
        <w:del w:id="4897" w:author="Author">
          <w:r w:rsidDel="00A6137E">
            <w:delText xml:space="preserve">This is the resulting report from the </w:delText>
          </w:r>
          <w:r w:rsidR="0033406C" w:rsidDel="00A6137E">
            <w:delText xml:space="preserve">Out of System Payments </w:delText>
          </w:r>
          <w:r w:rsidDel="00A6137E">
            <w:delText xml:space="preserve">Claims in Process report. This can be rendered in either PDF or CSV format with no deviation in data from the two formats. The report name is listed in the top left with the grey box in the top right corner indicating the parameters under which the report was generated including the date type, start and end date of date range, project indicator, service types, stations, how the report results are ordered, and the limited result number. </w:delText>
          </w:r>
          <w:bookmarkStart w:id="4898" w:name="_Toc37695925"/>
          <w:bookmarkStart w:id="4899" w:name="_Toc47427847"/>
          <w:bookmarkEnd w:id="4898"/>
          <w:bookmarkEnd w:id="4899"/>
        </w:del>
      </w:ins>
    </w:p>
    <w:p w14:paraId="0FE6A882" w14:textId="2030FDAF" w:rsidR="00761CF2" w:rsidRPr="006B2069" w:rsidDel="00A6137E" w:rsidRDefault="00761CF2" w:rsidP="00761CF2">
      <w:pPr>
        <w:pStyle w:val="BodyText"/>
        <w:rPr>
          <w:ins w:id="4900" w:author="Author"/>
          <w:del w:id="4901" w:author="Author"/>
          <w:b/>
        </w:rPr>
      </w:pPr>
      <w:ins w:id="4902" w:author="Author">
        <w:del w:id="4903" w:author="Author">
          <w:r w:rsidRPr="006B2069" w:rsidDel="00A6137E">
            <w:rPr>
              <w:b/>
            </w:rPr>
            <w:delText>Header:</w:delText>
          </w:r>
          <w:bookmarkStart w:id="4904" w:name="_Toc37695926"/>
          <w:bookmarkStart w:id="4905" w:name="_Toc47427848"/>
          <w:bookmarkEnd w:id="4904"/>
          <w:bookmarkEnd w:id="4905"/>
        </w:del>
      </w:ins>
    </w:p>
    <w:p w14:paraId="1EDB33C8" w14:textId="3C523AB6" w:rsidR="00761CF2" w:rsidDel="00A6137E" w:rsidRDefault="00761CF2" w:rsidP="00E8623F">
      <w:pPr>
        <w:pStyle w:val="BodyText"/>
        <w:numPr>
          <w:ilvl w:val="0"/>
          <w:numId w:val="39"/>
        </w:numPr>
        <w:rPr>
          <w:ins w:id="4906" w:author="Author"/>
          <w:del w:id="4907" w:author="Author"/>
        </w:rPr>
      </w:pPr>
      <w:ins w:id="4908" w:author="Author">
        <w:del w:id="4909" w:author="Author">
          <w:r w:rsidDel="00A6137E">
            <w:delText># - Column header for the numerical identifier for the report results</w:delText>
          </w:r>
          <w:bookmarkStart w:id="4910" w:name="_Toc37695927"/>
          <w:bookmarkStart w:id="4911" w:name="_Toc47427849"/>
          <w:bookmarkEnd w:id="4910"/>
          <w:bookmarkEnd w:id="4911"/>
        </w:del>
      </w:ins>
    </w:p>
    <w:p w14:paraId="5A5E4E1B" w14:textId="3D7B4333" w:rsidR="00761CF2" w:rsidDel="00A6137E" w:rsidRDefault="00761CF2" w:rsidP="00E8623F">
      <w:pPr>
        <w:pStyle w:val="BodyText"/>
        <w:numPr>
          <w:ilvl w:val="0"/>
          <w:numId w:val="39"/>
        </w:numPr>
        <w:rPr>
          <w:ins w:id="4912" w:author="Author"/>
          <w:del w:id="4913" w:author="Author"/>
        </w:rPr>
      </w:pPr>
      <w:ins w:id="4914" w:author="Author">
        <w:del w:id="4915" w:author="Author">
          <w:r w:rsidDel="00A6137E">
            <w:delText>Claim Index – Column header for the numerical identifier of the claim</w:delText>
          </w:r>
          <w:bookmarkStart w:id="4916" w:name="_Toc37695928"/>
          <w:bookmarkStart w:id="4917" w:name="_Toc47427850"/>
          <w:bookmarkEnd w:id="4916"/>
          <w:bookmarkEnd w:id="4917"/>
        </w:del>
      </w:ins>
    </w:p>
    <w:p w14:paraId="6EE74277" w14:textId="410ED6D8" w:rsidR="00761CF2" w:rsidDel="00A6137E" w:rsidRDefault="00761CF2" w:rsidP="00E8623F">
      <w:pPr>
        <w:pStyle w:val="BodyText"/>
        <w:numPr>
          <w:ilvl w:val="0"/>
          <w:numId w:val="39"/>
        </w:numPr>
        <w:rPr>
          <w:ins w:id="4918" w:author="Author"/>
          <w:del w:id="4919" w:author="Author"/>
        </w:rPr>
      </w:pPr>
      <w:ins w:id="4920" w:author="Author">
        <w:del w:id="4921" w:author="Author">
          <w:r w:rsidDel="00A6137E">
            <w:delText>Prgm Ind - Column header for the program indicator</w:delText>
          </w:r>
          <w:bookmarkStart w:id="4922" w:name="_Toc37695929"/>
          <w:bookmarkStart w:id="4923" w:name="_Toc47427851"/>
          <w:bookmarkEnd w:id="4922"/>
          <w:bookmarkEnd w:id="4923"/>
        </w:del>
      </w:ins>
    </w:p>
    <w:p w14:paraId="38EDB535" w14:textId="63CD629E" w:rsidR="00761CF2" w:rsidDel="00A6137E" w:rsidRDefault="00761CF2" w:rsidP="00E8623F">
      <w:pPr>
        <w:pStyle w:val="BodyText"/>
        <w:numPr>
          <w:ilvl w:val="0"/>
          <w:numId w:val="39"/>
        </w:numPr>
        <w:rPr>
          <w:ins w:id="4924" w:author="Author"/>
          <w:del w:id="4925" w:author="Author"/>
        </w:rPr>
      </w:pPr>
      <w:ins w:id="4926" w:author="Author">
        <w:del w:id="4927" w:author="Author">
          <w:r w:rsidDel="00A6137E">
            <w:delText>Patient Name – Name of the patient associated with the patient tied to the claim</w:delText>
          </w:r>
          <w:bookmarkStart w:id="4928" w:name="_Toc37695930"/>
          <w:bookmarkStart w:id="4929" w:name="_Toc47427852"/>
          <w:bookmarkEnd w:id="4928"/>
          <w:bookmarkEnd w:id="4929"/>
        </w:del>
      </w:ins>
    </w:p>
    <w:p w14:paraId="124D9457" w14:textId="5D79E4A1" w:rsidR="00761CF2" w:rsidDel="00A6137E" w:rsidRDefault="00761CF2" w:rsidP="00E8623F">
      <w:pPr>
        <w:pStyle w:val="BodyText"/>
        <w:numPr>
          <w:ilvl w:val="0"/>
          <w:numId w:val="39"/>
        </w:numPr>
        <w:rPr>
          <w:ins w:id="4930" w:author="Author"/>
          <w:del w:id="4931" w:author="Author"/>
        </w:rPr>
      </w:pPr>
      <w:ins w:id="4932" w:author="Author">
        <w:del w:id="4933" w:author="Author">
          <w:r w:rsidDel="00A6137E">
            <w:delText>Provider – Column header for name of the service provider for the claim.</w:delText>
          </w:r>
          <w:bookmarkStart w:id="4934" w:name="_Toc37695931"/>
          <w:bookmarkStart w:id="4935" w:name="_Toc47427853"/>
          <w:bookmarkEnd w:id="4934"/>
          <w:bookmarkEnd w:id="4935"/>
        </w:del>
      </w:ins>
    </w:p>
    <w:p w14:paraId="4540782A" w14:textId="75979C8F" w:rsidR="00761CF2" w:rsidDel="00A6137E" w:rsidRDefault="00761CF2" w:rsidP="00E8623F">
      <w:pPr>
        <w:pStyle w:val="BodyText"/>
        <w:numPr>
          <w:ilvl w:val="0"/>
          <w:numId w:val="39"/>
        </w:numPr>
        <w:rPr>
          <w:ins w:id="4936" w:author="Author"/>
          <w:del w:id="4937" w:author="Author"/>
        </w:rPr>
      </w:pPr>
      <w:ins w:id="4938" w:author="Author">
        <w:del w:id="4939" w:author="Author">
          <w:r w:rsidDel="00A6137E">
            <w:delText>VISN ID – Numerical identifier for the VISN associated with this claim</w:delText>
          </w:r>
          <w:bookmarkStart w:id="4940" w:name="_Toc37695932"/>
          <w:bookmarkStart w:id="4941" w:name="_Toc47427854"/>
          <w:bookmarkEnd w:id="4940"/>
          <w:bookmarkEnd w:id="4941"/>
        </w:del>
      </w:ins>
    </w:p>
    <w:p w14:paraId="554EC3B1" w14:textId="39745809" w:rsidR="00761CF2" w:rsidDel="00A6137E" w:rsidRDefault="00761CF2" w:rsidP="00E8623F">
      <w:pPr>
        <w:pStyle w:val="BodyText"/>
        <w:numPr>
          <w:ilvl w:val="0"/>
          <w:numId w:val="39"/>
        </w:numPr>
        <w:rPr>
          <w:ins w:id="4942" w:author="Author"/>
          <w:del w:id="4943" w:author="Author"/>
        </w:rPr>
      </w:pPr>
      <w:ins w:id="4944" w:author="Author">
        <w:del w:id="4945" w:author="Author">
          <w:r w:rsidDel="00A6137E">
            <w:delText>Station – Numerical identifier for the Station associated with this claim</w:delText>
          </w:r>
          <w:bookmarkStart w:id="4946" w:name="_Toc37695933"/>
          <w:bookmarkStart w:id="4947" w:name="_Toc47427855"/>
          <w:bookmarkEnd w:id="4946"/>
          <w:bookmarkEnd w:id="4947"/>
        </w:del>
      </w:ins>
    </w:p>
    <w:p w14:paraId="49B62E5F" w14:textId="2832E6D0" w:rsidR="00761CF2" w:rsidDel="00A6137E" w:rsidRDefault="00761CF2" w:rsidP="00E8623F">
      <w:pPr>
        <w:pStyle w:val="BodyText"/>
        <w:numPr>
          <w:ilvl w:val="0"/>
          <w:numId w:val="39"/>
        </w:numPr>
        <w:rPr>
          <w:ins w:id="4948" w:author="Author"/>
          <w:del w:id="4949" w:author="Author"/>
        </w:rPr>
      </w:pPr>
      <w:ins w:id="4950" w:author="Author">
        <w:del w:id="4951" w:author="Author">
          <w:r w:rsidDel="00A6137E">
            <w:delText>Date of Svc - Column header for the date of service for the claim.</w:delText>
          </w:r>
          <w:bookmarkStart w:id="4952" w:name="_Toc37695934"/>
          <w:bookmarkStart w:id="4953" w:name="_Toc47427856"/>
          <w:bookmarkEnd w:id="4952"/>
          <w:bookmarkEnd w:id="4953"/>
        </w:del>
      </w:ins>
    </w:p>
    <w:p w14:paraId="6D1DE0E1" w14:textId="69255F73" w:rsidR="00761CF2" w:rsidDel="00A6137E" w:rsidRDefault="00761CF2" w:rsidP="00E8623F">
      <w:pPr>
        <w:pStyle w:val="BodyText"/>
        <w:numPr>
          <w:ilvl w:val="0"/>
          <w:numId w:val="39"/>
        </w:numPr>
        <w:rPr>
          <w:ins w:id="4954" w:author="Author"/>
          <w:del w:id="4955" w:author="Author"/>
        </w:rPr>
      </w:pPr>
      <w:ins w:id="4956" w:author="Author">
        <w:del w:id="4957" w:author="Author">
          <w:r w:rsidDel="00A6137E">
            <w:delText>Svc Type – Column header for the claim type, either Dental, Professional, or Institutional</w:delText>
          </w:r>
          <w:bookmarkStart w:id="4958" w:name="_Toc37695935"/>
          <w:bookmarkStart w:id="4959" w:name="_Toc47427857"/>
          <w:bookmarkEnd w:id="4958"/>
          <w:bookmarkEnd w:id="4959"/>
        </w:del>
      </w:ins>
    </w:p>
    <w:p w14:paraId="2E4906EF" w14:textId="77A41DC7" w:rsidR="00761CF2" w:rsidDel="00A6137E" w:rsidRDefault="00761CF2" w:rsidP="00E8623F">
      <w:pPr>
        <w:pStyle w:val="BodyText"/>
        <w:numPr>
          <w:ilvl w:val="0"/>
          <w:numId w:val="39"/>
        </w:numPr>
        <w:rPr>
          <w:ins w:id="4960" w:author="Author"/>
          <w:del w:id="4961" w:author="Author"/>
        </w:rPr>
      </w:pPr>
      <w:ins w:id="4962" w:author="Author">
        <w:del w:id="4963" w:author="Author">
          <w:r w:rsidDel="00A6137E">
            <w:delText>Date Create – The date the claim was created</w:delText>
          </w:r>
          <w:bookmarkStart w:id="4964" w:name="_Toc37695936"/>
          <w:bookmarkStart w:id="4965" w:name="_Toc47427858"/>
          <w:bookmarkEnd w:id="4964"/>
          <w:bookmarkEnd w:id="4965"/>
        </w:del>
      </w:ins>
    </w:p>
    <w:p w14:paraId="429BC794" w14:textId="2548EEB4" w:rsidR="00761CF2" w:rsidDel="00A6137E" w:rsidRDefault="00761CF2" w:rsidP="00E8623F">
      <w:pPr>
        <w:pStyle w:val="BodyText"/>
        <w:numPr>
          <w:ilvl w:val="0"/>
          <w:numId w:val="39"/>
        </w:numPr>
        <w:rPr>
          <w:ins w:id="4966" w:author="Author"/>
          <w:del w:id="4967" w:author="Author"/>
        </w:rPr>
      </w:pPr>
      <w:ins w:id="4968" w:author="Author">
        <w:del w:id="4969" w:author="Author">
          <w:r w:rsidDel="00A6137E">
            <w:delText>Compl Age – The day count numbering the difference between when the claim had been created (Date Create) and the current date, not including the end date in the calculation.</w:delText>
          </w:r>
          <w:bookmarkStart w:id="4970" w:name="_Toc37695937"/>
          <w:bookmarkStart w:id="4971" w:name="_Toc47427859"/>
          <w:bookmarkEnd w:id="4970"/>
          <w:bookmarkEnd w:id="4971"/>
        </w:del>
      </w:ins>
    </w:p>
    <w:p w14:paraId="6D4460EA" w14:textId="10290182" w:rsidR="00761CF2" w:rsidDel="00A6137E" w:rsidRDefault="00761CF2" w:rsidP="00E8623F">
      <w:pPr>
        <w:pStyle w:val="BodyText"/>
        <w:numPr>
          <w:ilvl w:val="0"/>
          <w:numId w:val="39"/>
        </w:numPr>
        <w:rPr>
          <w:ins w:id="4972" w:author="Author"/>
          <w:del w:id="4973" w:author="Author"/>
        </w:rPr>
      </w:pPr>
      <w:ins w:id="4974" w:author="Author">
        <w:del w:id="4975" w:author="Author">
          <w:r w:rsidDel="00A6137E">
            <w:delText>Status Date – The date the claim was changed</w:delText>
          </w:r>
          <w:bookmarkStart w:id="4976" w:name="_Toc37695938"/>
          <w:bookmarkStart w:id="4977" w:name="_Toc47427860"/>
          <w:bookmarkEnd w:id="4976"/>
          <w:bookmarkEnd w:id="4977"/>
        </w:del>
      </w:ins>
    </w:p>
    <w:p w14:paraId="7346DD47" w14:textId="53C2A384" w:rsidR="00761CF2" w:rsidDel="00A6137E" w:rsidRDefault="00761CF2" w:rsidP="00E8623F">
      <w:pPr>
        <w:pStyle w:val="BodyText"/>
        <w:numPr>
          <w:ilvl w:val="0"/>
          <w:numId w:val="39"/>
        </w:numPr>
        <w:rPr>
          <w:ins w:id="4978" w:author="Author"/>
          <w:del w:id="4979" w:author="Author"/>
        </w:rPr>
      </w:pPr>
      <w:ins w:id="4980" w:author="Author">
        <w:del w:id="4981" w:author="Author">
          <w:r w:rsidDel="00A6137E">
            <w:delText xml:space="preserve">Status Age – The day count numbering the difference between when the claim status had been changed (Status Date) and the current date, not including the end date in the calculation. </w:delText>
          </w:r>
          <w:bookmarkStart w:id="4982" w:name="_Toc37695939"/>
          <w:bookmarkStart w:id="4983" w:name="_Toc47427861"/>
          <w:bookmarkEnd w:id="4982"/>
          <w:bookmarkEnd w:id="4983"/>
        </w:del>
      </w:ins>
    </w:p>
    <w:p w14:paraId="64231CF8" w14:textId="6D07E0BB" w:rsidR="00BC6B42" w:rsidDel="00A6137E" w:rsidRDefault="00BC6B42" w:rsidP="0045212A">
      <w:pPr>
        <w:pStyle w:val="BodyText"/>
        <w:rPr>
          <w:del w:id="4984" w:author="Author"/>
        </w:rPr>
      </w:pPr>
      <w:bookmarkStart w:id="4985" w:name="_Toc37695940"/>
      <w:bookmarkStart w:id="4986" w:name="_Toc47427862"/>
      <w:bookmarkEnd w:id="4985"/>
      <w:bookmarkEnd w:id="4986"/>
    </w:p>
    <w:p w14:paraId="321B425E" w14:textId="0DCAB472" w:rsidR="00BC6B42" w:rsidDel="00A6137E" w:rsidRDefault="00BC6B42" w:rsidP="0045212A">
      <w:pPr>
        <w:pStyle w:val="BodyText"/>
        <w:rPr>
          <w:del w:id="4987" w:author="Author"/>
        </w:rPr>
      </w:pPr>
      <w:del w:id="4988" w:author="Author">
        <w:r w:rsidDel="00A6137E">
          <w:rPr>
            <w:noProof/>
          </w:rPr>
          <w:drawing>
            <wp:inline distT="0" distB="0" distL="0" distR="0" wp14:anchorId="37B37893" wp14:editId="1DF1D5D3">
              <wp:extent cx="5934075" cy="2886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4075" cy="2886075"/>
                      </a:xfrm>
                      <a:prstGeom prst="rect">
                        <a:avLst/>
                      </a:prstGeom>
                      <a:noFill/>
                      <a:ln>
                        <a:noFill/>
                      </a:ln>
                    </pic:spPr>
                  </pic:pic>
                </a:graphicData>
              </a:graphic>
            </wp:inline>
          </w:drawing>
        </w:r>
        <w:bookmarkStart w:id="4989" w:name="_Toc37695941"/>
        <w:bookmarkStart w:id="4990" w:name="_Toc47427863"/>
        <w:bookmarkEnd w:id="4989"/>
        <w:bookmarkEnd w:id="4990"/>
      </w:del>
    </w:p>
    <w:p w14:paraId="5ACDD5AE" w14:textId="3B16E7FF" w:rsidR="00BC6B42" w:rsidRPr="00A8025B" w:rsidDel="00A6137E" w:rsidRDefault="00394E9A" w:rsidP="0045212A">
      <w:pPr>
        <w:pStyle w:val="Caption"/>
        <w:rPr>
          <w:del w:id="4991" w:author="Author"/>
        </w:rPr>
      </w:pPr>
      <w:ins w:id="4992" w:author="Author">
        <w:del w:id="4993" w:author="Author">
          <w:r w:rsidRPr="00A8025B" w:rsidDel="00A6137E">
            <w:rPr>
              <w:b w:val="0"/>
              <w:noProof/>
            </w:rPr>
            <w:drawing>
              <wp:inline distT="0" distB="0" distL="0" distR="0" wp14:anchorId="264F1B94" wp14:editId="4AB43039">
                <wp:extent cx="5943600" cy="204505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045058"/>
                        </a:xfrm>
                        <a:prstGeom prst="rect">
                          <a:avLst/>
                        </a:prstGeom>
                        <a:noFill/>
                        <a:ln>
                          <a:noFill/>
                        </a:ln>
                      </pic:spPr>
                    </pic:pic>
                  </a:graphicData>
                </a:graphic>
              </wp:inline>
            </w:drawing>
          </w:r>
        </w:del>
      </w:ins>
      <w:del w:id="4994" w:author="Author">
        <w:r w:rsidR="00BC6B42" w:rsidRPr="00A8025B" w:rsidDel="00A6137E">
          <w:delText xml:space="preserve">Figure </w:delText>
        </w:r>
      </w:del>
      <w:ins w:id="4995" w:author="Author">
        <w:del w:id="4996" w:author="Author">
          <w:r w:rsidR="007E6482" w:rsidRPr="00A8025B" w:rsidDel="00A6137E">
            <w:rPr>
              <w:b w:val="0"/>
            </w:rPr>
            <w:fldChar w:fldCharType="begin"/>
          </w:r>
          <w:r w:rsidR="007E6482" w:rsidRPr="00A8025B" w:rsidDel="00A6137E">
            <w:delInstrText xml:space="preserve"> SEQ Figure \* ARABIC </w:delInstrText>
          </w:r>
          <w:r w:rsidR="007E6482" w:rsidRPr="00A8025B" w:rsidDel="00A6137E">
            <w:rPr>
              <w:b w:val="0"/>
            </w:rPr>
            <w:fldChar w:fldCharType="separate"/>
          </w:r>
          <w:r w:rsidR="007E6482" w:rsidRPr="00A8025B" w:rsidDel="00A6137E">
            <w:rPr>
              <w:noProof/>
            </w:rPr>
            <w:delText>42</w:delText>
          </w:r>
          <w:r w:rsidR="007E6482" w:rsidRPr="00A8025B" w:rsidDel="00A6137E">
            <w:rPr>
              <w:b w:val="0"/>
              <w:noProof/>
            </w:rPr>
            <w:fldChar w:fldCharType="end"/>
          </w:r>
          <w:r w:rsidR="007E6482" w:rsidRPr="00A8025B" w:rsidDel="00A6137E">
            <w:delText xml:space="preserve"> </w:delText>
          </w:r>
        </w:del>
      </w:ins>
      <w:del w:id="4997" w:author="Author">
        <w:r w:rsidR="00A13119" w:rsidRPr="00A8025B" w:rsidDel="00A6137E">
          <w:delText>38</w:delText>
        </w:r>
        <w:r w:rsidR="00BC6B42" w:rsidRPr="00A8025B" w:rsidDel="00A6137E">
          <w:delText xml:space="preserve"> – Out of System Payments Report</w:delText>
        </w:r>
        <w:bookmarkStart w:id="4998" w:name="_Toc517681455"/>
        <w:bookmarkStart w:id="4999" w:name="_Toc517781905"/>
        <w:bookmarkStart w:id="5000" w:name="_Toc517783172"/>
        <w:bookmarkStart w:id="5001" w:name="_Toc37695942"/>
        <w:bookmarkStart w:id="5002" w:name="_Toc47427864"/>
        <w:bookmarkEnd w:id="4998"/>
        <w:bookmarkEnd w:id="4999"/>
        <w:bookmarkEnd w:id="5000"/>
        <w:bookmarkEnd w:id="5001"/>
        <w:bookmarkEnd w:id="5002"/>
      </w:del>
    </w:p>
    <w:p w14:paraId="258B63A2" w14:textId="4007C0C8" w:rsidR="00BC6B42" w:rsidDel="00A6137E" w:rsidRDefault="00BC6B42" w:rsidP="007B24D4">
      <w:pPr>
        <w:pStyle w:val="Heading2"/>
        <w:ind w:left="432" w:hanging="432"/>
        <w:rPr>
          <w:del w:id="5003" w:author="Author"/>
        </w:rPr>
      </w:pPr>
      <w:del w:id="5004" w:author="Author">
        <w:r w:rsidDel="00A6137E">
          <w:delText xml:space="preserve">Out of System Payments (Summary) Report </w:delText>
        </w:r>
        <w:r w:rsidRPr="00D0727D" w:rsidDel="00A6137E">
          <w:delText>Page</w:delText>
        </w:r>
        <w:bookmarkStart w:id="5005" w:name="_Toc37695943"/>
        <w:bookmarkStart w:id="5006" w:name="_Toc47427865"/>
        <w:bookmarkEnd w:id="5005"/>
        <w:bookmarkEnd w:id="5006"/>
      </w:del>
    </w:p>
    <w:p w14:paraId="6F79F525" w14:textId="526001DB" w:rsidR="00BC6B42" w:rsidDel="00A6137E" w:rsidRDefault="00BC6B42" w:rsidP="0045212A">
      <w:pPr>
        <w:pStyle w:val="BodyText"/>
        <w:rPr>
          <w:del w:id="5007" w:author="Author"/>
        </w:rPr>
      </w:pPr>
      <w:del w:id="5008" w:author="Author">
        <w:r w:rsidDel="00A6137E">
          <w:rPr>
            <w:noProof/>
          </w:rPr>
          <w:drawing>
            <wp:inline distT="0" distB="0" distL="0" distR="0" wp14:anchorId="68D6E39D" wp14:editId="6591EC61">
              <wp:extent cx="5924550" cy="28860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24550" cy="2886075"/>
                      </a:xfrm>
                      <a:prstGeom prst="rect">
                        <a:avLst/>
                      </a:prstGeom>
                      <a:noFill/>
                      <a:ln>
                        <a:noFill/>
                      </a:ln>
                    </pic:spPr>
                  </pic:pic>
                </a:graphicData>
              </a:graphic>
            </wp:inline>
          </w:drawing>
        </w:r>
        <w:bookmarkStart w:id="5009" w:name="_Toc37695944"/>
        <w:bookmarkStart w:id="5010" w:name="_Toc47427866"/>
        <w:bookmarkEnd w:id="5009"/>
        <w:bookmarkEnd w:id="5010"/>
      </w:del>
    </w:p>
    <w:p w14:paraId="5BFAD402" w14:textId="26B6A980" w:rsidR="00CC07E5" w:rsidDel="00A6137E" w:rsidRDefault="00394E9A" w:rsidP="00CC07E5">
      <w:pPr>
        <w:pStyle w:val="BodyText"/>
        <w:rPr>
          <w:ins w:id="5011" w:author="Author"/>
          <w:del w:id="5012" w:author="Author"/>
        </w:rPr>
      </w:pPr>
      <w:ins w:id="5013" w:author="Author">
        <w:del w:id="5014" w:author="Author">
          <w:r w:rsidRPr="00A8025B" w:rsidDel="00A6137E">
            <w:rPr>
              <w:noProof/>
            </w:rPr>
            <w:drawing>
              <wp:inline distT="0" distB="0" distL="0" distR="0" wp14:anchorId="2E33DF89" wp14:editId="6825CD74">
                <wp:extent cx="5943600" cy="292375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923757"/>
                        </a:xfrm>
                        <a:prstGeom prst="rect">
                          <a:avLst/>
                        </a:prstGeom>
                        <a:noFill/>
                        <a:ln>
                          <a:noFill/>
                        </a:ln>
                      </pic:spPr>
                    </pic:pic>
                  </a:graphicData>
                </a:graphic>
              </wp:inline>
            </w:drawing>
          </w:r>
          <w:bookmarkStart w:id="5015" w:name="_Toc37695945"/>
          <w:bookmarkStart w:id="5016" w:name="_Toc47427867"/>
          <w:bookmarkEnd w:id="5015"/>
          <w:bookmarkEnd w:id="5016"/>
        </w:del>
      </w:ins>
    </w:p>
    <w:p w14:paraId="34BE8E98" w14:textId="0036E220" w:rsidR="00BC6B42" w:rsidRPr="00A8025B" w:rsidDel="00A6137E" w:rsidRDefault="00BC6B42" w:rsidP="0045212A">
      <w:pPr>
        <w:pStyle w:val="Caption"/>
        <w:rPr>
          <w:del w:id="5017" w:author="Author"/>
        </w:rPr>
      </w:pPr>
      <w:del w:id="5018" w:author="Author">
        <w:r w:rsidRPr="00A8025B" w:rsidDel="00A6137E">
          <w:delText xml:space="preserve">Figure </w:delText>
        </w:r>
      </w:del>
      <w:ins w:id="5019" w:author="Author">
        <w:del w:id="5020"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41</w:delText>
          </w:r>
          <w:r w:rsidR="00191EA4" w:rsidDel="00A6137E">
            <w:rPr>
              <w:noProof/>
            </w:rPr>
            <w:delText>40</w:delText>
          </w:r>
          <w:r w:rsidR="00CD48AC" w:rsidRPr="00A8025B" w:rsidDel="00A6137E">
            <w:rPr>
              <w:noProof/>
            </w:rPr>
            <w:delText>42</w:delText>
          </w:r>
          <w:r w:rsidR="007E6482" w:rsidRPr="00A8025B" w:rsidDel="00A6137E">
            <w:rPr>
              <w:noProof/>
            </w:rPr>
            <w:delText>43</w:delText>
          </w:r>
          <w:r w:rsidR="007E6482" w:rsidRPr="00A8025B" w:rsidDel="00A6137E">
            <w:rPr>
              <w:b w:val="0"/>
              <w:bCs w:val="0"/>
              <w:noProof/>
            </w:rPr>
            <w:fldChar w:fldCharType="end"/>
          </w:r>
          <w:r w:rsidR="007E6482" w:rsidRPr="00A8025B" w:rsidDel="00A6137E">
            <w:delText xml:space="preserve"> </w:delText>
          </w:r>
        </w:del>
      </w:ins>
      <w:del w:id="5021" w:author="Author">
        <w:r w:rsidR="00A13119" w:rsidRPr="00A8025B" w:rsidDel="00A6137E">
          <w:delText>39</w:delText>
        </w:r>
        <w:r w:rsidRPr="00A8025B" w:rsidDel="00A6137E">
          <w:delText xml:space="preserve"> – Out of System Payments (Summary) Report Page</w:delText>
        </w:r>
        <w:bookmarkStart w:id="5022" w:name="_Toc37695946"/>
        <w:bookmarkStart w:id="5023" w:name="_Toc47427868"/>
        <w:bookmarkEnd w:id="5022"/>
        <w:bookmarkEnd w:id="5023"/>
      </w:del>
    </w:p>
    <w:p w14:paraId="0D712454" w14:textId="70F44800" w:rsidR="00BC6B42" w:rsidDel="00A6137E" w:rsidRDefault="00BC6B42" w:rsidP="0045212A">
      <w:pPr>
        <w:pStyle w:val="BodyText"/>
        <w:rPr>
          <w:del w:id="5024" w:author="Author"/>
        </w:rPr>
      </w:pPr>
      <w:del w:id="5025" w:author="Author">
        <w:r w:rsidDel="00A6137E">
          <w:delText>The Out of System Payments (Summary) Report page allows users to generate a report displaying a summary view of claims that are out of system by type and project across stations to which users have access. These claims can further be reported upon by received date or modified date and filtered by either a claim age or date range. The report results can then be sorted by date, name, or claim ID and rendered in either PDF or CSV format with a parameter that can be set from 1-60,000 results. The report can only be generated when at least one claim type (Professional, Institutional, and/or Dental) are selected, otherwise the button to generate the report is greyed out and unable to be clicked (as per the image above)</w:delText>
        </w:r>
        <w:bookmarkStart w:id="5026" w:name="_Toc37695947"/>
        <w:bookmarkStart w:id="5027" w:name="_Toc47427869"/>
        <w:bookmarkEnd w:id="5026"/>
        <w:bookmarkEnd w:id="5027"/>
      </w:del>
    </w:p>
    <w:p w14:paraId="488B6C74" w14:textId="667B20EF" w:rsidR="00BC6B42" w:rsidRPr="00D0727D" w:rsidDel="00A6137E" w:rsidRDefault="00BC6B42" w:rsidP="0045212A">
      <w:pPr>
        <w:rPr>
          <w:del w:id="5028" w:author="Author"/>
        </w:rPr>
      </w:pPr>
      <w:bookmarkStart w:id="5029" w:name="_Toc37695948"/>
      <w:bookmarkStart w:id="5030" w:name="_Toc47427870"/>
      <w:bookmarkEnd w:id="5029"/>
      <w:bookmarkEnd w:id="5030"/>
    </w:p>
    <w:p w14:paraId="27CC71FD" w14:textId="7359220C" w:rsidR="00BC6B42" w:rsidDel="00A6137E" w:rsidRDefault="00BC6B42" w:rsidP="0045212A">
      <w:pPr>
        <w:pStyle w:val="BodyText"/>
        <w:rPr>
          <w:del w:id="5031" w:author="Author"/>
          <w:b/>
        </w:rPr>
      </w:pPr>
      <w:del w:id="5032" w:author="Author">
        <w:r w:rsidDel="00A6137E">
          <w:rPr>
            <w:b/>
          </w:rPr>
          <w:delText>Report Parameters:</w:delText>
        </w:r>
        <w:bookmarkStart w:id="5033" w:name="_Toc37695949"/>
        <w:bookmarkStart w:id="5034" w:name="_Toc47427871"/>
        <w:bookmarkEnd w:id="5033"/>
        <w:bookmarkEnd w:id="5034"/>
      </w:del>
    </w:p>
    <w:p w14:paraId="339FE0C2" w14:textId="39F7D0A5" w:rsidR="00304FDE" w:rsidDel="00A6137E" w:rsidRDefault="00304FDE" w:rsidP="00E8623F">
      <w:pPr>
        <w:pStyle w:val="BodyText"/>
        <w:numPr>
          <w:ilvl w:val="0"/>
          <w:numId w:val="40"/>
        </w:numPr>
        <w:rPr>
          <w:ins w:id="5035" w:author="Author"/>
          <w:del w:id="5036" w:author="Author"/>
        </w:rPr>
      </w:pPr>
      <w:ins w:id="5037" w:author="Author">
        <w:del w:id="5038" w:author="Author">
          <w:r w:rsidDel="00A6137E">
            <w:delText xml:space="preserve">Program Indicator – Parameter for the program indicator, filtering on whether or not the claim is associated with the a specific program or to display all. </w:delText>
          </w:r>
          <w:bookmarkStart w:id="5039" w:name="_Toc37695950"/>
          <w:bookmarkStart w:id="5040" w:name="_Toc47427872"/>
          <w:bookmarkEnd w:id="5039"/>
          <w:bookmarkEnd w:id="5040"/>
        </w:del>
      </w:ins>
    </w:p>
    <w:p w14:paraId="693DB433" w14:textId="5D08EE2C" w:rsidR="00BC6B42" w:rsidDel="00A6137E" w:rsidRDefault="00BC6B42" w:rsidP="00E8623F">
      <w:pPr>
        <w:pStyle w:val="BodyText"/>
        <w:numPr>
          <w:ilvl w:val="0"/>
          <w:numId w:val="40"/>
        </w:numPr>
        <w:rPr>
          <w:del w:id="5041" w:author="Author"/>
        </w:rPr>
      </w:pPr>
      <w:del w:id="5042" w:author="Author">
        <w:r w:rsidDel="00A6137E">
          <w:delText xml:space="preserve">Project – Parameter for the HERO program indicator, filtering on whether or not the claim is associated with the HERO program or to display all. </w:delText>
        </w:r>
        <w:bookmarkStart w:id="5043" w:name="_Toc37695951"/>
        <w:bookmarkStart w:id="5044" w:name="_Toc47427873"/>
        <w:bookmarkEnd w:id="5043"/>
        <w:bookmarkEnd w:id="5044"/>
      </w:del>
    </w:p>
    <w:p w14:paraId="7F36F8B1" w14:textId="5E6CE6EC" w:rsidR="00BC6B42" w:rsidRPr="00DD20F9" w:rsidDel="00A6137E" w:rsidRDefault="00BC6B42" w:rsidP="00E8623F">
      <w:pPr>
        <w:pStyle w:val="BodyText"/>
        <w:numPr>
          <w:ilvl w:val="0"/>
          <w:numId w:val="40"/>
        </w:numPr>
        <w:rPr>
          <w:del w:id="5045" w:author="Author"/>
          <w:b/>
        </w:rPr>
      </w:pPr>
      <w:del w:id="5046" w:author="Author">
        <w:r w:rsidDel="00A6137E">
          <w:delText>Station – Parameter for the identifier of the station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5047" w:name="_Toc37695952"/>
        <w:bookmarkStart w:id="5048" w:name="_Toc47427874"/>
        <w:bookmarkEnd w:id="5047"/>
        <w:bookmarkEnd w:id="5048"/>
      </w:del>
    </w:p>
    <w:p w14:paraId="7AEF9B47" w14:textId="4AB180F3" w:rsidR="00BC6B42" w:rsidRPr="004245D3" w:rsidDel="00A6137E" w:rsidRDefault="00BC6B42" w:rsidP="00E8623F">
      <w:pPr>
        <w:pStyle w:val="BodyText"/>
        <w:numPr>
          <w:ilvl w:val="1"/>
          <w:numId w:val="40"/>
        </w:numPr>
        <w:rPr>
          <w:del w:id="5049" w:author="Author"/>
          <w:b/>
        </w:rPr>
      </w:pPr>
      <w:del w:id="5050" w:author="Author">
        <w:r w:rsidDel="00A6137E">
          <w:delText>Select All – Selects all stations to which that user has access</w:delText>
        </w:r>
        <w:bookmarkStart w:id="5051" w:name="_Toc37695953"/>
        <w:bookmarkStart w:id="5052" w:name="_Toc47427875"/>
        <w:bookmarkEnd w:id="5051"/>
        <w:bookmarkEnd w:id="5052"/>
      </w:del>
    </w:p>
    <w:p w14:paraId="5524F218" w14:textId="7BEF8FF3" w:rsidR="00BC6B42" w:rsidRPr="004245D3" w:rsidDel="00A6137E" w:rsidRDefault="00BC6B42" w:rsidP="00E8623F">
      <w:pPr>
        <w:pStyle w:val="BodyText"/>
        <w:numPr>
          <w:ilvl w:val="1"/>
          <w:numId w:val="40"/>
        </w:numPr>
        <w:rPr>
          <w:del w:id="5053" w:author="Author"/>
          <w:b/>
        </w:rPr>
      </w:pPr>
      <w:del w:id="5054" w:author="Author">
        <w:r w:rsidDel="00A6137E">
          <w:delText>Clear All – Removes all stations from selection</w:delText>
        </w:r>
        <w:bookmarkStart w:id="5055" w:name="_Toc37695954"/>
        <w:bookmarkStart w:id="5056" w:name="_Toc47427876"/>
        <w:bookmarkEnd w:id="5055"/>
        <w:bookmarkEnd w:id="5056"/>
      </w:del>
    </w:p>
    <w:p w14:paraId="601BE7A1" w14:textId="30D6F6E7" w:rsidR="00CC07E5" w:rsidRPr="004245D3" w:rsidDel="00A6137E" w:rsidRDefault="00CC07E5" w:rsidP="00E8623F">
      <w:pPr>
        <w:pStyle w:val="BodyText"/>
        <w:numPr>
          <w:ilvl w:val="0"/>
          <w:numId w:val="40"/>
        </w:numPr>
        <w:rPr>
          <w:ins w:id="5057" w:author="Author"/>
          <w:del w:id="5058" w:author="Author"/>
          <w:b/>
        </w:rPr>
      </w:pPr>
      <w:ins w:id="5059" w:author="Author">
        <w:del w:id="5060" w:author="Author">
          <w:r w:rsidDel="00A6137E">
            <w:delText>Include To-VISN Claims – Parameter indicating if VISN claims are included in the report results</w:delText>
          </w:r>
          <w:bookmarkStart w:id="5061" w:name="_Toc37695955"/>
          <w:bookmarkStart w:id="5062" w:name="_Toc47427877"/>
          <w:bookmarkEnd w:id="5061"/>
          <w:bookmarkEnd w:id="5062"/>
        </w:del>
      </w:ins>
    </w:p>
    <w:p w14:paraId="056873F0" w14:textId="1CDEEC01" w:rsidR="00BC6B42" w:rsidRPr="004245D3" w:rsidDel="00A6137E" w:rsidRDefault="00BC6B42" w:rsidP="00E8623F">
      <w:pPr>
        <w:pStyle w:val="BodyText"/>
        <w:numPr>
          <w:ilvl w:val="0"/>
          <w:numId w:val="40"/>
        </w:numPr>
        <w:rPr>
          <w:del w:id="5063" w:author="Author"/>
          <w:b/>
        </w:rPr>
      </w:pPr>
      <w:del w:id="5064" w:author="Author">
        <w:r w:rsidDel="00A6137E">
          <w:delText>Include To-VISN Claims – Parameter indicating if sent To VISN claims are included in the report results</w:delText>
        </w:r>
        <w:bookmarkStart w:id="5065" w:name="_Toc37695956"/>
        <w:bookmarkStart w:id="5066" w:name="_Toc47427878"/>
        <w:bookmarkEnd w:id="5065"/>
        <w:bookmarkEnd w:id="5066"/>
      </w:del>
    </w:p>
    <w:p w14:paraId="13348346" w14:textId="2E3C5DA5" w:rsidR="00BC6B42" w:rsidRPr="00E409EE" w:rsidDel="00A6137E" w:rsidRDefault="00BC6B42" w:rsidP="00E8623F">
      <w:pPr>
        <w:pStyle w:val="BodyText"/>
        <w:numPr>
          <w:ilvl w:val="0"/>
          <w:numId w:val="40"/>
        </w:numPr>
        <w:rPr>
          <w:del w:id="5067" w:author="Author"/>
          <w:b/>
        </w:rPr>
      </w:pPr>
      <w:del w:id="5068" w:author="Author">
        <w:r w:rsidDel="00A6137E">
          <w:delText>Format – Parameter that selects what format in which the report is generated</w:delText>
        </w:r>
        <w:bookmarkStart w:id="5069" w:name="_Toc37695957"/>
        <w:bookmarkStart w:id="5070" w:name="_Toc47427879"/>
        <w:bookmarkEnd w:id="5069"/>
        <w:bookmarkEnd w:id="5070"/>
      </w:del>
    </w:p>
    <w:p w14:paraId="609CDA09" w14:textId="404BC765" w:rsidR="00BC6B42" w:rsidRPr="00E409EE" w:rsidDel="00A6137E" w:rsidRDefault="00BC6B42" w:rsidP="00E8623F">
      <w:pPr>
        <w:pStyle w:val="BodyText"/>
        <w:numPr>
          <w:ilvl w:val="1"/>
          <w:numId w:val="40"/>
        </w:numPr>
        <w:rPr>
          <w:del w:id="5071" w:author="Author"/>
          <w:b/>
        </w:rPr>
      </w:pPr>
      <w:del w:id="5072" w:author="Author">
        <w:r w:rsidDel="00A6137E">
          <w:delText>PDF – Creates a PDF document of the report</w:delText>
        </w:r>
        <w:bookmarkStart w:id="5073" w:name="_Toc37695958"/>
        <w:bookmarkStart w:id="5074" w:name="_Toc47427880"/>
        <w:bookmarkEnd w:id="5073"/>
        <w:bookmarkEnd w:id="5074"/>
      </w:del>
    </w:p>
    <w:p w14:paraId="7C6581A7" w14:textId="1457D64B" w:rsidR="00BC6B42" w:rsidRPr="004245D3" w:rsidDel="00A6137E" w:rsidRDefault="00BC6B42" w:rsidP="00E8623F">
      <w:pPr>
        <w:pStyle w:val="BodyText"/>
        <w:numPr>
          <w:ilvl w:val="1"/>
          <w:numId w:val="40"/>
        </w:numPr>
        <w:rPr>
          <w:del w:id="5075" w:author="Author"/>
          <w:b/>
        </w:rPr>
      </w:pPr>
      <w:del w:id="5076" w:author="Author">
        <w:r w:rsidDel="00A6137E">
          <w:delText>CSF</w:delText>
        </w:r>
      </w:del>
      <w:ins w:id="5077" w:author="Author">
        <w:del w:id="5078" w:author="Author">
          <w:r w:rsidR="00304FDE" w:rsidDel="00A6137E">
            <w:delText>CSV</w:delText>
          </w:r>
        </w:del>
      </w:ins>
      <w:del w:id="5079" w:author="Author">
        <w:r w:rsidDel="00A6137E">
          <w:delText xml:space="preserve"> – Creates a CSF</w:delText>
        </w:r>
      </w:del>
      <w:ins w:id="5080" w:author="Author">
        <w:del w:id="5081" w:author="Author">
          <w:r w:rsidR="00304FDE" w:rsidDel="00A6137E">
            <w:delText>CSV</w:delText>
          </w:r>
        </w:del>
      </w:ins>
      <w:del w:id="5082" w:author="Author">
        <w:r w:rsidDel="00A6137E">
          <w:delText xml:space="preserve"> file of the report results</w:delText>
        </w:r>
        <w:bookmarkStart w:id="5083" w:name="_Toc37695959"/>
        <w:bookmarkStart w:id="5084" w:name="_Toc47427881"/>
        <w:bookmarkEnd w:id="5083"/>
        <w:bookmarkEnd w:id="5084"/>
      </w:del>
    </w:p>
    <w:p w14:paraId="5D2BE392" w14:textId="005813E1" w:rsidR="00BC6B42" w:rsidRPr="004245D3" w:rsidDel="00A6137E" w:rsidRDefault="00BC6B42" w:rsidP="0045212A">
      <w:pPr>
        <w:pStyle w:val="BodyText"/>
        <w:rPr>
          <w:del w:id="5085" w:author="Author"/>
          <w:b/>
        </w:rPr>
      </w:pPr>
      <w:del w:id="5086" w:author="Author">
        <w:r w:rsidRPr="004245D3" w:rsidDel="00A6137E">
          <w:rPr>
            <w:b/>
          </w:rPr>
          <w:delText>Buttons:</w:delText>
        </w:r>
        <w:bookmarkStart w:id="5087" w:name="_Toc37695960"/>
        <w:bookmarkStart w:id="5088" w:name="_Toc47427882"/>
        <w:bookmarkEnd w:id="5087"/>
        <w:bookmarkEnd w:id="5088"/>
      </w:del>
    </w:p>
    <w:p w14:paraId="77C63446" w14:textId="54BD33C7" w:rsidR="00BC6B42" w:rsidRPr="004245D3" w:rsidDel="00A6137E" w:rsidRDefault="00BC6B42" w:rsidP="00E8623F">
      <w:pPr>
        <w:pStyle w:val="BodyText"/>
        <w:numPr>
          <w:ilvl w:val="0"/>
          <w:numId w:val="40"/>
        </w:numPr>
        <w:rPr>
          <w:del w:id="5089" w:author="Author"/>
          <w:b/>
        </w:rPr>
      </w:pPr>
      <w:del w:id="5090" w:author="Author">
        <w:r w:rsidDel="00A6137E">
          <w:delText xml:space="preserve">Generate – Creates the report in the selected format per the indicated parameters. </w:delText>
        </w:r>
        <w:bookmarkStart w:id="5091" w:name="_Toc37695961"/>
        <w:bookmarkStart w:id="5092" w:name="_Toc47427883"/>
        <w:bookmarkEnd w:id="5091"/>
        <w:bookmarkEnd w:id="5092"/>
      </w:del>
    </w:p>
    <w:p w14:paraId="09D05246" w14:textId="0C200939" w:rsidR="00BC6B42" w:rsidRPr="00DD20F9" w:rsidDel="00A6137E" w:rsidRDefault="00BC6B42" w:rsidP="00E8623F">
      <w:pPr>
        <w:pStyle w:val="BodyText"/>
        <w:numPr>
          <w:ilvl w:val="0"/>
          <w:numId w:val="40"/>
        </w:numPr>
        <w:rPr>
          <w:del w:id="5093" w:author="Author"/>
          <w:b/>
        </w:rPr>
      </w:pPr>
      <w:del w:id="5094" w:author="Author">
        <w:r w:rsidDel="00A6137E">
          <w:delText>Reset – Resets all parameters to the default settings as per first appearance of the page.</w:delText>
        </w:r>
        <w:bookmarkStart w:id="5095" w:name="_Toc37695962"/>
        <w:bookmarkStart w:id="5096" w:name="_Toc47427884"/>
        <w:bookmarkEnd w:id="5095"/>
        <w:bookmarkEnd w:id="5096"/>
      </w:del>
    </w:p>
    <w:p w14:paraId="17F11030" w14:textId="440E917F" w:rsidR="00BC6B42" w:rsidDel="00A6137E" w:rsidRDefault="00BC6B42" w:rsidP="0045212A">
      <w:pPr>
        <w:pStyle w:val="BodyText"/>
        <w:rPr>
          <w:del w:id="5097" w:author="Author"/>
        </w:rPr>
      </w:pPr>
      <w:bookmarkStart w:id="5098" w:name="_Toc37695963"/>
      <w:bookmarkStart w:id="5099" w:name="_Toc47427885"/>
      <w:bookmarkEnd w:id="5098"/>
      <w:bookmarkEnd w:id="5099"/>
    </w:p>
    <w:p w14:paraId="1606C33A" w14:textId="7381605E" w:rsidR="00BC6B42" w:rsidRPr="0031403D" w:rsidDel="00A6137E" w:rsidRDefault="00BC6B42" w:rsidP="007B24D4">
      <w:pPr>
        <w:pStyle w:val="Heading2"/>
        <w:ind w:left="432" w:hanging="432"/>
        <w:rPr>
          <w:del w:id="5100" w:author="Author"/>
        </w:rPr>
      </w:pPr>
      <w:del w:id="5101" w:author="Author">
        <w:r w:rsidDel="00A6137E">
          <w:delText xml:space="preserve">Out of System Payments (Summary) </w:delText>
        </w:r>
        <w:r w:rsidRPr="00407DB8" w:rsidDel="00A6137E">
          <w:delText>Report</w:delText>
        </w:r>
        <w:bookmarkStart w:id="5102" w:name="_Toc37695964"/>
        <w:bookmarkStart w:id="5103" w:name="_Toc47427886"/>
        <w:bookmarkEnd w:id="5102"/>
        <w:bookmarkEnd w:id="5103"/>
      </w:del>
    </w:p>
    <w:p w14:paraId="1C7C4DFB" w14:textId="071813F6" w:rsidR="00BC6B42" w:rsidDel="00A6137E" w:rsidRDefault="00BC6B42" w:rsidP="0045212A">
      <w:pPr>
        <w:pStyle w:val="BodyText"/>
        <w:rPr>
          <w:del w:id="5104" w:author="Author"/>
        </w:rPr>
      </w:pPr>
      <w:del w:id="5105" w:author="Author">
        <w:r w:rsidDel="00A6137E">
          <w:rPr>
            <w:noProof/>
          </w:rPr>
          <w:drawing>
            <wp:inline distT="0" distB="0" distL="0" distR="0" wp14:anchorId="350ACEF9" wp14:editId="17A85CCD">
              <wp:extent cx="5934075" cy="2219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4075" cy="2219325"/>
                      </a:xfrm>
                      <a:prstGeom prst="rect">
                        <a:avLst/>
                      </a:prstGeom>
                      <a:noFill/>
                      <a:ln>
                        <a:noFill/>
                      </a:ln>
                    </pic:spPr>
                  </pic:pic>
                </a:graphicData>
              </a:graphic>
            </wp:inline>
          </w:drawing>
        </w:r>
        <w:bookmarkStart w:id="5106" w:name="_Toc37695965"/>
        <w:bookmarkStart w:id="5107" w:name="_Toc47427887"/>
        <w:bookmarkEnd w:id="5106"/>
        <w:bookmarkEnd w:id="5107"/>
      </w:del>
    </w:p>
    <w:p w14:paraId="610D29DD" w14:textId="54621914" w:rsidR="00CC07E5" w:rsidDel="00A6137E" w:rsidRDefault="00394E9A" w:rsidP="00CC07E5">
      <w:pPr>
        <w:pStyle w:val="BodyText"/>
        <w:rPr>
          <w:ins w:id="5108" w:author="Author"/>
          <w:del w:id="5109" w:author="Author"/>
        </w:rPr>
      </w:pPr>
      <w:ins w:id="5110" w:author="Author">
        <w:del w:id="5111" w:author="Author">
          <w:r w:rsidRPr="00A8025B" w:rsidDel="00A6137E">
            <w:rPr>
              <w:noProof/>
            </w:rPr>
            <w:drawing>
              <wp:inline distT="0" distB="0" distL="0" distR="0" wp14:anchorId="463A1458" wp14:editId="70DE6013">
                <wp:extent cx="5943600" cy="278913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89136"/>
                        </a:xfrm>
                        <a:prstGeom prst="rect">
                          <a:avLst/>
                        </a:prstGeom>
                        <a:noFill/>
                        <a:ln>
                          <a:noFill/>
                        </a:ln>
                      </pic:spPr>
                    </pic:pic>
                  </a:graphicData>
                </a:graphic>
              </wp:inline>
            </w:drawing>
          </w:r>
          <w:bookmarkStart w:id="5112" w:name="_Toc37695966"/>
          <w:bookmarkStart w:id="5113" w:name="_Toc47427888"/>
          <w:bookmarkEnd w:id="5112"/>
          <w:bookmarkEnd w:id="5113"/>
        </w:del>
      </w:ins>
    </w:p>
    <w:p w14:paraId="67C85BB7" w14:textId="3B31C0E0" w:rsidR="00BC6B42" w:rsidRPr="00A8025B" w:rsidDel="00A6137E" w:rsidRDefault="00BC6B42" w:rsidP="0045212A">
      <w:pPr>
        <w:pStyle w:val="Caption"/>
        <w:rPr>
          <w:del w:id="5114" w:author="Author"/>
        </w:rPr>
      </w:pPr>
      <w:del w:id="5115" w:author="Author">
        <w:r w:rsidRPr="00A8025B" w:rsidDel="00A6137E">
          <w:delText xml:space="preserve">Figure </w:delText>
        </w:r>
      </w:del>
      <w:ins w:id="5116" w:author="Author">
        <w:del w:id="5117"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42</w:delText>
          </w:r>
          <w:r w:rsidR="00191EA4" w:rsidDel="00A6137E">
            <w:rPr>
              <w:noProof/>
            </w:rPr>
            <w:delText>41</w:delText>
          </w:r>
          <w:r w:rsidR="00CD48AC" w:rsidRPr="00A8025B" w:rsidDel="00A6137E">
            <w:rPr>
              <w:noProof/>
            </w:rPr>
            <w:delText>43</w:delText>
          </w:r>
          <w:r w:rsidR="007E6482" w:rsidRPr="00A8025B" w:rsidDel="00A6137E">
            <w:rPr>
              <w:noProof/>
            </w:rPr>
            <w:delText>44</w:delText>
          </w:r>
          <w:r w:rsidR="007E6482" w:rsidRPr="00A8025B" w:rsidDel="00A6137E">
            <w:rPr>
              <w:b w:val="0"/>
              <w:bCs w:val="0"/>
              <w:noProof/>
            </w:rPr>
            <w:fldChar w:fldCharType="end"/>
          </w:r>
          <w:r w:rsidR="007E6482" w:rsidRPr="00A8025B" w:rsidDel="00A6137E">
            <w:delText xml:space="preserve"> </w:delText>
          </w:r>
        </w:del>
      </w:ins>
      <w:del w:id="5118" w:author="Author">
        <w:r w:rsidR="00A13119" w:rsidRPr="00A8025B" w:rsidDel="00A6137E">
          <w:delText>40</w:delText>
        </w:r>
        <w:r w:rsidRPr="00A8025B" w:rsidDel="00A6137E">
          <w:delText xml:space="preserve"> – Out of System Payments (Summary) Report</w:delText>
        </w:r>
        <w:bookmarkStart w:id="5119" w:name="_Toc37695967"/>
        <w:bookmarkStart w:id="5120" w:name="_Toc47427889"/>
        <w:bookmarkEnd w:id="5119"/>
        <w:bookmarkEnd w:id="5120"/>
      </w:del>
    </w:p>
    <w:p w14:paraId="0C736AE7" w14:textId="78CA2D1C" w:rsidR="00BC6B42" w:rsidRPr="0036161D" w:rsidDel="00A6137E" w:rsidRDefault="00BC6B42" w:rsidP="0045212A">
      <w:pPr>
        <w:rPr>
          <w:del w:id="5121" w:author="Author"/>
        </w:rPr>
      </w:pPr>
      <w:del w:id="5122" w:author="Author">
        <w:r w:rsidDel="00A6137E">
          <w:delText>This is the resulting report from the Out of System Payments (Summary) report. This can be rendered in either PDF or CSV format with no deviation in data from the two formats. The report name is listed in the top left with the grey box in the top right corner indicating the parameters under which the report was generated including the stations and project indicator</w:delText>
        </w:r>
        <w:bookmarkStart w:id="5123" w:name="_Toc37695968"/>
        <w:bookmarkStart w:id="5124" w:name="_Toc47427890"/>
        <w:bookmarkEnd w:id="5123"/>
        <w:bookmarkEnd w:id="5124"/>
      </w:del>
    </w:p>
    <w:p w14:paraId="42D8D737" w14:textId="7F3179FD" w:rsidR="00BC6B42" w:rsidRPr="00407DB8" w:rsidDel="00A6137E" w:rsidRDefault="00BC6B42" w:rsidP="0045212A">
      <w:pPr>
        <w:rPr>
          <w:del w:id="5125" w:author="Author"/>
        </w:rPr>
      </w:pPr>
      <w:bookmarkStart w:id="5126" w:name="_Toc37695969"/>
      <w:bookmarkStart w:id="5127" w:name="_Toc47427891"/>
      <w:bookmarkEnd w:id="5126"/>
      <w:bookmarkEnd w:id="5127"/>
    </w:p>
    <w:p w14:paraId="13C534C5" w14:textId="3473C490" w:rsidR="00BC6B42" w:rsidRPr="006B2069" w:rsidDel="00A6137E" w:rsidRDefault="00BC6B42" w:rsidP="0045212A">
      <w:pPr>
        <w:pStyle w:val="BodyText"/>
        <w:rPr>
          <w:del w:id="5128" w:author="Author"/>
          <w:b/>
        </w:rPr>
      </w:pPr>
      <w:del w:id="5129" w:author="Author">
        <w:r w:rsidDel="00A6137E">
          <w:rPr>
            <w:b/>
          </w:rPr>
          <w:delText>Header:</w:delText>
        </w:r>
        <w:bookmarkStart w:id="5130" w:name="_Toc37695970"/>
        <w:bookmarkStart w:id="5131" w:name="_Toc47427892"/>
        <w:bookmarkEnd w:id="5130"/>
        <w:bookmarkEnd w:id="5131"/>
      </w:del>
    </w:p>
    <w:p w14:paraId="0F86309A" w14:textId="09150229" w:rsidR="00BC6B42" w:rsidDel="00A6137E" w:rsidRDefault="00BC6B42" w:rsidP="00E8623F">
      <w:pPr>
        <w:pStyle w:val="BodyText"/>
        <w:numPr>
          <w:ilvl w:val="0"/>
          <w:numId w:val="39"/>
        </w:numPr>
        <w:rPr>
          <w:del w:id="5132" w:author="Author"/>
        </w:rPr>
      </w:pPr>
      <w:del w:id="5133" w:author="Author">
        <w:r w:rsidDel="00A6137E">
          <w:delText>Service Type – Column header for the claim type, either Dental, Professional, or Institutional</w:delText>
        </w:r>
        <w:bookmarkStart w:id="5134" w:name="_Toc37695971"/>
        <w:bookmarkStart w:id="5135" w:name="_Toc47427893"/>
        <w:bookmarkEnd w:id="5134"/>
        <w:bookmarkEnd w:id="5135"/>
      </w:del>
    </w:p>
    <w:p w14:paraId="2A033EEA" w14:textId="25F19E10" w:rsidR="00BC6B42" w:rsidDel="00A6137E" w:rsidRDefault="00BC6B42" w:rsidP="00E8623F">
      <w:pPr>
        <w:pStyle w:val="BodyText"/>
        <w:numPr>
          <w:ilvl w:val="0"/>
          <w:numId w:val="39"/>
        </w:numPr>
        <w:rPr>
          <w:del w:id="5136" w:author="Author"/>
        </w:rPr>
      </w:pPr>
      <w:del w:id="5137" w:author="Author">
        <w:r w:rsidDel="00A6137E">
          <w:delText xml:space="preserve">Claim </w:delText>
        </w:r>
      </w:del>
      <w:ins w:id="5138" w:author="Author">
        <w:del w:id="5139" w:author="Author">
          <w:r w:rsidR="00CC07E5" w:rsidDel="00A6137E">
            <w:delText xml:space="preserve">Out of System Payment </w:delText>
          </w:r>
        </w:del>
      </w:ins>
      <w:del w:id="5140" w:author="Author">
        <w:r w:rsidDel="00A6137E">
          <w:delText>Count – Column Header for the sum of each service type, with rows for PROF (Professional), DENT (Dental), and INST (Institutional)</w:delText>
        </w:r>
        <w:bookmarkStart w:id="5141" w:name="_Toc37695972"/>
        <w:bookmarkStart w:id="5142" w:name="_Toc47427894"/>
        <w:bookmarkEnd w:id="5141"/>
        <w:bookmarkEnd w:id="5142"/>
      </w:del>
    </w:p>
    <w:p w14:paraId="59916EF9" w14:textId="11D7B02E" w:rsidR="00BC6B42" w:rsidRPr="00811AF9" w:rsidDel="00A6137E" w:rsidRDefault="00BC6B42" w:rsidP="00E8623F">
      <w:pPr>
        <w:pStyle w:val="ListParagraph"/>
        <w:numPr>
          <w:ilvl w:val="0"/>
          <w:numId w:val="39"/>
        </w:numPr>
        <w:spacing w:before="0" w:after="0"/>
        <w:rPr>
          <w:del w:id="5143" w:author="Author"/>
        </w:rPr>
      </w:pPr>
      <w:del w:id="5144" w:author="Author">
        <w:r w:rsidDel="00A6137E">
          <w:delText xml:space="preserve">Total – A grand sum of all claims listed for each service type. </w:delText>
        </w:r>
        <w:bookmarkStart w:id="5145" w:name="_Toc37695973"/>
        <w:bookmarkStart w:id="5146" w:name="_Toc47427895"/>
        <w:bookmarkEnd w:id="5145"/>
        <w:bookmarkEnd w:id="5146"/>
      </w:del>
    </w:p>
    <w:p w14:paraId="3B5B29BD" w14:textId="1A8E91DB" w:rsidR="00BC6B42" w:rsidRPr="0031403D" w:rsidDel="00A6137E" w:rsidRDefault="00BC6B42" w:rsidP="0045212A">
      <w:pPr>
        <w:rPr>
          <w:del w:id="5147" w:author="Author"/>
        </w:rPr>
      </w:pPr>
      <w:bookmarkStart w:id="5148" w:name="_Toc37695974"/>
      <w:bookmarkStart w:id="5149" w:name="_Toc47427896"/>
      <w:bookmarkEnd w:id="5148"/>
      <w:bookmarkEnd w:id="5149"/>
    </w:p>
    <w:p w14:paraId="03D1200B" w14:textId="18CA28DC" w:rsidR="00927D78" w:rsidDel="00A6137E" w:rsidRDefault="00927D78" w:rsidP="007B24D4">
      <w:pPr>
        <w:pStyle w:val="Heading2"/>
        <w:ind w:left="432" w:hanging="432"/>
        <w:rPr>
          <w:del w:id="5150" w:author="Author"/>
        </w:rPr>
      </w:pPr>
      <w:del w:id="5151" w:author="Author">
        <w:r w:rsidDel="00A6137E">
          <w:delText>Rerouted Claims Report Page</w:delText>
        </w:r>
        <w:bookmarkStart w:id="5152" w:name="_Toc37695975"/>
        <w:bookmarkStart w:id="5153" w:name="_Toc47427897"/>
        <w:bookmarkEnd w:id="5152"/>
        <w:bookmarkEnd w:id="5153"/>
      </w:del>
    </w:p>
    <w:p w14:paraId="63563F62" w14:textId="5F7FBD42" w:rsidR="002E3434" w:rsidDel="00A6137E" w:rsidRDefault="001B12C4" w:rsidP="0045212A">
      <w:pPr>
        <w:pStyle w:val="BodyText"/>
        <w:rPr>
          <w:del w:id="5154" w:author="Author"/>
        </w:rPr>
      </w:pPr>
      <w:del w:id="5155" w:author="Author">
        <w:r w:rsidDel="00A6137E">
          <w:rPr>
            <w:noProof/>
          </w:rPr>
          <w:drawing>
            <wp:inline distT="0" distB="0" distL="0" distR="0" wp14:anchorId="7A6FD6F3" wp14:editId="6A036C8A">
              <wp:extent cx="5943600" cy="5364130"/>
              <wp:effectExtent l="0" t="0" r="0" b="8255"/>
              <wp:docPr id="62" name="Picture 62" descr="C:\Users\NMartinez\AppData\Local\Microsoft\Windows\INetCache\Content.Word\Rerouted Claims Repor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Martinez\AppData\Local\Microsoft\Windows\INetCache\Content.Word\Rerouted Claims Report Pag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5364130"/>
                      </a:xfrm>
                      <a:prstGeom prst="rect">
                        <a:avLst/>
                      </a:prstGeom>
                      <a:noFill/>
                      <a:ln>
                        <a:noFill/>
                      </a:ln>
                    </pic:spPr>
                  </pic:pic>
                </a:graphicData>
              </a:graphic>
            </wp:inline>
          </w:drawing>
        </w:r>
        <w:bookmarkStart w:id="5156" w:name="_Toc37695976"/>
        <w:bookmarkStart w:id="5157" w:name="_Toc47427898"/>
        <w:bookmarkEnd w:id="5156"/>
        <w:bookmarkEnd w:id="5157"/>
      </w:del>
    </w:p>
    <w:p w14:paraId="5E8CFAA6" w14:textId="19B6CB38" w:rsidR="00CC07E5" w:rsidDel="00A6137E" w:rsidRDefault="00354B28" w:rsidP="00CC07E5">
      <w:pPr>
        <w:pStyle w:val="BodyText"/>
        <w:rPr>
          <w:ins w:id="5158" w:author="Author"/>
          <w:del w:id="5159" w:author="Author"/>
        </w:rPr>
      </w:pPr>
      <w:ins w:id="5160" w:author="Author">
        <w:del w:id="5161" w:author="Author">
          <w:r w:rsidRPr="00A8025B" w:rsidDel="00A6137E">
            <w:rPr>
              <w:noProof/>
            </w:rPr>
            <w:drawing>
              <wp:inline distT="0" distB="0" distL="0" distR="0" wp14:anchorId="6CD711D7" wp14:editId="03DD5C23">
                <wp:extent cx="5943600" cy="6108446"/>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6108446"/>
                        </a:xfrm>
                        <a:prstGeom prst="rect">
                          <a:avLst/>
                        </a:prstGeom>
                        <a:noFill/>
                        <a:ln>
                          <a:noFill/>
                        </a:ln>
                      </pic:spPr>
                    </pic:pic>
                  </a:graphicData>
                </a:graphic>
              </wp:inline>
            </w:drawing>
          </w:r>
          <w:bookmarkStart w:id="5162" w:name="_Toc37695977"/>
          <w:bookmarkStart w:id="5163" w:name="_Toc47427899"/>
          <w:bookmarkEnd w:id="5162"/>
          <w:bookmarkEnd w:id="5163"/>
        </w:del>
      </w:ins>
    </w:p>
    <w:p w14:paraId="3E708D76" w14:textId="45D18705" w:rsidR="002E3434" w:rsidRPr="00A8025B" w:rsidDel="00A6137E" w:rsidRDefault="002E3434" w:rsidP="0045212A">
      <w:pPr>
        <w:pStyle w:val="Caption"/>
        <w:rPr>
          <w:del w:id="5164" w:author="Author"/>
        </w:rPr>
      </w:pPr>
      <w:del w:id="5165" w:author="Author">
        <w:r w:rsidRPr="00A8025B" w:rsidDel="00A6137E">
          <w:delText xml:space="preserve">Figure </w:delText>
        </w:r>
      </w:del>
      <w:ins w:id="5166" w:author="Author">
        <w:del w:id="5167"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43</w:delText>
          </w:r>
          <w:r w:rsidR="00191EA4" w:rsidDel="00A6137E">
            <w:rPr>
              <w:noProof/>
            </w:rPr>
            <w:delText>42</w:delText>
          </w:r>
          <w:r w:rsidR="00CD48AC" w:rsidRPr="00A8025B" w:rsidDel="00A6137E">
            <w:rPr>
              <w:noProof/>
            </w:rPr>
            <w:delText>44</w:delText>
          </w:r>
          <w:r w:rsidR="007E6482" w:rsidRPr="00A8025B" w:rsidDel="00A6137E">
            <w:rPr>
              <w:noProof/>
            </w:rPr>
            <w:delText>45</w:delText>
          </w:r>
          <w:r w:rsidR="007E6482" w:rsidRPr="00A8025B" w:rsidDel="00A6137E">
            <w:rPr>
              <w:b w:val="0"/>
              <w:bCs w:val="0"/>
              <w:noProof/>
            </w:rPr>
            <w:fldChar w:fldCharType="end"/>
          </w:r>
          <w:r w:rsidR="007E6482" w:rsidRPr="00A8025B" w:rsidDel="00A6137E">
            <w:delText xml:space="preserve"> </w:delText>
          </w:r>
        </w:del>
      </w:ins>
      <w:del w:id="5168" w:author="Author">
        <w:r w:rsidR="00A13119" w:rsidRPr="00A8025B" w:rsidDel="00A6137E">
          <w:delText>41</w:delText>
        </w:r>
        <w:r w:rsidRPr="00A8025B" w:rsidDel="00A6137E">
          <w:delText xml:space="preserve"> – Rerouted Claims Report Page</w:delText>
        </w:r>
        <w:bookmarkStart w:id="5169" w:name="_Toc37695978"/>
        <w:bookmarkStart w:id="5170" w:name="_Toc47427900"/>
        <w:bookmarkEnd w:id="5169"/>
        <w:bookmarkEnd w:id="5170"/>
      </w:del>
    </w:p>
    <w:p w14:paraId="47C1BC9B" w14:textId="32112AE0" w:rsidR="00AB3614" w:rsidDel="00A6137E" w:rsidRDefault="00AB3614" w:rsidP="0045212A">
      <w:pPr>
        <w:pStyle w:val="BodyText"/>
        <w:rPr>
          <w:del w:id="5171" w:author="Author"/>
        </w:rPr>
      </w:pPr>
      <w:del w:id="5172" w:author="Author">
        <w:r w:rsidDel="00A6137E">
          <w:delText>The Rerouted Claims Report page allows users to generate a report displaying a summary view of claims that are Rerouted by type and project across stations to which users have access. These claims can further be reported upon by received date or modified date and filtered by either a claim age or date range. The report results can then be sorted by date, name, or claim ID and rendered in either PDF or CSV format with a parameter that can be set from 1-60,000 results. The report can only be generated when at least one claim type (Professional, Institutional, and/or Dental) are selected, otherwise the button to generate the report is greyed out and unable to be clicked (as per the image above). Additionally, the search is filtered by the mandatory parameters for From Station(s), To Station(s), and Reason(s).</w:delText>
        </w:r>
        <w:bookmarkStart w:id="5173" w:name="_Toc37695979"/>
        <w:bookmarkStart w:id="5174" w:name="_Toc47427901"/>
        <w:bookmarkEnd w:id="5173"/>
        <w:bookmarkEnd w:id="5174"/>
      </w:del>
    </w:p>
    <w:p w14:paraId="31BA10CB" w14:textId="2DD1C55D" w:rsidR="00AB3614" w:rsidDel="00A6137E" w:rsidRDefault="00AB3614" w:rsidP="0045212A">
      <w:pPr>
        <w:pStyle w:val="BodyText"/>
        <w:rPr>
          <w:del w:id="5175" w:author="Author"/>
          <w:b/>
        </w:rPr>
      </w:pPr>
      <w:del w:id="5176" w:author="Author">
        <w:r w:rsidDel="00A6137E">
          <w:rPr>
            <w:b/>
          </w:rPr>
          <w:delText>Report Parameters:</w:delText>
        </w:r>
        <w:bookmarkStart w:id="5177" w:name="_Toc37695980"/>
        <w:bookmarkStart w:id="5178" w:name="_Toc47427902"/>
        <w:bookmarkEnd w:id="5177"/>
        <w:bookmarkEnd w:id="5178"/>
      </w:del>
    </w:p>
    <w:p w14:paraId="3F7053F3" w14:textId="69FE15AE" w:rsidR="00AB3614" w:rsidRPr="00EC3820" w:rsidDel="00A6137E" w:rsidRDefault="00AB3614" w:rsidP="00E8623F">
      <w:pPr>
        <w:pStyle w:val="BodyText"/>
        <w:numPr>
          <w:ilvl w:val="0"/>
          <w:numId w:val="40"/>
        </w:numPr>
        <w:rPr>
          <w:del w:id="5179" w:author="Author"/>
        </w:rPr>
      </w:pPr>
      <w:del w:id="5180" w:author="Author">
        <w:r w:rsidDel="00A6137E">
          <w:delText>Type – Parameter for the type of claim – Institutional, Professional, or Dental</w:delText>
        </w:r>
        <w:bookmarkStart w:id="5181" w:name="_Toc37695981"/>
        <w:bookmarkStart w:id="5182" w:name="_Toc47427903"/>
        <w:bookmarkEnd w:id="5181"/>
        <w:bookmarkEnd w:id="5182"/>
      </w:del>
    </w:p>
    <w:p w14:paraId="769FDDDC" w14:textId="725B3EFD" w:rsidR="00304FDE" w:rsidDel="00A6137E" w:rsidRDefault="00304FDE" w:rsidP="00E8623F">
      <w:pPr>
        <w:pStyle w:val="BodyText"/>
        <w:numPr>
          <w:ilvl w:val="0"/>
          <w:numId w:val="40"/>
        </w:numPr>
        <w:rPr>
          <w:ins w:id="5183" w:author="Author"/>
          <w:del w:id="5184" w:author="Author"/>
        </w:rPr>
      </w:pPr>
      <w:ins w:id="5185" w:author="Author">
        <w:del w:id="5186" w:author="Author">
          <w:r w:rsidDel="00A6137E">
            <w:delText xml:space="preserve">Program Indicator – Parameter for the program indicator, filtering on whether or not the claim is associated with the a specific program or to display all. </w:delText>
          </w:r>
          <w:bookmarkStart w:id="5187" w:name="_Toc37695982"/>
          <w:bookmarkStart w:id="5188" w:name="_Toc47427904"/>
          <w:bookmarkEnd w:id="5187"/>
          <w:bookmarkEnd w:id="5188"/>
        </w:del>
      </w:ins>
    </w:p>
    <w:p w14:paraId="4A22FD62" w14:textId="30CD01D1" w:rsidR="00AB3614" w:rsidDel="00A6137E" w:rsidRDefault="00AB3614" w:rsidP="00E8623F">
      <w:pPr>
        <w:pStyle w:val="BodyText"/>
        <w:numPr>
          <w:ilvl w:val="0"/>
          <w:numId w:val="40"/>
        </w:numPr>
        <w:rPr>
          <w:del w:id="5189" w:author="Author"/>
        </w:rPr>
      </w:pPr>
      <w:del w:id="5190" w:author="Author">
        <w:r w:rsidDel="00A6137E">
          <w:delText xml:space="preserve">Project – Parameter for the HERO program indicator, filtering on whether or not the claim is associated with the HERO program or to display all. </w:delText>
        </w:r>
        <w:bookmarkStart w:id="5191" w:name="_Toc37695983"/>
        <w:bookmarkStart w:id="5192" w:name="_Toc47427905"/>
        <w:bookmarkEnd w:id="5191"/>
        <w:bookmarkEnd w:id="5192"/>
      </w:del>
    </w:p>
    <w:p w14:paraId="3B5F76F0" w14:textId="6DF84511" w:rsidR="00AB3614" w:rsidRPr="00DD20F9" w:rsidDel="00A6137E" w:rsidRDefault="00AB3614" w:rsidP="00E8623F">
      <w:pPr>
        <w:pStyle w:val="BodyText"/>
        <w:numPr>
          <w:ilvl w:val="0"/>
          <w:numId w:val="40"/>
        </w:numPr>
        <w:rPr>
          <w:del w:id="5193" w:author="Author"/>
          <w:b/>
        </w:rPr>
      </w:pPr>
      <w:del w:id="5194" w:author="Author">
        <w:r w:rsidDel="00A6137E">
          <w:delText>From Station(s) – Parameter for the identifier of the station of origin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5195" w:name="_Toc37695984"/>
        <w:bookmarkStart w:id="5196" w:name="_Toc47427906"/>
        <w:bookmarkEnd w:id="5195"/>
        <w:bookmarkEnd w:id="5196"/>
      </w:del>
    </w:p>
    <w:p w14:paraId="5862A2F6" w14:textId="25F9F1BD" w:rsidR="00AB3614" w:rsidRPr="004245D3" w:rsidDel="00A6137E" w:rsidRDefault="00AB3614" w:rsidP="00E8623F">
      <w:pPr>
        <w:pStyle w:val="BodyText"/>
        <w:numPr>
          <w:ilvl w:val="1"/>
          <w:numId w:val="40"/>
        </w:numPr>
        <w:rPr>
          <w:del w:id="5197" w:author="Author"/>
          <w:b/>
        </w:rPr>
      </w:pPr>
      <w:del w:id="5198" w:author="Author">
        <w:r w:rsidDel="00A6137E">
          <w:delText>Select All – Selects all stations to which that user has access</w:delText>
        </w:r>
        <w:bookmarkStart w:id="5199" w:name="_Toc37695985"/>
        <w:bookmarkStart w:id="5200" w:name="_Toc47427907"/>
        <w:bookmarkEnd w:id="5199"/>
        <w:bookmarkEnd w:id="5200"/>
      </w:del>
    </w:p>
    <w:p w14:paraId="5B12A609" w14:textId="05E7A6D5" w:rsidR="00AB3614" w:rsidRPr="00AB3614" w:rsidDel="00A6137E" w:rsidRDefault="00AB3614" w:rsidP="00E8623F">
      <w:pPr>
        <w:pStyle w:val="BodyText"/>
        <w:numPr>
          <w:ilvl w:val="1"/>
          <w:numId w:val="40"/>
        </w:numPr>
        <w:rPr>
          <w:del w:id="5201" w:author="Author"/>
          <w:b/>
        </w:rPr>
      </w:pPr>
      <w:del w:id="5202" w:author="Author">
        <w:r w:rsidDel="00A6137E">
          <w:delText>Clear All – Removes all stations from selection</w:delText>
        </w:r>
        <w:bookmarkStart w:id="5203" w:name="_Toc37695986"/>
        <w:bookmarkStart w:id="5204" w:name="_Toc47427908"/>
        <w:bookmarkEnd w:id="5203"/>
        <w:bookmarkEnd w:id="5204"/>
      </w:del>
    </w:p>
    <w:p w14:paraId="3393F6AB" w14:textId="38FE5B9F" w:rsidR="00AB3614" w:rsidRPr="00DD20F9" w:rsidDel="00A6137E" w:rsidRDefault="00AB3614" w:rsidP="00E8623F">
      <w:pPr>
        <w:pStyle w:val="BodyText"/>
        <w:numPr>
          <w:ilvl w:val="0"/>
          <w:numId w:val="40"/>
        </w:numPr>
        <w:rPr>
          <w:del w:id="5205" w:author="Author"/>
          <w:b/>
        </w:rPr>
      </w:pPr>
      <w:del w:id="5206" w:author="Author">
        <w:r w:rsidDel="00A6137E">
          <w:delText>To Station(s) – Parameter for the identifier of the destination station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5207" w:name="_Toc37695987"/>
        <w:bookmarkStart w:id="5208" w:name="_Toc47427909"/>
        <w:bookmarkEnd w:id="5207"/>
        <w:bookmarkEnd w:id="5208"/>
      </w:del>
    </w:p>
    <w:p w14:paraId="4E6AC5AD" w14:textId="54F8496A" w:rsidR="00AB3614" w:rsidRPr="004245D3" w:rsidDel="00A6137E" w:rsidRDefault="00AB3614" w:rsidP="00E8623F">
      <w:pPr>
        <w:pStyle w:val="BodyText"/>
        <w:numPr>
          <w:ilvl w:val="1"/>
          <w:numId w:val="40"/>
        </w:numPr>
        <w:rPr>
          <w:del w:id="5209" w:author="Author"/>
          <w:b/>
        </w:rPr>
      </w:pPr>
      <w:del w:id="5210" w:author="Author">
        <w:r w:rsidDel="00A6137E">
          <w:delText>Select All – Selects all stations to which that user has access</w:delText>
        </w:r>
        <w:bookmarkStart w:id="5211" w:name="_Toc37695988"/>
        <w:bookmarkStart w:id="5212" w:name="_Toc47427910"/>
        <w:bookmarkEnd w:id="5211"/>
        <w:bookmarkEnd w:id="5212"/>
      </w:del>
    </w:p>
    <w:p w14:paraId="712E6998" w14:textId="32DE954D" w:rsidR="00AB3614" w:rsidRPr="004245D3" w:rsidDel="00A6137E" w:rsidRDefault="00AB3614" w:rsidP="00E8623F">
      <w:pPr>
        <w:pStyle w:val="BodyText"/>
        <w:numPr>
          <w:ilvl w:val="1"/>
          <w:numId w:val="40"/>
        </w:numPr>
        <w:rPr>
          <w:del w:id="5213" w:author="Author"/>
          <w:b/>
        </w:rPr>
      </w:pPr>
      <w:del w:id="5214" w:author="Author">
        <w:r w:rsidDel="00A6137E">
          <w:delText>Clear All – Removes all stations from selection</w:delText>
        </w:r>
        <w:bookmarkStart w:id="5215" w:name="_Toc37695989"/>
        <w:bookmarkStart w:id="5216" w:name="_Toc47427911"/>
        <w:bookmarkEnd w:id="5215"/>
        <w:bookmarkEnd w:id="5216"/>
      </w:del>
    </w:p>
    <w:p w14:paraId="75788BF8" w14:textId="2A384E4A" w:rsidR="00AB3614" w:rsidRPr="00AB3614" w:rsidDel="00A6137E" w:rsidRDefault="00AB3614" w:rsidP="00E8623F">
      <w:pPr>
        <w:pStyle w:val="BodyText"/>
        <w:numPr>
          <w:ilvl w:val="0"/>
          <w:numId w:val="40"/>
        </w:numPr>
        <w:rPr>
          <w:del w:id="5217" w:author="Author"/>
          <w:b/>
        </w:rPr>
      </w:pPr>
      <w:del w:id="5218" w:author="Author">
        <w:r w:rsidDel="00A6137E">
          <w:delText>Include To-VISN Claims – Parameter indicating if sent To VISN claims are included in the report results</w:delText>
        </w:r>
      </w:del>
      <w:ins w:id="5219" w:author="Author">
        <w:del w:id="5220" w:author="Author">
          <w:r w:rsidR="00CC07E5" w:rsidDel="00A6137E">
            <w:delText>Parameter indicating if VISN claims are included in the report results</w:delText>
          </w:r>
        </w:del>
      </w:ins>
      <w:bookmarkStart w:id="5221" w:name="_Toc37695990"/>
      <w:bookmarkStart w:id="5222" w:name="_Toc47427912"/>
      <w:bookmarkEnd w:id="5221"/>
      <w:bookmarkEnd w:id="5222"/>
    </w:p>
    <w:p w14:paraId="3AF90BA6" w14:textId="154E71C5" w:rsidR="00AB3614" w:rsidRPr="00DD20F9" w:rsidDel="00A6137E" w:rsidRDefault="00AB3614" w:rsidP="00E8623F">
      <w:pPr>
        <w:pStyle w:val="BodyText"/>
        <w:numPr>
          <w:ilvl w:val="0"/>
          <w:numId w:val="40"/>
        </w:numPr>
        <w:rPr>
          <w:del w:id="5223" w:author="Author"/>
          <w:b/>
        </w:rPr>
      </w:pPr>
      <w:del w:id="5224" w:author="Author">
        <w:r w:rsidDel="00A6137E">
          <w:delText>Reason(s) – Parameter for the reason of the station transfer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r w:rsidR="00B65AE7" w:rsidDel="00A6137E">
          <w:delText xml:space="preserve">. </w:delText>
        </w:r>
        <w:bookmarkStart w:id="5225" w:name="_Toc37695991"/>
        <w:bookmarkStart w:id="5226" w:name="_Toc47427913"/>
        <w:bookmarkEnd w:id="5225"/>
        <w:bookmarkEnd w:id="5226"/>
      </w:del>
    </w:p>
    <w:p w14:paraId="7F40A7FB" w14:textId="4AAF1DE8" w:rsidR="00AB3614" w:rsidRPr="004245D3" w:rsidDel="00A6137E" w:rsidRDefault="00AB3614" w:rsidP="00E8623F">
      <w:pPr>
        <w:pStyle w:val="BodyText"/>
        <w:numPr>
          <w:ilvl w:val="1"/>
          <w:numId w:val="40"/>
        </w:numPr>
        <w:rPr>
          <w:del w:id="5227" w:author="Author"/>
          <w:b/>
        </w:rPr>
      </w:pPr>
      <w:del w:id="5228" w:author="Author">
        <w:r w:rsidDel="00A6137E">
          <w:delText>Select All – Selects all reasons to which that user has access</w:delText>
        </w:r>
        <w:bookmarkStart w:id="5229" w:name="_Toc37695992"/>
        <w:bookmarkStart w:id="5230" w:name="_Toc47427914"/>
        <w:bookmarkEnd w:id="5229"/>
        <w:bookmarkEnd w:id="5230"/>
      </w:del>
    </w:p>
    <w:p w14:paraId="6E794FBA" w14:textId="1D39D09B" w:rsidR="00AB3614" w:rsidRPr="00AB3614" w:rsidDel="00A6137E" w:rsidRDefault="00AB3614" w:rsidP="00E8623F">
      <w:pPr>
        <w:pStyle w:val="BodyText"/>
        <w:numPr>
          <w:ilvl w:val="1"/>
          <w:numId w:val="40"/>
        </w:numPr>
        <w:rPr>
          <w:del w:id="5231" w:author="Author"/>
          <w:b/>
        </w:rPr>
      </w:pPr>
      <w:del w:id="5232" w:author="Author">
        <w:r w:rsidDel="00A6137E">
          <w:delText>Clear All – Removes all reasons from selection</w:delText>
        </w:r>
        <w:bookmarkStart w:id="5233" w:name="_Toc37695993"/>
        <w:bookmarkStart w:id="5234" w:name="_Toc47427915"/>
        <w:bookmarkEnd w:id="5233"/>
        <w:bookmarkEnd w:id="5234"/>
      </w:del>
    </w:p>
    <w:p w14:paraId="18A2938D" w14:textId="20C43261" w:rsidR="00AB3614" w:rsidRPr="004245D3" w:rsidDel="00A6137E" w:rsidRDefault="00AB3614" w:rsidP="00E8623F">
      <w:pPr>
        <w:pStyle w:val="BodyText"/>
        <w:numPr>
          <w:ilvl w:val="0"/>
          <w:numId w:val="40"/>
        </w:numPr>
        <w:rPr>
          <w:del w:id="5235" w:author="Author"/>
          <w:b/>
        </w:rPr>
      </w:pPr>
      <w:del w:id="5236" w:author="Author">
        <w:r w:rsidDel="00A6137E">
          <w:delText>Date – Parameter to determine the date range method for claims to be displayed with claims being selected either by Received Date or Modified Date</w:delText>
        </w:r>
        <w:bookmarkStart w:id="5237" w:name="_Toc37695994"/>
        <w:bookmarkStart w:id="5238" w:name="_Toc47427916"/>
        <w:bookmarkEnd w:id="5237"/>
        <w:bookmarkEnd w:id="5238"/>
      </w:del>
    </w:p>
    <w:p w14:paraId="2947D726" w14:textId="64F177A5" w:rsidR="00AB3614" w:rsidRPr="004245D3" w:rsidDel="00A6137E" w:rsidRDefault="00AB3614" w:rsidP="00E8623F">
      <w:pPr>
        <w:pStyle w:val="BodyText"/>
        <w:numPr>
          <w:ilvl w:val="0"/>
          <w:numId w:val="40"/>
        </w:numPr>
        <w:rPr>
          <w:del w:id="5239" w:author="Author"/>
          <w:b/>
        </w:rPr>
      </w:pPr>
      <w:del w:id="5240" w:author="Author">
        <w:r w:rsidDel="00A6137E">
          <w:delText>Claim Age - One of two options for the Date parameter</w:delText>
        </w:r>
        <w:bookmarkStart w:id="5241" w:name="_Toc37695995"/>
        <w:bookmarkStart w:id="5242" w:name="_Toc47427917"/>
        <w:bookmarkEnd w:id="5241"/>
        <w:bookmarkEnd w:id="5242"/>
      </w:del>
    </w:p>
    <w:p w14:paraId="4415854D" w14:textId="5B429E42" w:rsidR="00AB3614" w:rsidRPr="004245D3" w:rsidDel="00A6137E" w:rsidRDefault="00AB3614" w:rsidP="00E8623F">
      <w:pPr>
        <w:pStyle w:val="BodyText"/>
        <w:numPr>
          <w:ilvl w:val="1"/>
          <w:numId w:val="40"/>
        </w:numPr>
        <w:rPr>
          <w:del w:id="5243" w:author="Author"/>
          <w:b/>
        </w:rPr>
      </w:pPr>
      <w:del w:id="5244" w:author="Author">
        <w:r w:rsidDel="00A6137E">
          <w:delText>Max Age – How far back in units of days that claims will be retrieved; this number includes the current date</w:delText>
        </w:r>
        <w:bookmarkStart w:id="5245" w:name="_Toc37695996"/>
        <w:bookmarkStart w:id="5246" w:name="_Toc47427918"/>
        <w:bookmarkEnd w:id="5245"/>
        <w:bookmarkEnd w:id="5246"/>
      </w:del>
    </w:p>
    <w:p w14:paraId="08A7B32B" w14:textId="374572AA" w:rsidR="00AB3614" w:rsidRPr="004245D3" w:rsidDel="00A6137E" w:rsidRDefault="00AB3614" w:rsidP="00E8623F">
      <w:pPr>
        <w:pStyle w:val="BodyText"/>
        <w:numPr>
          <w:ilvl w:val="0"/>
          <w:numId w:val="40"/>
        </w:numPr>
        <w:rPr>
          <w:del w:id="5247" w:author="Author"/>
        </w:rPr>
      </w:pPr>
      <w:del w:id="5248" w:author="Author">
        <w:r w:rsidDel="00A6137E">
          <w:delText>Date Range – The second of the two options for the Date parameter. Selects a beginning and end date with the range in between the two being the window for which claims are searched</w:delText>
        </w:r>
        <w:bookmarkStart w:id="5249" w:name="_Toc37695997"/>
        <w:bookmarkStart w:id="5250" w:name="_Toc47427919"/>
        <w:bookmarkEnd w:id="5249"/>
        <w:bookmarkEnd w:id="5250"/>
      </w:del>
    </w:p>
    <w:p w14:paraId="2C9EAE18" w14:textId="60DEAA94" w:rsidR="00AB3614" w:rsidRPr="00E409EE" w:rsidDel="00A6137E" w:rsidRDefault="00AB3614" w:rsidP="00E8623F">
      <w:pPr>
        <w:pStyle w:val="BodyText"/>
        <w:numPr>
          <w:ilvl w:val="0"/>
          <w:numId w:val="40"/>
        </w:numPr>
        <w:rPr>
          <w:del w:id="5251" w:author="Author"/>
          <w:b/>
        </w:rPr>
      </w:pPr>
      <w:del w:id="5252" w:author="Author">
        <w:r w:rsidDel="00A6137E">
          <w:delText>Format – Parameter that selects what format in which the report is generated</w:delText>
        </w:r>
        <w:bookmarkStart w:id="5253" w:name="_Toc37695998"/>
        <w:bookmarkStart w:id="5254" w:name="_Toc47427920"/>
        <w:bookmarkEnd w:id="5253"/>
        <w:bookmarkEnd w:id="5254"/>
      </w:del>
    </w:p>
    <w:p w14:paraId="5E899214" w14:textId="7789D3F0" w:rsidR="00AB3614" w:rsidRPr="00E409EE" w:rsidDel="00A6137E" w:rsidRDefault="00AB3614" w:rsidP="00E8623F">
      <w:pPr>
        <w:pStyle w:val="BodyText"/>
        <w:numPr>
          <w:ilvl w:val="1"/>
          <w:numId w:val="40"/>
        </w:numPr>
        <w:rPr>
          <w:del w:id="5255" w:author="Author"/>
          <w:b/>
        </w:rPr>
      </w:pPr>
      <w:del w:id="5256" w:author="Author">
        <w:r w:rsidDel="00A6137E">
          <w:delText>PDF – Creates a PDF document of the report</w:delText>
        </w:r>
        <w:bookmarkStart w:id="5257" w:name="_Toc37695999"/>
        <w:bookmarkStart w:id="5258" w:name="_Toc47427921"/>
        <w:bookmarkEnd w:id="5257"/>
        <w:bookmarkEnd w:id="5258"/>
      </w:del>
    </w:p>
    <w:p w14:paraId="5EB5EE6B" w14:textId="2D13D0D1" w:rsidR="00AB3614" w:rsidRPr="00CC07E5" w:rsidDel="00A6137E" w:rsidRDefault="00AB3614" w:rsidP="00E8623F">
      <w:pPr>
        <w:pStyle w:val="BodyText"/>
        <w:numPr>
          <w:ilvl w:val="1"/>
          <w:numId w:val="40"/>
        </w:numPr>
        <w:rPr>
          <w:ins w:id="5259" w:author="Author"/>
          <w:del w:id="5260" w:author="Author"/>
          <w:b/>
        </w:rPr>
      </w:pPr>
      <w:del w:id="5261" w:author="Author">
        <w:r w:rsidDel="00A6137E">
          <w:delText>CSF</w:delText>
        </w:r>
      </w:del>
      <w:ins w:id="5262" w:author="Author">
        <w:del w:id="5263" w:author="Author">
          <w:r w:rsidR="00304FDE" w:rsidDel="00A6137E">
            <w:delText>CSV</w:delText>
          </w:r>
        </w:del>
      </w:ins>
      <w:del w:id="5264" w:author="Author">
        <w:r w:rsidDel="00A6137E">
          <w:delText xml:space="preserve"> – Creates a CSF</w:delText>
        </w:r>
      </w:del>
      <w:ins w:id="5265" w:author="Author">
        <w:del w:id="5266" w:author="Author">
          <w:r w:rsidR="00304FDE" w:rsidDel="00A6137E">
            <w:delText>CSV</w:delText>
          </w:r>
        </w:del>
      </w:ins>
      <w:del w:id="5267" w:author="Author">
        <w:r w:rsidDel="00A6137E">
          <w:delText xml:space="preserve"> file of the report results</w:delText>
        </w:r>
      </w:del>
      <w:bookmarkStart w:id="5268" w:name="_Toc37696000"/>
      <w:bookmarkStart w:id="5269" w:name="_Toc47427922"/>
      <w:bookmarkEnd w:id="5268"/>
      <w:bookmarkEnd w:id="5269"/>
    </w:p>
    <w:p w14:paraId="6E663CBE" w14:textId="2AD9DC11" w:rsidR="00CC07E5" w:rsidRPr="00CC07E5" w:rsidDel="00A6137E" w:rsidRDefault="00CC07E5" w:rsidP="00E8623F">
      <w:pPr>
        <w:pStyle w:val="BodyText"/>
        <w:numPr>
          <w:ilvl w:val="0"/>
          <w:numId w:val="40"/>
        </w:numPr>
        <w:rPr>
          <w:del w:id="5270" w:author="Author"/>
          <w:b/>
        </w:rPr>
      </w:pPr>
      <w:ins w:id="5271" w:author="Author">
        <w:del w:id="5272" w:author="Author">
          <w:r w:rsidDel="00A6137E">
            <w:delText>Number of Results – Indicates the numerical limits of claims returned in the report for the above criteria</w:delText>
          </w:r>
        </w:del>
      </w:ins>
      <w:bookmarkStart w:id="5273" w:name="_Toc37696001"/>
      <w:bookmarkStart w:id="5274" w:name="_Toc47427923"/>
      <w:bookmarkEnd w:id="5273"/>
      <w:bookmarkEnd w:id="5274"/>
    </w:p>
    <w:p w14:paraId="5B1A4AE1" w14:textId="54F646A8" w:rsidR="00DE507F" w:rsidRPr="004245D3" w:rsidDel="00A6137E" w:rsidRDefault="00DE507F" w:rsidP="0045212A">
      <w:pPr>
        <w:pStyle w:val="BodyText"/>
        <w:rPr>
          <w:del w:id="5275" w:author="Author"/>
          <w:b/>
        </w:rPr>
      </w:pPr>
      <w:del w:id="5276" w:author="Author">
        <w:r w:rsidRPr="004245D3" w:rsidDel="00A6137E">
          <w:rPr>
            <w:b/>
          </w:rPr>
          <w:delText>Buttons:</w:delText>
        </w:r>
        <w:bookmarkStart w:id="5277" w:name="_Toc37696002"/>
        <w:bookmarkStart w:id="5278" w:name="_Toc47427924"/>
        <w:bookmarkEnd w:id="5277"/>
        <w:bookmarkEnd w:id="5278"/>
      </w:del>
    </w:p>
    <w:p w14:paraId="27F503F3" w14:textId="5EAE0F05" w:rsidR="00DE507F" w:rsidRPr="004245D3" w:rsidDel="00A6137E" w:rsidRDefault="00DE507F" w:rsidP="00E8623F">
      <w:pPr>
        <w:pStyle w:val="BodyText"/>
        <w:numPr>
          <w:ilvl w:val="0"/>
          <w:numId w:val="40"/>
        </w:numPr>
        <w:rPr>
          <w:del w:id="5279" w:author="Author"/>
          <w:b/>
        </w:rPr>
      </w:pPr>
      <w:del w:id="5280" w:author="Author">
        <w:r w:rsidDel="00A6137E">
          <w:delText>Generate – Creates the report in the selected format per the indicated parameters. Can only be selected if at least one Type is checked.</w:delText>
        </w:r>
        <w:bookmarkStart w:id="5281" w:name="_Toc37696003"/>
        <w:bookmarkStart w:id="5282" w:name="_Toc47427925"/>
        <w:bookmarkEnd w:id="5281"/>
        <w:bookmarkEnd w:id="5282"/>
      </w:del>
    </w:p>
    <w:p w14:paraId="4613ADD6" w14:textId="1286FDBB" w:rsidR="00DE507F" w:rsidRPr="004245D3" w:rsidDel="00A6137E" w:rsidRDefault="00DE507F" w:rsidP="00E8623F">
      <w:pPr>
        <w:pStyle w:val="BodyText"/>
        <w:numPr>
          <w:ilvl w:val="0"/>
          <w:numId w:val="40"/>
        </w:numPr>
        <w:rPr>
          <w:del w:id="5283" w:author="Author"/>
          <w:b/>
        </w:rPr>
      </w:pPr>
      <w:del w:id="5284" w:author="Author">
        <w:r w:rsidDel="00A6137E">
          <w:delText>Reset – Resets all parameters to the default settings as per first appearance of the page.</w:delText>
        </w:r>
        <w:bookmarkStart w:id="5285" w:name="_Toc37696004"/>
        <w:bookmarkStart w:id="5286" w:name="_Toc47427926"/>
        <w:bookmarkEnd w:id="5285"/>
        <w:bookmarkEnd w:id="5286"/>
      </w:del>
    </w:p>
    <w:p w14:paraId="689584E8" w14:textId="5FC0B48A" w:rsidR="00AB3614" w:rsidDel="00A6137E" w:rsidRDefault="00AB3614" w:rsidP="0045212A">
      <w:pPr>
        <w:pStyle w:val="BodyText"/>
        <w:rPr>
          <w:del w:id="5287" w:author="Author"/>
        </w:rPr>
      </w:pPr>
      <w:bookmarkStart w:id="5288" w:name="_Toc37696005"/>
      <w:bookmarkStart w:id="5289" w:name="_Toc47427927"/>
      <w:bookmarkEnd w:id="5288"/>
      <w:bookmarkEnd w:id="5289"/>
    </w:p>
    <w:p w14:paraId="36E67ACF" w14:textId="730F2A27" w:rsidR="00927D78" w:rsidDel="00A6137E" w:rsidRDefault="00927D78" w:rsidP="007B24D4">
      <w:pPr>
        <w:pStyle w:val="Heading2"/>
        <w:ind w:left="432" w:hanging="432"/>
        <w:rPr>
          <w:del w:id="5290" w:author="Author"/>
        </w:rPr>
      </w:pPr>
      <w:del w:id="5291" w:author="Author">
        <w:r w:rsidDel="00A6137E">
          <w:delText>Rerouted Claims Report</w:delText>
        </w:r>
        <w:bookmarkStart w:id="5292" w:name="_Toc37696006"/>
        <w:bookmarkStart w:id="5293" w:name="_Toc47427928"/>
        <w:bookmarkEnd w:id="5292"/>
        <w:bookmarkEnd w:id="5293"/>
      </w:del>
    </w:p>
    <w:p w14:paraId="2E4BF8AE" w14:textId="03B6ABDA" w:rsidR="002E3434" w:rsidDel="00A6137E" w:rsidRDefault="001B12C4" w:rsidP="0045212A">
      <w:pPr>
        <w:pStyle w:val="BodyText"/>
        <w:rPr>
          <w:del w:id="5294" w:author="Author"/>
        </w:rPr>
      </w:pPr>
      <w:del w:id="5295" w:author="Author">
        <w:r w:rsidDel="00A6137E">
          <w:rPr>
            <w:noProof/>
          </w:rPr>
          <w:drawing>
            <wp:inline distT="0" distB="0" distL="0" distR="0" wp14:anchorId="1412DC91" wp14:editId="32F97E16">
              <wp:extent cx="5943600" cy="2033955"/>
              <wp:effectExtent l="0" t="0" r="0" b="4445"/>
              <wp:docPr id="61" name="Picture 61" descr="C:\Users\NMartinez\AppData\Local\Microsoft\Windows\INetCache\Content.Word\Rerouted Claims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Martinez\AppData\Local\Microsoft\Windows\INetCache\Content.Word\Rerouted Claims Report.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033955"/>
                      </a:xfrm>
                      <a:prstGeom prst="rect">
                        <a:avLst/>
                      </a:prstGeom>
                      <a:noFill/>
                      <a:ln>
                        <a:noFill/>
                      </a:ln>
                    </pic:spPr>
                  </pic:pic>
                </a:graphicData>
              </a:graphic>
            </wp:inline>
          </w:drawing>
        </w:r>
        <w:bookmarkStart w:id="5296" w:name="_Toc37696007"/>
        <w:bookmarkStart w:id="5297" w:name="_Toc47427929"/>
        <w:bookmarkEnd w:id="5296"/>
        <w:bookmarkEnd w:id="5297"/>
      </w:del>
    </w:p>
    <w:p w14:paraId="1D6D0530" w14:textId="0989FD19" w:rsidR="00CC07E5" w:rsidDel="00A6137E" w:rsidRDefault="00354B28" w:rsidP="00CC07E5">
      <w:pPr>
        <w:pStyle w:val="BodyText"/>
        <w:rPr>
          <w:ins w:id="5298" w:author="Author"/>
          <w:del w:id="5299" w:author="Author"/>
        </w:rPr>
      </w:pPr>
      <w:ins w:id="5300" w:author="Author">
        <w:del w:id="5301" w:author="Author">
          <w:r w:rsidRPr="00A8025B" w:rsidDel="00A6137E">
            <w:rPr>
              <w:noProof/>
            </w:rPr>
            <w:drawing>
              <wp:inline distT="0" distB="0" distL="0" distR="0" wp14:anchorId="3B5D9BF1" wp14:editId="2A05E9E3">
                <wp:extent cx="5943600" cy="345025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450253"/>
                        </a:xfrm>
                        <a:prstGeom prst="rect">
                          <a:avLst/>
                        </a:prstGeom>
                        <a:noFill/>
                        <a:ln>
                          <a:noFill/>
                        </a:ln>
                      </pic:spPr>
                    </pic:pic>
                  </a:graphicData>
                </a:graphic>
              </wp:inline>
            </w:drawing>
          </w:r>
          <w:bookmarkStart w:id="5302" w:name="_Toc37696008"/>
          <w:bookmarkStart w:id="5303" w:name="_Toc47427930"/>
          <w:bookmarkEnd w:id="5302"/>
          <w:bookmarkEnd w:id="5303"/>
        </w:del>
      </w:ins>
    </w:p>
    <w:p w14:paraId="2B84EA1C" w14:textId="3E3E6BF1" w:rsidR="002E3434" w:rsidRPr="00A8025B" w:rsidDel="00A6137E" w:rsidRDefault="002E3434" w:rsidP="0045212A">
      <w:pPr>
        <w:pStyle w:val="Caption"/>
        <w:rPr>
          <w:del w:id="5304" w:author="Author"/>
        </w:rPr>
      </w:pPr>
      <w:del w:id="5305" w:author="Author">
        <w:r w:rsidRPr="00A8025B" w:rsidDel="00A6137E">
          <w:delText xml:space="preserve">Figure </w:delText>
        </w:r>
      </w:del>
      <w:ins w:id="5306" w:author="Author">
        <w:del w:id="5307"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44</w:delText>
          </w:r>
          <w:r w:rsidR="00191EA4" w:rsidDel="00A6137E">
            <w:rPr>
              <w:noProof/>
            </w:rPr>
            <w:delText>43</w:delText>
          </w:r>
          <w:r w:rsidR="00CD48AC" w:rsidRPr="00A8025B" w:rsidDel="00A6137E">
            <w:rPr>
              <w:noProof/>
            </w:rPr>
            <w:delText>45</w:delText>
          </w:r>
          <w:r w:rsidR="007E6482" w:rsidRPr="00A8025B" w:rsidDel="00A6137E">
            <w:rPr>
              <w:noProof/>
            </w:rPr>
            <w:delText>46</w:delText>
          </w:r>
          <w:r w:rsidR="007E6482" w:rsidRPr="00A8025B" w:rsidDel="00A6137E">
            <w:rPr>
              <w:b w:val="0"/>
              <w:bCs w:val="0"/>
              <w:noProof/>
            </w:rPr>
            <w:fldChar w:fldCharType="end"/>
          </w:r>
          <w:r w:rsidR="007E6482" w:rsidRPr="00A8025B" w:rsidDel="00A6137E">
            <w:delText xml:space="preserve"> </w:delText>
          </w:r>
        </w:del>
      </w:ins>
      <w:del w:id="5308" w:author="Author">
        <w:r w:rsidR="00A13119" w:rsidRPr="00A8025B" w:rsidDel="00A6137E">
          <w:delText>42</w:delText>
        </w:r>
        <w:r w:rsidRPr="00A8025B" w:rsidDel="00A6137E">
          <w:delText xml:space="preserve"> – Rerouted Claims Report</w:delText>
        </w:r>
        <w:bookmarkStart w:id="5309" w:name="_Toc37696009"/>
        <w:bookmarkStart w:id="5310" w:name="_Toc47427931"/>
        <w:bookmarkEnd w:id="5309"/>
        <w:bookmarkEnd w:id="5310"/>
      </w:del>
    </w:p>
    <w:p w14:paraId="6E6A65CE" w14:textId="2752596A" w:rsidR="00B65AE7" w:rsidRPr="0036161D" w:rsidDel="00A6137E" w:rsidRDefault="00B65AE7" w:rsidP="0045212A">
      <w:pPr>
        <w:rPr>
          <w:del w:id="5311" w:author="Author"/>
        </w:rPr>
      </w:pPr>
      <w:del w:id="5312" w:author="Author">
        <w:r w:rsidDel="00A6137E">
          <w:delText xml:space="preserve">This is the resulting report from the Rerouted Claims report. This can be rendered in either PDF or CSV format with no deviation in data from the two formats. The report name is listed in the top left with the grey box in the top right corner indicating the parameters under which the report was generated including the date type, start and end date of date range, project indicator, service types, stations, how the report results are ordered, and the limited result number. </w:delText>
        </w:r>
        <w:bookmarkStart w:id="5313" w:name="_Toc37696010"/>
        <w:bookmarkStart w:id="5314" w:name="_Toc47427932"/>
        <w:bookmarkEnd w:id="5313"/>
        <w:bookmarkEnd w:id="5314"/>
      </w:del>
    </w:p>
    <w:p w14:paraId="02D08314" w14:textId="4842D25C" w:rsidR="00B65AE7" w:rsidRPr="006B2069" w:rsidDel="00A6137E" w:rsidRDefault="00B65AE7" w:rsidP="0045212A">
      <w:pPr>
        <w:pStyle w:val="BodyText"/>
        <w:rPr>
          <w:del w:id="5315" w:author="Author"/>
          <w:b/>
        </w:rPr>
      </w:pPr>
      <w:del w:id="5316" w:author="Author">
        <w:r w:rsidRPr="006B2069" w:rsidDel="00A6137E">
          <w:rPr>
            <w:b/>
          </w:rPr>
          <w:delText>Header:</w:delText>
        </w:r>
        <w:bookmarkStart w:id="5317" w:name="_Toc37696011"/>
        <w:bookmarkStart w:id="5318" w:name="_Toc47427933"/>
        <w:bookmarkEnd w:id="5317"/>
        <w:bookmarkEnd w:id="5318"/>
      </w:del>
    </w:p>
    <w:p w14:paraId="144157D5" w14:textId="602B4E98" w:rsidR="00B65AE7" w:rsidDel="00A6137E" w:rsidRDefault="00B65AE7" w:rsidP="00E8623F">
      <w:pPr>
        <w:pStyle w:val="BodyText"/>
        <w:numPr>
          <w:ilvl w:val="0"/>
          <w:numId w:val="39"/>
        </w:numPr>
        <w:rPr>
          <w:del w:id="5319" w:author="Author"/>
        </w:rPr>
      </w:pPr>
      <w:del w:id="5320" w:author="Author">
        <w:r w:rsidDel="00A6137E">
          <w:delText># - Column header for the numerical identifier for the report results</w:delText>
        </w:r>
        <w:bookmarkStart w:id="5321" w:name="_Toc37696012"/>
        <w:bookmarkStart w:id="5322" w:name="_Toc47427934"/>
        <w:bookmarkEnd w:id="5321"/>
        <w:bookmarkEnd w:id="5322"/>
      </w:del>
    </w:p>
    <w:p w14:paraId="29D33763" w14:textId="76E6BB4F" w:rsidR="00B65AE7" w:rsidDel="00A6137E" w:rsidRDefault="00B65AE7" w:rsidP="00E8623F">
      <w:pPr>
        <w:pStyle w:val="BodyText"/>
        <w:numPr>
          <w:ilvl w:val="0"/>
          <w:numId w:val="39"/>
        </w:numPr>
        <w:rPr>
          <w:del w:id="5323" w:author="Author"/>
        </w:rPr>
      </w:pPr>
      <w:del w:id="5324" w:author="Author">
        <w:r w:rsidDel="00A6137E">
          <w:delText>Claim Index – Column header for the numerical identifier of the claim</w:delText>
        </w:r>
        <w:bookmarkStart w:id="5325" w:name="_Toc37696013"/>
        <w:bookmarkStart w:id="5326" w:name="_Toc47427935"/>
        <w:bookmarkEnd w:id="5325"/>
        <w:bookmarkEnd w:id="5326"/>
      </w:del>
    </w:p>
    <w:p w14:paraId="1819CCEB" w14:textId="3A41D45D" w:rsidR="00304FDE" w:rsidDel="00A6137E" w:rsidRDefault="00304FDE" w:rsidP="00E8623F">
      <w:pPr>
        <w:pStyle w:val="BodyText"/>
        <w:numPr>
          <w:ilvl w:val="0"/>
          <w:numId w:val="39"/>
        </w:numPr>
        <w:rPr>
          <w:ins w:id="5327" w:author="Author"/>
          <w:del w:id="5328" w:author="Author"/>
        </w:rPr>
      </w:pPr>
      <w:ins w:id="5329" w:author="Author">
        <w:del w:id="5330" w:author="Author">
          <w:r w:rsidDel="00A6137E">
            <w:delText xml:space="preserve">Program Indicator – Parameter for the program indicator, filtering on whether or not the claim is associated with the a specific program or to display all. </w:delText>
          </w:r>
          <w:bookmarkStart w:id="5331" w:name="_Toc37696014"/>
          <w:bookmarkStart w:id="5332" w:name="_Toc47427936"/>
          <w:bookmarkEnd w:id="5331"/>
          <w:bookmarkEnd w:id="5332"/>
        </w:del>
      </w:ins>
    </w:p>
    <w:p w14:paraId="0366F614" w14:textId="6E3D2393" w:rsidR="005974F4" w:rsidDel="00A6137E" w:rsidRDefault="005974F4" w:rsidP="00E8623F">
      <w:pPr>
        <w:pStyle w:val="BodyText"/>
        <w:numPr>
          <w:ilvl w:val="0"/>
          <w:numId w:val="39"/>
        </w:numPr>
        <w:rPr>
          <w:ins w:id="5333" w:author="Author"/>
          <w:del w:id="5334" w:author="Author"/>
        </w:rPr>
      </w:pPr>
      <w:ins w:id="5335" w:author="Author">
        <w:del w:id="5336" w:author="Author">
          <w:r w:rsidDel="00A6137E">
            <w:delText>Modified Date – Date claim was last modified</w:delText>
          </w:r>
          <w:bookmarkStart w:id="5337" w:name="_Toc37696015"/>
          <w:bookmarkStart w:id="5338" w:name="_Toc47427937"/>
          <w:bookmarkEnd w:id="5337"/>
          <w:bookmarkEnd w:id="5338"/>
        </w:del>
      </w:ins>
    </w:p>
    <w:p w14:paraId="036F8C06" w14:textId="416E345F" w:rsidR="005974F4" w:rsidDel="00A6137E" w:rsidRDefault="005974F4" w:rsidP="00E8623F">
      <w:pPr>
        <w:pStyle w:val="BodyText"/>
        <w:numPr>
          <w:ilvl w:val="0"/>
          <w:numId w:val="39"/>
        </w:numPr>
        <w:rPr>
          <w:ins w:id="5339" w:author="Author"/>
          <w:del w:id="5340" w:author="Author"/>
        </w:rPr>
      </w:pPr>
      <w:ins w:id="5341" w:author="Author">
        <w:del w:id="5342" w:author="Author">
          <w:r w:rsidDel="00A6137E">
            <w:delText>Service Type – Indicates whether a claim is Professional, Dental, or Institutional</w:delText>
          </w:r>
          <w:bookmarkStart w:id="5343" w:name="_Toc37696016"/>
          <w:bookmarkStart w:id="5344" w:name="_Toc47427938"/>
          <w:bookmarkEnd w:id="5343"/>
          <w:bookmarkEnd w:id="5344"/>
        </w:del>
      </w:ins>
    </w:p>
    <w:p w14:paraId="27009381" w14:textId="443C52FC" w:rsidR="00B65AE7" w:rsidDel="00A6137E" w:rsidRDefault="00B65AE7" w:rsidP="00E8623F">
      <w:pPr>
        <w:pStyle w:val="BodyText"/>
        <w:numPr>
          <w:ilvl w:val="0"/>
          <w:numId w:val="39"/>
        </w:numPr>
        <w:rPr>
          <w:del w:id="5345" w:author="Author"/>
        </w:rPr>
      </w:pPr>
      <w:del w:id="5346" w:author="Author">
        <w:r w:rsidDel="00A6137E">
          <w:delText>Prj HER - Column header for the HERO program indicator, which is Y if the claim is associated to the HERO program and N if the claim is not associated with the HERO program.</w:delText>
        </w:r>
        <w:bookmarkStart w:id="5347" w:name="_Toc37696017"/>
        <w:bookmarkStart w:id="5348" w:name="_Toc47427939"/>
        <w:bookmarkEnd w:id="5347"/>
        <w:bookmarkEnd w:id="5348"/>
      </w:del>
    </w:p>
    <w:p w14:paraId="3FF2FF32" w14:textId="05946D09" w:rsidR="00B65AE7" w:rsidDel="00A6137E" w:rsidRDefault="00B65AE7" w:rsidP="00E8623F">
      <w:pPr>
        <w:pStyle w:val="BodyText"/>
        <w:numPr>
          <w:ilvl w:val="0"/>
          <w:numId w:val="39"/>
        </w:numPr>
        <w:rPr>
          <w:del w:id="5349" w:author="Author"/>
        </w:rPr>
      </w:pPr>
      <w:del w:id="5350" w:author="Author">
        <w:r w:rsidDel="00A6137E">
          <w:delText>Transfer From – Numerical identifier for the VISN and Station of origin associated with this claim</w:delText>
        </w:r>
        <w:bookmarkStart w:id="5351" w:name="_Toc37696018"/>
        <w:bookmarkStart w:id="5352" w:name="_Toc47427940"/>
        <w:bookmarkEnd w:id="5351"/>
        <w:bookmarkEnd w:id="5352"/>
      </w:del>
    </w:p>
    <w:p w14:paraId="41823AC7" w14:textId="75042F4C" w:rsidR="00B65AE7" w:rsidDel="00A6137E" w:rsidRDefault="00B65AE7" w:rsidP="00E8623F">
      <w:pPr>
        <w:pStyle w:val="BodyText"/>
        <w:numPr>
          <w:ilvl w:val="0"/>
          <w:numId w:val="39"/>
        </w:numPr>
        <w:rPr>
          <w:del w:id="5353" w:author="Author"/>
        </w:rPr>
      </w:pPr>
      <w:del w:id="5354" w:author="Author">
        <w:r w:rsidDel="00A6137E">
          <w:delText>Transfer To – Numerical identifier for the destination VISN and Station associated with this claim</w:delText>
        </w:r>
        <w:bookmarkStart w:id="5355" w:name="_Toc37696019"/>
        <w:bookmarkStart w:id="5356" w:name="_Toc47427941"/>
        <w:bookmarkEnd w:id="5355"/>
        <w:bookmarkEnd w:id="5356"/>
      </w:del>
    </w:p>
    <w:p w14:paraId="79D83BE7" w14:textId="17883467" w:rsidR="00B65AE7" w:rsidDel="00A6137E" w:rsidRDefault="00B65AE7" w:rsidP="00E8623F">
      <w:pPr>
        <w:pStyle w:val="BodyText"/>
        <w:numPr>
          <w:ilvl w:val="0"/>
          <w:numId w:val="39"/>
        </w:numPr>
        <w:rPr>
          <w:del w:id="5357" w:author="Author"/>
        </w:rPr>
      </w:pPr>
      <w:del w:id="5358" w:author="Author">
        <w:r w:rsidDel="00A6137E">
          <w:delText>Transfer Rsn Code – Reason code associated with this transfer</w:delText>
        </w:r>
        <w:bookmarkStart w:id="5359" w:name="_Toc37696020"/>
        <w:bookmarkStart w:id="5360" w:name="_Toc47427942"/>
        <w:bookmarkEnd w:id="5359"/>
        <w:bookmarkEnd w:id="5360"/>
      </w:del>
    </w:p>
    <w:p w14:paraId="06116273" w14:textId="48331921" w:rsidR="00B65AE7" w:rsidDel="00A6137E" w:rsidRDefault="00B65AE7" w:rsidP="00E8623F">
      <w:pPr>
        <w:pStyle w:val="BodyText"/>
        <w:numPr>
          <w:ilvl w:val="0"/>
          <w:numId w:val="39"/>
        </w:numPr>
        <w:rPr>
          <w:del w:id="5361" w:author="Author"/>
        </w:rPr>
      </w:pPr>
      <w:del w:id="5362" w:author="Author">
        <w:r w:rsidDel="00A6137E">
          <w:delText>Description – Description of the Transfer Reason Code</w:delText>
        </w:r>
        <w:bookmarkStart w:id="5363" w:name="_Toc37696021"/>
        <w:bookmarkStart w:id="5364" w:name="_Toc47427943"/>
        <w:bookmarkEnd w:id="5363"/>
        <w:bookmarkEnd w:id="5364"/>
      </w:del>
    </w:p>
    <w:p w14:paraId="614481A1" w14:textId="3E61F5A7" w:rsidR="00927D78" w:rsidDel="00A6137E" w:rsidRDefault="00927D78" w:rsidP="007B24D4">
      <w:pPr>
        <w:pStyle w:val="Heading2"/>
        <w:ind w:left="432" w:hanging="432"/>
        <w:rPr>
          <w:del w:id="5365" w:author="Author"/>
        </w:rPr>
      </w:pPr>
      <w:del w:id="5366" w:author="Author">
        <w:r w:rsidDel="00A6137E">
          <w:delText>VistA Error Report Page</w:delText>
        </w:r>
        <w:bookmarkStart w:id="5367" w:name="_Toc37696022"/>
        <w:bookmarkStart w:id="5368" w:name="_Toc47427944"/>
        <w:bookmarkEnd w:id="5367"/>
        <w:bookmarkEnd w:id="5368"/>
      </w:del>
    </w:p>
    <w:p w14:paraId="56975D0D" w14:textId="2F27BE55" w:rsidR="002E3434" w:rsidDel="00A6137E" w:rsidRDefault="001B12C4" w:rsidP="0045212A">
      <w:pPr>
        <w:pStyle w:val="BodyText"/>
        <w:rPr>
          <w:del w:id="5369" w:author="Author"/>
        </w:rPr>
      </w:pPr>
      <w:del w:id="5370" w:author="Author">
        <w:r w:rsidRPr="007A7E5C" w:rsidDel="00A6137E">
          <w:rPr>
            <w:noProof/>
          </w:rPr>
          <w:drawing>
            <wp:inline distT="0" distB="0" distL="0" distR="0" wp14:anchorId="29B01775" wp14:editId="21F8A1CE">
              <wp:extent cx="5943600" cy="3570352"/>
              <wp:effectExtent l="0" t="0" r="0" b="0"/>
              <wp:docPr id="59" name="Picture 59" descr="C:\Users\NMartinez\AppData\Local\Microsoft\Windows\INetCache\Content.Word\VistA Error Repor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Martinez\AppData\Local\Microsoft\Windows\INetCache\Content.Word\VistA Error Report Pag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570352"/>
                      </a:xfrm>
                      <a:prstGeom prst="rect">
                        <a:avLst/>
                      </a:prstGeom>
                      <a:noFill/>
                      <a:ln>
                        <a:noFill/>
                      </a:ln>
                    </pic:spPr>
                  </pic:pic>
                </a:graphicData>
              </a:graphic>
            </wp:inline>
          </w:drawing>
        </w:r>
        <w:bookmarkStart w:id="5371" w:name="_Toc37696023"/>
        <w:bookmarkStart w:id="5372" w:name="_Toc47427945"/>
        <w:bookmarkEnd w:id="5371"/>
        <w:bookmarkEnd w:id="5372"/>
      </w:del>
    </w:p>
    <w:p w14:paraId="3C4F904D" w14:textId="7644CE57" w:rsidR="00CC07E5" w:rsidDel="00A6137E" w:rsidRDefault="00354B28" w:rsidP="00CC07E5">
      <w:pPr>
        <w:pStyle w:val="BodyText"/>
        <w:rPr>
          <w:ins w:id="5373" w:author="Author"/>
          <w:del w:id="5374" w:author="Author"/>
        </w:rPr>
      </w:pPr>
      <w:ins w:id="5375" w:author="Author">
        <w:del w:id="5376" w:author="Author">
          <w:r w:rsidRPr="00A8025B" w:rsidDel="00A6137E">
            <w:rPr>
              <w:noProof/>
            </w:rPr>
            <w:drawing>
              <wp:inline distT="0" distB="0" distL="0" distR="0" wp14:anchorId="13BF0695" wp14:editId="7397A014">
                <wp:extent cx="5943600" cy="4816679"/>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816679"/>
                        </a:xfrm>
                        <a:prstGeom prst="rect">
                          <a:avLst/>
                        </a:prstGeom>
                        <a:noFill/>
                        <a:ln>
                          <a:noFill/>
                        </a:ln>
                      </pic:spPr>
                    </pic:pic>
                  </a:graphicData>
                </a:graphic>
              </wp:inline>
            </w:drawing>
          </w:r>
          <w:bookmarkStart w:id="5377" w:name="_Toc37696024"/>
          <w:bookmarkStart w:id="5378" w:name="_Toc47427946"/>
          <w:bookmarkEnd w:id="5377"/>
          <w:bookmarkEnd w:id="5378"/>
        </w:del>
      </w:ins>
    </w:p>
    <w:p w14:paraId="0AFB9157" w14:textId="129D9A82" w:rsidR="002E3434" w:rsidRPr="00A8025B" w:rsidDel="00A6137E" w:rsidRDefault="002E3434" w:rsidP="0045212A">
      <w:pPr>
        <w:pStyle w:val="Caption"/>
        <w:rPr>
          <w:del w:id="5379" w:author="Author"/>
        </w:rPr>
      </w:pPr>
      <w:del w:id="5380" w:author="Author">
        <w:r w:rsidRPr="00A8025B" w:rsidDel="00A6137E">
          <w:delText xml:space="preserve">Figure </w:delText>
        </w:r>
      </w:del>
      <w:ins w:id="5381" w:author="Author">
        <w:del w:id="5382"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45</w:delText>
          </w:r>
          <w:r w:rsidR="00191EA4" w:rsidDel="00A6137E">
            <w:rPr>
              <w:noProof/>
            </w:rPr>
            <w:delText>44</w:delText>
          </w:r>
          <w:r w:rsidR="00CD48AC" w:rsidRPr="00A8025B" w:rsidDel="00A6137E">
            <w:rPr>
              <w:noProof/>
            </w:rPr>
            <w:delText>46</w:delText>
          </w:r>
          <w:r w:rsidR="007E6482" w:rsidRPr="00A8025B" w:rsidDel="00A6137E">
            <w:rPr>
              <w:noProof/>
            </w:rPr>
            <w:delText>47</w:delText>
          </w:r>
          <w:r w:rsidR="007E6482" w:rsidRPr="00A8025B" w:rsidDel="00A6137E">
            <w:rPr>
              <w:b w:val="0"/>
              <w:bCs w:val="0"/>
              <w:noProof/>
            </w:rPr>
            <w:fldChar w:fldCharType="end"/>
          </w:r>
          <w:r w:rsidR="007E6482" w:rsidRPr="00A8025B" w:rsidDel="00A6137E">
            <w:delText xml:space="preserve"> </w:delText>
          </w:r>
        </w:del>
      </w:ins>
      <w:del w:id="5383" w:author="Author">
        <w:r w:rsidR="00A13119" w:rsidRPr="00A8025B" w:rsidDel="00A6137E">
          <w:delText>43</w:delText>
        </w:r>
        <w:r w:rsidRPr="00A8025B" w:rsidDel="00A6137E">
          <w:delText xml:space="preserve"> – VistA Error Report Page</w:delText>
        </w:r>
        <w:bookmarkStart w:id="5384" w:name="_Toc37696025"/>
        <w:bookmarkStart w:id="5385" w:name="_Toc47427947"/>
        <w:bookmarkEnd w:id="5384"/>
        <w:bookmarkEnd w:id="5385"/>
      </w:del>
    </w:p>
    <w:p w14:paraId="213ED5F9" w14:textId="269668E0" w:rsidR="00DE507F" w:rsidRPr="00D93F81" w:rsidDel="00A6137E" w:rsidRDefault="00DE507F" w:rsidP="0045212A">
      <w:pPr>
        <w:pStyle w:val="BodyText"/>
        <w:rPr>
          <w:del w:id="5386" w:author="Author"/>
        </w:rPr>
      </w:pPr>
      <w:del w:id="5387" w:author="Author">
        <w:r w:rsidDel="00A6137E">
          <w:delText xml:space="preserve">The </w:delText>
        </w:r>
        <w:r w:rsidR="00A74288" w:rsidDel="00A6137E">
          <w:delText>VistA Error</w:delText>
        </w:r>
        <w:r w:rsidDel="00A6137E">
          <w:delText xml:space="preserve"> Report page allows users to generate a report displaying a summary view of </w:delText>
        </w:r>
        <w:r w:rsidR="00A74288" w:rsidDel="00A6137E">
          <w:delText>VistA Errors</w:delText>
        </w:r>
        <w:r w:rsidDel="00A6137E">
          <w:delText xml:space="preserve"> by</w:delText>
        </w:r>
        <w:r w:rsidR="00FF584F" w:rsidDel="00A6137E">
          <w:delText xml:space="preserve"> Service Code, Transaction Code,</w:delText>
        </w:r>
        <w:r w:rsidDel="00A6137E">
          <w:delText xml:space="preserve"> and project across stations to which users have access. These claims can further be reported upon by received date or modified date and filtered by either a claim age or date range. The report results can then be sorted by date, name, or claim ID and rendered in either PDF or CSV format with a parameter that can be set from 1-60,000 results. </w:delText>
        </w:r>
        <w:bookmarkStart w:id="5388" w:name="_Toc37696026"/>
        <w:bookmarkStart w:id="5389" w:name="_Toc47427948"/>
        <w:bookmarkEnd w:id="5388"/>
        <w:bookmarkEnd w:id="5389"/>
      </w:del>
    </w:p>
    <w:p w14:paraId="02A38827" w14:textId="4C046A0D" w:rsidR="00DE507F" w:rsidDel="00A6137E" w:rsidRDefault="00DE507F" w:rsidP="0045212A">
      <w:pPr>
        <w:pStyle w:val="BodyText"/>
        <w:rPr>
          <w:del w:id="5390" w:author="Author"/>
          <w:b/>
        </w:rPr>
      </w:pPr>
      <w:del w:id="5391" w:author="Author">
        <w:r w:rsidDel="00A6137E">
          <w:rPr>
            <w:b/>
          </w:rPr>
          <w:delText>Report Parameters:</w:delText>
        </w:r>
        <w:bookmarkStart w:id="5392" w:name="_Toc37696027"/>
        <w:bookmarkStart w:id="5393" w:name="_Toc47427949"/>
        <w:bookmarkEnd w:id="5392"/>
        <w:bookmarkEnd w:id="5393"/>
      </w:del>
    </w:p>
    <w:p w14:paraId="6923E22A" w14:textId="2B7D0774" w:rsidR="00304FDE" w:rsidDel="00A6137E" w:rsidRDefault="00304FDE" w:rsidP="00E8623F">
      <w:pPr>
        <w:pStyle w:val="BodyText"/>
        <w:numPr>
          <w:ilvl w:val="0"/>
          <w:numId w:val="40"/>
        </w:numPr>
        <w:rPr>
          <w:ins w:id="5394" w:author="Author"/>
          <w:del w:id="5395" w:author="Author"/>
        </w:rPr>
      </w:pPr>
      <w:ins w:id="5396" w:author="Author">
        <w:del w:id="5397" w:author="Author">
          <w:r w:rsidDel="00A6137E">
            <w:delText xml:space="preserve">Program Indicator – Parameter for the program indicator, filtering on whether or not the claim is associated with the a specific program or to display all. </w:delText>
          </w:r>
          <w:bookmarkStart w:id="5398" w:name="_Toc37696028"/>
          <w:bookmarkStart w:id="5399" w:name="_Toc47427950"/>
          <w:bookmarkEnd w:id="5398"/>
          <w:bookmarkEnd w:id="5399"/>
        </w:del>
      </w:ins>
    </w:p>
    <w:p w14:paraId="783AA823" w14:textId="1CAD2F39" w:rsidR="00DE507F" w:rsidDel="00A6137E" w:rsidRDefault="00DE507F" w:rsidP="00E8623F">
      <w:pPr>
        <w:pStyle w:val="BodyText"/>
        <w:numPr>
          <w:ilvl w:val="0"/>
          <w:numId w:val="40"/>
        </w:numPr>
        <w:rPr>
          <w:del w:id="5400" w:author="Author"/>
        </w:rPr>
      </w:pPr>
      <w:del w:id="5401" w:author="Author">
        <w:r w:rsidDel="00A6137E">
          <w:delText xml:space="preserve">Project – Parameter for the HERO program indicator, filtering on whether or not the claim is associated with the HERO program or to display all. </w:delText>
        </w:r>
        <w:bookmarkStart w:id="5402" w:name="_Toc37696029"/>
        <w:bookmarkStart w:id="5403" w:name="_Toc47427951"/>
        <w:bookmarkEnd w:id="5402"/>
        <w:bookmarkEnd w:id="5403"/>
      </w:del>
    </w:p>
    <w:p w14:paraId="65E9B0AD" w14:textId="1BB14839" w:rsidR="00FF584F" w:rsidDel="00A6137E" w:rsidRDefault="00FF584F" w:rsidP="00E8623F">
      <w:pPr>
        <w:pStyle w:val="BodyText"/>
        <w:numPr>
          <w:ilvl w:val="0"/>
          <w:numId w:val="40"/>
        </w:numPr>
        <w:rPr>
          <w:del w:id="5404" w:author="Author"/>
        </w:rPr>
      </w:pPr>
      <w:del w:id="5405" w:author="Author">
        <w:r w:rsidDel="00A6137E">
          <w:delText>Service Codes – Indicate whether the report shall search for Service Codes of HC, NU, or both.</w:delText>
        </w:r>
        <w:bookmarkStart w:id="5406" w:name="_Toc37696030"/>
        <w:bookmarkStart w:id="5407" w:name="_Toc47427952"/>
        <w:bookmarkEnd w:id="5406"/>
        <w:bookmarkEnd w:id="5407"/>
      </w:del>
    </w:p>
    <w:p w14:paraId="3EDE4FB7" w14:textId="3C4509FE" w:rsidR="00FF584F" w:rsidDel="00A6137E" w:rsidRDefault="00FF584F" w:rsidP="00E8623F">
      <w:pPr>
        <w:pStyle w:val="BodyText"/>
        <w:numPr>
          <w:ilvl w:val="0"/>
          <w:numId w:val="40"/>
        </w:numPr>
        <w:rPr>
          <w:del w:id="5408" w:author="Author"/>
        </w:rPr>
      </w:pPr>
      <w:del w:id="5409" w:author="Author">
        <w:r w:rsidDel="00A6137E">
          <w:delText>Transaction Codes – Indicates if the report shall display search results of L, C, or both.</w:delText>
        </w:r>
        <w:bookmarkStart w:id="5410" w:name="_Toc37696031"/>
        <w:bookmarkStart w:id="5411" w:name="_Toc47427953"/>
        <w:bookmarkEnd w:id="5410"/>
        <w:bookmarkEnd w:id="5411"/>
      </w:del>
    </w:p>
    <w:p w14:paraId="7D514291" w14:textId="41B81326" w:rsidR="00DE507F" w:rsidRPr="00DD20F9" w:rsidDel="00A6137E" w:rsidRDefault="00DE507F" w:rsidP="00E8623F">
      <w:pPr>
        <w:pStyle w:val="BodyText"/>
        <w:numPr>
          <w:ilvl w:val="0"/>
          <w:numId w:val="40"/>
        </w:numPr>
        <w:rPr>
          <w:del w:id="5412" w:author="Author"/>
          <w:b/>
        </w:rPr>
      </w:pPr>
      <w:del w:id="5413" w:author="Author">
        <w:r w:rsidDel="00A6137E">
          <w:delText>Station – Parameter for the identifier of the station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5414" w:name="_Toc37696032"/>
        <w:bookmarkStart w:id="5415" w:name="_Toc47427954"/>
        <w:bookmarkEnd w:id="5414"/>
        <w:bookmarkEnd w:id="5415"/>
      </w:del>
    </w:p>
    <w:p w14:paraId="3173BE9F" w14:textId="5CF2828B" w:rsidR="00DE507F" w:rsidRPr="004245D3" w:rsidDel="00A6137E" w:rsidRDefault="00DE507F" w:rsidP="00E8623F">
      <w:pPr>
        <w:pStyle w:val="BodyText"/>
        <w:numPr>
          <w:ilvl w:val="1"/>
          <w:numId w:val="40"/>
        </w:numPr>
        <w:rPr>
          <w:del w:id="5416" w:author="Author"/>
          <w:b/>
        </w:rPr>
      </w:pPr>
      <w:del w:id="5417" w:author="Author">
        <w:r w:rsidDel="00A6137E">
          <w:delText>Select All – Selects all stations to which that user has access</w:delText>
        </w:r>
        <w:bookmarkStart w:id="5418" w:name="_Toc37696033"/>
        <w:bookmarkStart w:id="5419" w:name="_Toc47427955"/>
        <w:bookmarkEnd w:id="5418"/>
        <w:bookmarkEnd w:id="5419"/>
      </w:del>
    </w:p>
    <w:p w14:paraId="40649CAC" w14:textId="48512981" w:rsidR="00DE507F" w:rsidRPr="00FF584F" w:rsidDel="00A6137E" w:rsidRDefault="00DE507F" w:rsidP="00E8623F">
      <w:pPr>
        <w:pStyle w:val="BodyText"/>
        <w:numPr>
          <w:ilvl w:val="1"/>
          <w:numId w:val="40"/>
        </w:numPr>
        <w:rPr>
          <w:del w:id="5420" w:author="Author"/>
          <w:b/>
        </w:rPr>
      </w:pPr>
      <w:del w:id="5421" w:author="Author">
        <w:r w:rsidDel="00A6137E">
          <w:delText>Clear All – Removes all stations from selection</w:delText>
        </w:r>
        <w:bookmarkStart w:id="5422" w:name="_Toc37696034"/>
        <w:bookmarkStart w:id="5423" w:name="_Toc47427956"/>
        <w:bookmarkEnd w:id="5422"/>
        <w:bookmarkEnd w:id="5423"/>
      </w:del>
    </w:p>
    <w:p w14:paraId="567ED904" w14:textId="39C812DA" w:rsidR="00FF584F" w:rsidRPr="004245D3" w:rsidDel="00A6137E" w:rsidRDefault="00FF584F" w:rsidP="00E8623F">
      <w:pPr>
        <w:pStyle w:val="BodyText"/>
        <w:numPr>
          <w:ilvl w:val="0"/>
          <w:numId w:val="40"/>
        </w:numPr>
        <w:rPr>
          <w:del w:id="5424" w:author="Author"/>
          <w:b/>
        </w:rPr>
      </w:pPr>
      <w:del w:id="5425" w:author="Author">
        <w:r w:rsidDel="00A6137E">
          <w:delText>Include To-VISN Claims –</w:delText>
        </w:r>
      </w:del>
      <w:ins w:id="5426" w:author="Author">
        <w:del w:id="5427" w:author="Author">
          <w:r w:rsidR="00CC07E5" w:rsidDel="00A6137E">
            <w:delText xml:space="preserve">Parameter </w:delText>
          </w:r>
        </w:del>
      </w:ins>
      <w:del w:id="5428" w:author="Author">
        <w:r w:rsidDel="00A6137E">
          <w:delText xml:space="preserve"> Parameter indicating if sent To VISN claims are included in the report results</w:delText>
        </w:r>
      </w:del>
      <w:ins w:id="5429" w:author="Author">
        <w:del w:id="5430" w:author="Author">
          <w:r w:rsidR="00CC07E5" w:rsidDel="00A6137E">
            <w:delText>indicating if VISN claims are included in the report results</w:delText>
          </w:r>
        </w:del>
      </w:ins>
      <w:bookmarkStart w:id="5431" w:name="_Toc37696035"/>
      <w:bookmarkStart w:id="5432" w:name="_Toc47427957"/>
      <w:bookmarkEnd w:id="5431"/>
      <w:bookmarkEnd w:id="5432"/>
    </w:p>
    <w:p w14:paraId="6EDB5430" w14:textId="47B81C8C" w:rsidR="00DE507F" w:rsidRPr="004245D3" w:rsidDel="00A6137E" w:rsidRDefault="00DE507F" w:rsidP="00E8623F">
      <w:pPr>
        <w:pStyle w:val="BodyText"/>
        <w:numPr>
          <w:ilvl w:val="0"/>
          <w:numId w:val="40"/>
        </w:numPr>
        <w:rPr>
          <w:del w:id="5433" w:author="Author"/>
          <w:b/>
        </w:rPr>
      </w:pPr>
      <w:del w:id="5434" w:author="Author">
        <w:r w:rsidDel="00A6137E">
          <w:delText>Date – Parameter to determine the date range method for claims to be displayed with claims being selected either by Received Date or Modified Date</w:delText>
        </w:r>
        <w:bookmarkStart w:id="5435" w:name="_Toc37696036"/>
        <w:bookmarkStart w:id="5436" w:name="_Toc47427958"/>
        <w:bookmarkEnd w:id="5435"/>
        <w:bookmarkEnd w:id="5436"/>
      </w:del>
    </w:p>
    <w:p w14:paraId="6F39B03E" w14:textId="1A159C5E" w:rsidR="00DE507F" w:rsidRPr="004245D3" w:rsidDel="00A6137E" w:rsidRDefault="00DE507F" w:rsidP="00E8623F">
      <w:pPr>
        <w:pStyle w:val="BodyText"/>
        <w:numPr>
          <w:ilvl w:val="0"/>
          <w:numId w:val="40"/>
        </w:numPr>
        <w:rPr>
          <w:del w:id="5437" w:author="Author"/>
          <w:b/>
        </w:rPr>
      </w:pPr>
      <w:del w:id="5438" w:author="Author">
        <w:r w:rsidDel="00A6137E">
          <w:delText>Claim Age - One of two options for the Date parameter</w:delText>
        </w:r>
        <w:bookmarkStart w:id="5439" w:name="_Toc37696037"/>
        <w:bookmarkStart w:id="5440" w:name="_Toc47427959"/>
        <w:bookmarkEnd w:id="5439"/>
        <w:bookmarkEnd w:id="5440"/>
      </w:del>
    </w:p>
    <w:p w14:paraId="132B2FA4" w14:textId="6EB55B32" w:rsidR="00DE507F" w:rsidRPr="004245D3" w:rsidDel="00A6137E" w:rsidRDefault="00DE507F" w:rsidP="00E8623F">
      <w:pPr>
        <w:pStyle w:val="BodyText"/>
        <w:numPr>
          <w:ilvl w:val="1"/>
          <w:numId w:val="40"/>
        </w:numPr>
        <w:rPr>
          <w:del w:id="5441" w:author="Author"/>
          <w:b/>
        </w:rPr>
      </w:pPr>
      <w:del w:id="5442" w:author="Author">
        <w:r w:rsidDel="00A6137E">
          <w:delText>Max Age – How far back in units of days that claims will be retrieved; this number includes the current date</w:delText>
        </w:r>
        <w:bookmarkStart w:id="5443" w:name="_Toc37696038"/>
        <w:bookmarkStart w:id="5444" w:name="_Toc47427960"/>
        <w:bookmarkEnd w:id="5443"/>
        <w:bookmarkEnd w:id="5444"/>
      </w:del>
    </w:p>
    <w:p w14:paraId="7ACF5674" w14:textId="57751F11" w:rsidR="00DE507F" w:rsidRPr="004245D3" w:rsidDel="00A6137E" w:rsidRDefault="00DE507F" w:rsidP="00E8623F">
      <w:pPr>
        <w:pStyle w:val="BodyText"/>
        <w:numPr>
          <w:ilvl w:val="0"/>
          <w:numId w:val="40"/>
        </w:numPr>
        <w:rPr>
          <w:del w:id="5445" w:author="Author"/>
        </w:rPr>
      </w:pPr>
      <w:del w:id="5446" w:author="Author">
        <w:r w:rsidDel="00A6137E">
          <w:delText>Date Range – The second of the two options for the Date parameter. Selects a beginning and end date with the range in between the two being the window for which claims are searched</w:delText>
        </w:r>
        <w:bookmarkStart w:id="5447" w:name="_Toc37696039"/>
        <w:bookmarkStart w:id="5448" w:name="_Toc47427961"/>
        <w:bookmarkEnd w:id="5447"/>
        <w:bookmarkEnd w:id="5448"/>
      </w:del>
    </w:p>
    <w:p w14:paraId="7F34A2F6" w14:textId="71D792B2" w:rsidR="00DE507F" w:rsidRPr="004245D3" w:rsidDel="00A6137E" w:rsidRDefault="00DE507F" w:rsidP="00E8623F">
      <w:pPr>
        <w:pStyle w:val="BodyText"/>
        <w:numPr>
          <w:ilvl w:val="0"/>
          <w:numId w:val="40"/>
        </w:numPr>
        <w:rPr>
          <w:del w:id="5449" w:author="Author"/>
          <w:b/>
        </w:rPr>
      </w:pPr>
      <w:del w:id="5450" w:author="Author">
        <w:r w:rsidDel="00A6137E">
          <w:delText xml:space="preserve">Sort By – Parameter indicating if claims are sorted by Date, alphabetically by Name, </w:delText>
        </w:r>
        <w:r w:rsidR="00FF584F" w:rsidDel="00A6137E">
          <w:delText xml:space="preserve">Line Item Sequence, </w:delText>
        </w:r>
        <w:r w:rsidDel="00A6137E">
          <w:delText>or by Claim ID</w:delText>
        </w:r>
        <w:bookmarkStart w:id="5451" w:name="_Toc37696040"/>
        <w:bookmarkStart w:id="5452" w:name="_Toc47427962"/>
        <w:bookmarkEnd w:id="5451"/>
        <w:bookmarkEnd w:id="5452"/>
      </w:del>
    </w:p>
    <w:p w14:paraId="215CBD44" w14:textId="537E9092" w:rsidR="00DE507F" w:rsidRPr="00E409EE" w:rsidDel="00A6137E" w:rsidRDefault="00DE507F" w:rsidP="00E8623F">
      <w:pPr>
        <w:pStyle w:val="BodyText"/>
        <w:numPr>
          <w:ilvl w:val="0"/>
          <w:numId w:val="40"/>
        </w:numPr>
        <w:rPr>
          <w:del w:id="5453" w:author="Author"/>
          <w:b/>
        </w:rPr>
      </w:pPr>
      <w:del w:id="5454" w:author="Author">
        <w:r w:rsidDel="00A6137E">
          <w:delText>Format – Parameter that selects what format in which the report is generated</w:delText>
        </w:r>
        <w:bookmarkStart w:id="5455" w:name="_Toc37696041"/>
        <w:bookmarkStart w:id="5456" w:name="_Toc47427963"/>
        <w:bookmarkEnd w:id="5455"/>
        <w:bookmarkEnd w:id="5456"/>
      </w:del>
    </w:p>
    <w:p w14:paraId="7DD5A3F4" w14:textId="0C5F33B1" w:rsidR="00DE507F" w:rsidRPr="00E409EE" w:rsidDel="00A6137E" w:rsidRDefault="00DE507F" w:rsidP="00E8623F">
      <w:pPr>
        <w:pStyle w:val="BodyText"/>
        <w:numPr>
          <w:ilvl w:val="1"/>
          <w:numId w:val="40"/>
        </w:numPr>
        <w:rPr>
          <w:del w:id="5457" w:author="Author"/>
          <w:b/>
        </w:rPr>
      </w:pPr>
      <w:del w:id="5458" w:author="Author">
        <w:r w:rsidDel="00A6137E">
          <w:delText>PDF – Creates a PDF document of the report</w:delText>
        </w:r>
        <w:bookmarkStart w:id="5459" w:name="_Toc37696042"/>
        <w:bookmarkStart w:id="5460" w:name="_Toc47427964"/>
        <w:bookmarkEnd w:id="5459"/>
        <w:bookmarkEnd w:id="5460"/>
      </w:del>
    </w:p>
    <w:p w14:paraId="07FFC812" w14:textId="06DC00DF" w:rsidR="00DE507F" w:rsidRPr="004245D3" w:rsidDel="00A6137E" w:rsidRDefault="00DE507F" w:rsidP="00E8623F">
      <w:pPr>
        <w:pStyle w:val="BodyText"/>
        <w:numPr>
          <w:ilvl w:val="1"/>
          <w:numId w:val="40"/>
        </w:numPr>
        <w:rPr>
          <w:del w:id="5461" w:author="Author"/>
          <w:b/>
        </w:rPr>
      </w:pPr>
      <w:del w:id="5462" w:author="Author">
        <w:r w:rsidDel="00A6137E">
          <w:delText>CSF</w:delText>
        </w:r>
      </w:del>
      <w:ins w:id="5463" w:author="Author">
        <w:del w:id="5464" w:author="Author">
          <w:r w:rsidR="00304FDE" w:rsidDel="00A6137E">
            <w:delText>CSV</w:delText>
          </w:r>
        </w:del>
      </w:ins>
      <w:del w:id="5465" w:author="Author">
        <w:r w:rsidDel="00A6137E">
          <w:delText xml:space="preserve"> – Creates a CSF</w:delText>
        </w:r>
      </w:del>
      <w:ins w:id="5466" w:author="Author">
        <w:del w:id="5467" w:author="Author">
          <w:r w:rsidR="00304FDE" w:rsidDel="00A6137E">
            <w:delText>CSV</w:delText>
          </w:r>
        </w:del>
      </w:ins>
      <w:del w:id="5468" w:author="Author">
        <w:r w:rsidDel="00A6137E">
          <w:delText xml:space="preserve"> file of the report results</w:delText>
        </w:r>
        <w:bookmarkStart w:id="5469" w:name="_Toc37696043"/>
        <w:bookmarkStart w:id="5470" w:name="_Toc47427965"/>
        <w:bookmarkEnd w:id="5469"/>
        <w:bookmarkEnd w:id="5470"/>
      </w:del>
    </w:p>
    <w:p w14:paraId="7AAB1AE6" w14:textId="700AEB06" w:rsidR="00DE507F" w:rsidRPr="004245D3" w:rsidDel="00A6137E" w:rsidRDefault="00DE507F" w:rsidP="00E8623F">
      <w:pPr>
        <w:pStyle w:val="BodyText"/>
        <w:numPr>
          <w:ilvl w:val="0"/>
          <w:numId w:val="40"/>
        </w:numPr>
        <w:rPr>
          <w:del w:id="5471" w:author="Author"/>
          <w:b/>
        </w:rPr>
      </w:pPr>
      <w:del w:id="5472" w:author="Author">
        <w:r w:rsidDel="00A6137E">
          <w:delText>Number of Results – Indicates the numerical limits of claims returned in the report for the above criteria</w:delText>
        </w:r>
        <w:bookmarkStart w:id="5473" w:name="_Toc37696044"/>
        <w:bookmarkStart w:id="5474" w:name="_Toc47427966"/>
        <w:bookmarkEnd w:id="5473"/>
        <w:bookmarkEnd w:id="5474"/>
      </w:del>
    </w:p>
    <w:p w14:paraId="1133EAE2" w14:textId="5CE4AC58" w:rsidR="00DE507F" w:rsidRPr="004245D3" w:rsidDel="00A6137E" w:rsidRDefault="00DE507F" w:rsidP="0045212A">
      <w:pPr>
        <w:pStyle w:val="BodyText"/>
        <w:rPr>
          <w:del w:id="5475" w:author="Author"/>
          <w:b/>
        </w:rPr>
      </w:pPr>
      <w:del w:id="5476" w:author="Author">
        <w:r w:rsidRPr="004245D3" w:rsidDel="00A6137E">
          <w:rPr>
            <w:b/>
          </w:rPr>
          <w:delText>Buttons:</w:delText>
        </w:r>
        <w:bookmarkStart w:id="5477" w:name="_Toc37696045"/>
        <w:bookmarkStart w:id="5478" w:name="_Toc47427967"/>
        <w:bookmarkEnd w:id="5477"/>
        <w:bookmarkEnd w:id="5478"/>
      </w:del>
    </w:p>
    <w:p w14:paraId="0FC6A75D" w14:textId="20B4F659" w:rsidR="00DE507F" w:rsidRPr="004245D3" w:rsidDel="00A6137E" w:rsidRDefault="00DE507F" w:rsidP="00E8623F">
      <w:pPr>
        <w:pStyle w:val="BodyText"/>
        <w:numPr>
          <w:ilvl w:val="0"/>
          <w:numId w:val="40"/>
        </w:numPr>
        <w:rPr>
          <w:del w:id="5479" w:author="Author"/>
          <w:b/>
        </w:rPr>
      </w:pPr>
      <w:del w:id="5480" w:author="Author">
        <w:r w:rsidDel="00A6137E">
          <w:delText xml:space="preserve">Generate – Creates the report in the selected format per the indicated parameters. Can only be selected if </w:delText>
        </w:r>
        <w:r w:rsidR="00FF584F" w:rsidDel="00A6137E">
          <w:delText>all above parameters are set.</w:delText>
        </w:r>
        <w:bookmarkStart w:id="5481" w:name="_Toc37696046"/>
        <w:bookmarkStart w:id="5482" w:name="_Toc47427968"/>
        <w:bookmarkEnd w:id="5481"/>
        <w:bookmarkEnd w:id="5482"/>
      </w:del>
    </w:p>
    <w:p w14:paraId="530F444B" w14:textId="365C618E" w:rsidR="00DE507F" w:rsidRPr="00DD20F9" w:rsidDel="00A6137E" w:rsidRDefault="00DE507F" w:rsidP="00E8623F">
      <w:pPr>
        <w:pStyle w:val="BodyText"/>
        <w:numPr>
          <w:ilvl w:val="0"/>
          <w:numId w:val="40"/>
        </w:numPr>
        <w:rPr>
          <w:del w:id="5483" w:author="Author"/>
          <w:b/>
        </w:rPr>
      </w:pPr>
      <w:del w:id="5484" w:author="Author">
        <w:r w:rsidDel="00A6137E">
          <w:delText>Reset – Resets all parameters to the default settings as per first appearance of the page.</w:delText>
        </w:r>
        <w:bookmarkStart w:id="5485" w:name="_Toc37696047"/>
        <w:bookmarkStart w:id="5486" w:name="_Toc47427969"/>
        <w:bookmarkEnd w:id="5485"/>
        <w:bookmarkEnd w:id="5486"/>
      </w:del>
    </w:p>
    <w:p w14:paraId="61362E30" w14:textId="518D2E78" w:rsidR="00927D78" w:rsidDel="00A6137E" w:rsidRDefault="00927D78" w:rsidP="007B24D4">
      <w:pPr>
        <w:pStyle w:val="Heading2"/>
        <w:ind w:left="432" w:hanging="432"/>
        <w:rPr>
          <w:del w:id="5487" w:author="Author"/>
        </w:rPr>
      </w:pPr>
      <w:del w:id="5488" w:author="Author">
        <w:r w:rsidDel="00A6137E">
          <w:delText>VistA Error Report</w:delText>
        </w:r>
        <w:bookmarkStart w:id="5489" w:name="_Toc37696048"/>
        <w:bookmarkStart w:id="5490" w:name="_Toc47427970"/>
        <w:bookmarkEnd w:id="5489"/>
        <w:bookmarkEnd w:id="5490"/>
      </w:del>
    </w:p>
    <w:p w14:paraId="7A9A9D5A" w14:textId="12DD3F4E" w:rsidR="002E3434" w:rsidDel="00A6137E" w:rsidRDefault="001B12C4" w:rsidP="0045212A">
      <w:pPr>
        <w:pStyle w:val="BodyText"/>
        <w:rPr>
          <w:del w:id="5491" w:author="Author"/>
        </w:rPr>
      </w:pPr>
      <w:del w:id="5492" w:author="Author">
        <w:r w:rsidRPr="007A7E5C" w:rsidDel="00A6137E">
          <w:rPr>
            <w:noProof/>
          </w:rPr>
          <w:drawing>
            <wp:inline distT="0" distB="0" distL="0" distR="0" wp14:anchorId="53C7F253" wp14:editId="00E00350">
              <wp:extent cx="5943600" cy="2608590"/>
              <wp:effectExtent l="0" t="0" r="0" b="1270"/>
              <wp:docPr id="60" name="Picture 60" descr="C:\Users\NMartinez\AppData\Local\Microsoft\Windows\INetCache\Content.Word\VistA Error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Martinez\AppData\Local\Microsoft\Windows\INetCache\Content.Word\VistA Error Repor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608590"/>
                      </a:xfrm>
                      <a:prstGeom prst="rect">
                        <a:avLst/>
                      </a:prstGeom>
                      <a:noFill/>
                      <a:ln>
                        <a:noFill/>
                      </a:ln>
                    </pic:spPr>
                  </pic:pic>
                </a:graphicData>
              </a:graphic>
            </wp:inline>
          </w:drawing>
        </w:r>
        <w:bookmarkStart w:id="5493" w:name="_Toc37696049"/>
        <w:bookmarkStart w:id="5494" w:name="_Toc47427971"/>
        <w:bookmarkEnd w:id="5493"/>
        <w:bookmarkEnd w:id="5494"/>
      </w:del>
    </w:p>
    <w:p w14:paraId="61BDFC13" w14:textId="3B5F407D" w:rsidR="00CC07E5" w:rsidDel="00A6137E" w:rsidRDefault="00354B28" w:rsidP="00CC07E5">
      <w:pPr>
        <w:pStyle w:val="BodyText"/>
        <w:rPr>
          <w:ins w:id="5495" w:author="Author"/>
          <w:del w:id="5496" w:author="Author"/>
        </w:rPr>
      </w:pPr>
      <w:ins w:id="5497" w:author="Author">
        <w:del w:id="5498" w:author="Author">
          <w:r w:rsidRPr="00A8025B" w:rsidDel="00A6137E">
            <w:rPr>
              <w:noProof/>
            </w:rPr>
            <w:drawing>
              <wp:inline distT="0" distB="0" distL="0" distR="0" wp14:anchorId="1FD6FF9A" wp14:editId="3B7FF948">
                <wp:extent cx="5943600" cy="554598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5545989"/>
                        </a:xfrm>
                        <a:prstGeom prst="rect">
                          <a:avLst/>
                        </a:prstGeom>
                        <a:noFill/>
                        <a:ln>
                          <a:noFill/>
                        </a:ln>
                      </pic:spPr>
                    </pic:pic>
                  </a:graphicData>
                </a:graphic>
              </wp:inline>
            </w:drawing>
          </w:r>
          <w:bookmarkStart w:id="5499" w:name="_Toc37696050"/>
          <w:bookmarkStart w:id="5500" w:name="_Toc47427972"/>
          <w:bookmarkEnd w:id="5499"/>
          <w:bookmarkEnd w:id="5500"/>
        </w:del>
      </w:ins>
    </w:p>
    <w:p w14:paraId="291D23C9" w14:textId="4C40BFC0" w:rsidR="002E3434" w:rsidRPr="00A8025B" w:rsidDel="00A6137E" w:rsidRDefault="002E3434" w:rsidP="0045212A">
      <w:pPr>
        <w:pStyle w:val="Caption"/>
        <w:rPr>
          <w:del w:id="5501" w:author="Author"/>
        </w:rPr>
      </w:pPr>
      <w:del w:id="5502" w:author="Author">
        <w:r w:rsidRPr="00A8025B" w:rsidDel="00A6137E">
          <w:delText xml:space="preserve">Figure </w:delText>
        </w:r>
      </w:del>
      <w:ins w:id="5503" w:author="Author">
        <w:del w:id="5504"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46</w:delText>
          </w:r>
          <w:r w:rsidR="00191EA4" w:rsidDel="00A6137E">
            <w:rPr>
              <w:noProof/>
            </w:rPr>
            <w:delText>45</w:delText>
          </w:r>
          <w:r w:rsidR="00CD48AC" w:rsidRPr="00A8025B" w:rsidDel="00A6137E">
            <w:rPr>
              <w:noProof/>
            </w:rPr>
            <w:delText>47</w:delText>
          </w:r>
          <w:r w:rsidR="007E6482" w:rsidRPr="00A8025B" w:rsidDel="00A6137E">
            <w:rPr>
              <w:noProof/>
            </w:rPr>
            <w:delText>48</w:delText>
          </w:r>
          <w:r w:rsidR="007E6482" w:rsidRPr="00A8025B" w:rsidDel="00A6137E">
            <w:rPr>
              <w:b w:val="0"/>
              <w:bCs w:val="0"/>
              <w:noProof/>
            </w:rPr>
            <w:fldChar w:fldCharType="end"/>
          </w:r>
          <w:r w:rsidR="007E6482" w:rsidRPr="00A8025B" w:rsidDel="00A6137E">
            <w:delText xml:space="preserve"> </w:delText>
          </w:r>
        </w:del>
      </w:ins>
      <w:del w:id="5505" w:author="Author">
        <w:r w:rsidR="00A13119" w:rsidRPr="00A8025B" w:rsidDel="00A6137E">
          <w:delText>44</w:delText>
        </w:r>
        <w:r w:rsidRPr="00A8025B" w:rsidDel="00A6137E">
          <w:delText xml:space="preserve"> – VistA Error Report</w:delText>
        </w:r>
        <w:bookmarkStart w:id="5506" w:name="_Toc37696051"/>
        <w:bookmarkStart w:id="5507" w:name="_Toc47427973"/>
        <w:bookmarkEnd w:id="5506"/>
        <w:bookmarkEnd w:id="5507"/>
      </w:del>
    </w:p>
    <w:p w14:paraId="72D746DF" w14:textId="67DE2EAD" w:rsidR="008B0A80" w:rsidRPr="0036161D" w:rsidDel="00A6137E" w:rsidRDefault="008B0A80" w:rsidP="0045212A">
      <w:pPr>
        <w:rPr>
          <w:del w:id="5508" w:author="Author"/>
        </w:rPr>
      </w:pPr>
      <w:del w:id="5509" w:author="Author">
        <w:r w:rsidDel="00A6137E">
          <w:delText>This is the resulting report from the VistA Error report. This can be rendered in either PDF or CSV format with no deviation in data from the two formats. The report name is listed in the top left with the grey box in the top right corner indicating the parameters under which the report was generated including the date type, start and end date of date range/max age, project indicator, service types, and stations.</w:delText>
        </w:r>
        <w:bookmarkStart w:id="5510" w:name="_Toc37696052"/>
        <w:bookmarkStart w:id="5511" w:name="_Toc47427974"/>
        <w:bookmarkEnd w:id="5510"/>
        <w:bookmarkEnd w:id="5511"/>
      </w:del>
    </w:p>
    <w:p w14:paraId="47C6D924" w14:textId="51B1A30D" w:rsidR="008B0A80" w:rsidRPr="0036161D" w:rsidDel="00A6137E" w:rsidRDefault="008B0A80" w:rsidP="0045212A">
      <w:pPr>
        <w:rPr>
          <w:del w:id="5512" w:author="Author"/>
        </w:rPr>
      </w:pPr>
      <w:bookmarkStart w:id="5513" w:name="_Toc37696053"/>
      <w:bookmarkStart w:id="5514" w:name="_Toc47427975"/>
      <w:bookmarkEnd w:id="5513"/>
      <w:bookmarkEnd w:id="5514"/>
    </w:p>
    <w:p w14:paraId="328504EF" w14:textId="07612B16" w:rsidR="008B0A80" w:rsidRPr="006B2069" w:rsidDel="00A6137E" w:rsidRDefault="008B0A80" w:rsidP="0045212A">
      <w:pPr>
        <w:pStyle w:val="BodyText"/>
        <w:rPr>
          <w:del w:id="5515" w:author="Author"/>
          <w:b/>
        </w:rPr>
      </w:pPr>
      <w:del w:id="5516" w:author="Author">
        <w:r w:rsidDel="00A6137E">
          <w:rPr>
            <w:b/>
          </w:rPr>
          <w:delText>Header:</w:delText>
        </w:r>
        <w:bookmarkStart w:id="5517" w:name="_Toc37696054"/>
        <w:bookmarkStart w:id="5518" w:name="_Toc47427976"/>
        <w:bookmarkEnd w:id="5517"/>
        <w:bookmarkEnd w:id="5518"/>
      </w:del>
    </w:p>
    <w:p w14:paraId="783467F3" w14:textId="7A595036" w:rsidR="008B0A80" w:rsidDel="00A6137E" w:rsidRDefault="008B0A80" w:rsidP="00E8623F">
      <w:pPr>
        <w:pStyle w:val="BodyText"/>
        <w:numPr>
          <w:ilvl w:val="0"/>
          <w:numId w:val="39"/>
        </w:numPr>
        <w:rPr>
          <w:del w:id="5519" w:author="Author"/>
        </w:rPr>
      </w:pPr>
      <w:del w:id="5520" w:author="Author">
        <w:r w:rsidDel="00A6137E">
          <w:delText xml:space="preserve"># </w:delText>
        </w:r>
      </w:del>
      <w:ins w:id="5521" w:author="Author">
        <w:del w:id="5522" w:author="Author">
          <w:r w:rsidR="005974F4" w:rsidDel="00A6137E">
            <w:delText xml:space="preserve">– </w:delText>
          </w:r>
        </w:del>
      </w:ins>
      <w:del w:id="5523" w:author="Author">
        <w:r w:rsidDel="00A6137E">
          <w:delText>- Column header for the numerical identifier for the report results</w:delText>
        </w:r>
        <w:bookmarkStart w:id="5524" w:name="_Toc37696055"/>
        <w:bookmarkStart w:id="5525" w:name="_Toc47427977"/>
        <w:bookmarkEnd w:id="5524"/>
        <w:bookmarkEnd w:id="5525"/>
      </w:del>
    </w:p>
    <w:p w14:paraId="793D68C8" w14:textId="41924A81" w:rsidR="005974F4" w:rsidDel="00A6137E" w:rsidRDefault="005974F4" w:rsidP="00E8623F">
      <w:pPr>
        <w:pStyle w:val="BodyText"/>
        <w:numPr>
          <w:ilvl w:val="0"/>
          <w:numId w:val="39"/>
        </w:numPr>
        <w:rPr>
          <w:ins w:id="5526" w:author="Author"/>
          <w:del w:id="5527" w:author="Author"/>
        </w:rPr>
      </w:pPr>
      <w:ins w:id="5528" w:author="Author">
        <w:del w:id="5529" w:author="Author">
          <w:r w:rsidDel="00A6137E">
            <w:delText>Returned Line # – Number of service lines returned</w:delText>
          </w:r>
          <w:bookmarkStart w:id="5530" w:name="_Toc37696056"/>
          <w:bookmarkStart w:id="5531" w:name="_Toc47427978"/>
          <w:bookmarkEnd w:id="5530"/>
          <w:bookmarkEnd w:id="5531"/>
        </w:del>
      </w:ins>
    </w:p>
    <w:p w14:paraId="0D84D39C" w14:textId="18277F79" w:rsidR="008B0A80" w:rsidDel="00A6137E" w:rsidRDefault="008B0A80" w:rsidP="00E8623F">
      <w:pPr>
        <w:pStyle w:val="BodyText"/>
        <w:numPr>
          <w:ilvl w:val="0"/>
          <w:numId w:val="39"/>
        </w:numPr>
        <w:rPr>
          <w:del w:id="5532" w:author="Author"/>
        </w:rPr>
      </w:pPr>
      <w:del w:id="5533" w:author="Author">
        <w:r w:rsidDel="00A6137E">
          <w:delText>Returned FPPS</w:delText>
        </w:r>
        <w:r w:rsidR="00C9505D" w:rsidDel="00A6137E">
          <w:delText xml:space="preserve"> – FPPS Claim number</w:delText>
        </w:r>
        <w:bookmarkStart w:id="5534" w:name="_Toc37696057"/>
        <w:bookmarkStart w:id="5535" w:name="_Toc47427979"/>
        <w:bookmarkEnd w:id="5534"/>
        <w:bookmarkEnd w:id="5535"/>
      </w:del>
    </w:p>
    <w:p w14:paraId="352F1674" w14:textId="32F14A63" w:rsidR="008B0A80" w:rsidDel="00A6137E" w:rsidRDefault="008B0A80" w:rsidP="00E8623F">
      <w:pPr>
        <w:pStyle w:val="BodyText"/>
        <w:numPr>
          <w:ilvl w:val="0"/>
          <w:numId w:val="39"/>
        </w:numPr>
        <w:rPr>
          <w:del w:id="5536" w:author="Author"/>
        </w:rPr>
      </w:pPr>
      <w:del w:id="5537" w:author="Author">
        <w:r w:rsidDel="00A6137E">
          <w:delText>Modified Dt</w:delText>
        </w:r>
        <w:r w:rsidR="00C9505D" w:rsidDel="00A6137E">
          <w:delText xml:space="preserve"> – Modified Date</w:delText>
        </w:r>
        <w:bookmarkStart w:id="5538" w:name="_Toc37696058"/>
        <w:bookmarkStart w:id="5539" w:name="_Toc47427980"/>
        <w:bookmarkEnd w:id="5538"/>
        <w:bookmarkEnd w:id="5539"/>
      </w:del>
    </w:p>
    <w:p w14:paraId="3C9484EF" w14:textId="708FA97F" w:rsidR="008B0A80" w:rsidDel="00A6137E" w:rsidRDefault="008B0A80" w:rsidP="00E8623F">
      <w:pPr>
        <w:pStyle w:val="BodyText"/>
        <w:numPr>
          <w:ilvl w:val="0"/>
          <w:numId w:val="39"/>
        </w:numPr>
        <w:rPr>
          <w:del w:id="5540" w:author="Author"/>
        </w:rPr>
      </w:pPr>
      <w:del w:id="5541" w:author="Author">
        <w:r w:rsidDel="00A6137E">
          <w:delText>Created Dt</w:delText>
        </w:r>
        <w:r w:rsidR="00C9505D" w:rsidDel="00A6137E">
          <w:delText xml:space="preserve"> – Created Date</w:delText>
        </w:r>
        <w:bookmarkStart w:id="5542" w:name="_Toc37696059"/>
        <w:bookmarkStart w:id="5543" w:name="_Toc47427981"/>
        <w:bookmarkEnd w:id="5542"/>
        <w:bookmarkEnd w:id="5543"/>
      </w:del>
    </w:p>
    <w:p w14:paraId="3A1BBB9A" w14:textId="5A610B62" w:rsidR="008B0A80" w:rsidDel="00A6137E" w:rsidRDefault="00C9505D" w:rsidP="00E8623F">
      <w:pPr>
        <w:pStyle w:val="BodyText"/>
        <w:numPr>
          <w:ilvl w:val="0"/>
          <w:numId w:val="39"/>
        </w:numPr>
        <w:rPr>
          <w:del w:id="5544" w:author="Author"/>
        </w:rPr>
      </w:pPr>
      <w:del w:id="5545" w:author="Author">
        <w:r w:rsidDel="00A6137E">
          <w:delText>Vi</w:delText>
        </w:r>
        <w:r w:rsidR="008B0A80" w:rsidDel="00A6137E">
          <w:delText xml:space="preserve">stA </w:delText>
        </w:r>
        <w:r w:rsidDel="00A6137E">
          <w:delText>In</w:delText>
        </w:r>
        <w:r w:rsidR="008B0A80" w:rsidDel="00A6137E">
          <w:delText>v #</w:delText>
        </w:r>
        <w:r w:rsidDel="00A6137E">
          <w:delText xml:space="preserve"> </w:delText>
        </w:r>
      </w:del>
      <w:ins w:id="5546" w:author="Author">
        <w:del w:id="5547" w:author="Author">
          <w:r w:rsidR="005974F4" w:rsidDel="00A6137E">
            <w:delText xml:space="preserve">– </w:delText>
          </w:r>
        </w:del>
      </w:ins>
      <w:del w:id="5548" w:author="Author">
        <w:r w:rsidDel="00A6137E">
          <w:delText>- VistA Invoice Number</w:delText>
        </w:r>
        <w:bookmarkStart w:id="5549" w:name="_Toc37696060"/>
        <w:bookmarkStart w:id="5550" w:name="_Toc47427982"/>
        <w:bookmarkEnd w:id="5549"/>
        <w:bookmarkEnd w:id="5550"/>
      </w:del>
    </w:p>
    <w:p w14:paraId="3AA7C5BB" w14:textId="7C2B46D0" w:rsidR="008B0A80" w:rsidDel="00A6137E" w:rsidRDefault="008B0A80" w:rsidP="00E8623F">
      <w:pPr>
        <w:pStyle w:val="BodyText"/>
        <w:numPr>
          <w:ilvl w:val="0"/>
          <w:numId w:val="39"/>
        </w:numPr>
        <w:rPr>
          <w:del w:id="5551" w:author="Author"/>
        </w:rPr>
      </w:pPr>
      <w:del w:id="5552" w:author="Author">
        <w:r w:rsidDel="00A6137E">
          <w:delText>Clm Lvl</w:delText>
        </w:r>
        <w:r w:rsidR="00C9505D" w:rsidDel="00A6137E">
          <w:delText xml:space="preserve"> – Claim Amount</w:delText>
        </w:r>
        <w:bookmarkStart w:id="5553" w:name="_Toc37696061"/>
        <w:bookmarkStart w:id="5554" w:name="_Toc47427983"/>
        <w:bookmarkEnd w:id="5553"/>
        <w:bookmarkEnd w:id="5554"/>
      </w:del>
    </w:p>
    <w:p w14:paraId="0AC64090" w14:textId="1D3A7B8D" w:rsidR="008B0A80" w:rsidDel="00A6137E" w:rsidRDefault="008B0A80" w:rsidP="00E8623F">
      <w:pPr>
        <w:pStyle w:val="BodyText"/>
        <w:numPr>
          <w:ilvl w:val="0"/>
          <w:numId w:val="39"/>
        </w:numPr>
        <w:rPr>
          <w:del w:id="5555" w:author="Author"/>
        </w:rPr>
      </w:pPr>
      <w:del w:id="5556" w:author="Author">
        <w:r w:rsidDel="00A6137E">
          <w:delText>Station</w:delText>
        </w:r>
        <w:r w:rsidR="00C9505D" w:rsidDel="00A6137E">
          <w:delText xml:space="preserve"> – Assitned Station</w:delText>
        </w:r>
        <w:bookmarkStart w:id="5557" w:name="_Toc37696062"/>
        <w:bookmarkStart w:id="5558" w:name="_Toc47427984"/>
        <w:bookmarkEnd w:id="5557"/>
        <w:bookmarkEnd w:id="5558"/>
      </w:del>
    </w:p>
    <w:p w14:paraId="21CB7FB0" w14:textId="5FE5843C" w:rsidR="00C9505D" w:rsidDel="00A6137E" w:rsidRDefault="00C9505D" w:rsidP="00E8623F">
      <w:pPr>
        <w:pStyle w:val="BodyText"/>
        <w:numPr>
          <w:ilvl w:val="0"/>
          <w:numId w:val="39"/>
        </w:numPr>
        <w:rPr>
          <w:del w:id="5559" w:author="Author"/>
        </w:rPr>
      </w:pPr>
      <w:del w:id="5560" w:author="Author">
        <w:r w:rsidDel="00A6137E">
          <w:delText>Trans – Transaction Code</w:delText>
        </w:r>
        <w:bookmarkStart w:id="5561" w:name="_Toc37696063"/>
        <w:bookmarkStart w:id="5562" w:name="_Toc47427985"/>
        <w:bookmarkEnd w:id="5561"/>
        <w:bookmarkEnd w:id="5562"/>
      </w:del>
    </w:p>
    <w:p w14:paraId="60871FD0" w14:textId="0167527D" w:rsidR="008B0A80" w:rsidDel="00A6137E" w:rsidRDefault="008B0A80" w:rsidP="00E8623F">
      <w:pPr>
        <w:pStyle w:val="BodyText"/>
        <w:numPr>
          <w:ilvl w:val="0"/>
          <w:numId w:val="39"/>
        </w:numPr>
        <w:rPr>
          <w:del w:id="5563" w:author="Author"/>
        </w:rPr>
      </w:pPr>
      <w:del w:id="5564" w:author="Author">
        <w:r w:rsidDel="00A6137E">
          <w:delText>DRG</w:delText>
        </w:r>
        <w:r w:rsidR="00C9505D" w:rsidDel="00A6137E">
          <w:delText xml:space="preserve"> – DRG Code</w:delText>
        </w:r>
        <w:bookmarkStart w:id="5565" w:name="_Toc37696064"/>
        <w:bookmarkStart w:id="5566" w:name="_Toc47427986"/>
        <w:bookmarkEnd w:id="5565"/>
        <w:bookmarkEnd w:id="5566"/>
      </w:del>
    </w:p>
    <w:p w14:paraId="180D51CD" w14:textId="7BE3C159" w:rsidR="008B0A80" w:rsidDel="00A6137E" w:rsidRDefault="008B0A80" w:rsidP="00E8623F">
      <w:pPr>
        <w:pStyle w:val="BodyText"/>
        <w:numPr>
          <w:ilvl w:val="0"/>
          <w:numId w:val="39"/>
        </w:numPr>
        <w:rPr>
          <w:ins w:id="5567" w:author="Author"/>
          <w:del w:id="5568" w:author="Author"/>
        </w:rPr>
      </w:pPr>
      <w:del w:id="5569" w:author="Author">
        <w:r w:rsidDel="00A6137E">
          <w:delText>DRG Wt</w:delText>
        </w:r>
        <w:r w:rsidR="00C9505D" w:rsidDel="00A6137E">
          <w:delText xml:space="preserve"> -</w:delText>
        </w:r>
      </w:del>
      <w:ins w:id="5570" w:author="Author">
        <w:del w:id="5571" w:author="Author">
          <w:r w:rsidR="005974F4" w:rsidDel="00A6137E">
            <w:delText>–</w:delText>
          </w:r>
        </w:del>
      </w:ins>
      <w:del w:id="5572" w:author="Author">
        <w:r w:rsidR="00C9505D" w:rsidDel="00A6137E">
          <w:delText xml:space="preserve"> DRG Weight</w:delText>
        </w:r>
      </w:del>
      <w:bookmarkStart w:id="5573" w:name="_Toc37696065"/>
      <w:bookmarkStart w:id="5574" w:name="_Toc47427987"/>
      <w:bookmarkEnd w:id="5573"/>
      <w:bookmarkEnd w:id="5574"/>
    </w:p>
    <w:p w14:paraId="6AFA9351" w14:textId="6ADBEB43" w:rsidR="005974F4" w:rsidDel="00A6137E" w:rsidRDefault="005974F4" w:rsidP="00E8623F">
      <w:pPr>
        <w:pStyle w:val="BodyText"/>
        <w:numPr>
          <w:ilvl w:val="0"/>
          <w:numId w:val="39"/>
        </w:numPr>
        <w:rPr>
          <w:del w:id="5575" w:author="Author"/>
        </w:rPr>
      </w:pPr>
      <w:ins w:id="5576" w:author="Author">
        <w:del w:id="5577" w:author="Author">
          <w:r w:rsidDel="00A6137E">
            <w:delText>Prgm Ind – Program indicator</w:delText>
          </w:r>
        </w:del>
      </w:ins>
      <w:bookmarkStart w:id="5578" w:name="_Toc37696066"/>
      <w:bookmarkStart w:id="5579" w:name="_Toc47427988"/>
      <w:bookmarkEnd w:id="5578"/>
      <w:bookmarkEnd w:id="5579"/>
    </w:p>
    <w:p w14:paraId="43D0DE8B" w14:textId="286DA15E" w:rsidR="008B0A80" w:rsidDel="00A6137E" w:rsidRDefault="008B0A80" w:rsidP="00E8623F">
      <w:pPr>
        <w:pStyle w:val="BodyText"/>
        <w:numPr>
          <w:ilvl w:val="0"/>
          <w:numId w:val="39"/>
        </w:numPr>
        <w:rPr>
          <w:del w:id="5580" w:author="Author"/>
        </w:rPr>
      </w:pPr>
      <w:del w:id="5581" w:author="Author">
        <w:r w:rsidDel="00A6137E">
          <w:delText>Project HERO</w:delText>
        </w:r>
        <w:r w:rsidR="00C9505D" w:rsidDel="00A6137E">
          <w:delText xml:space="preserve"> – Indicates if Project HERO Program Indicator</w:delText>
        </w:r>
        <w:bookmarkStart w:id="5582" w:name="_Toc37696067"/>
        <w:bookmarkStart w:id="5583" w:name="_Toc47427989"/>
        <w:bookmarkEnd w:id="5582"/>
        <w:bookmarkEnd w:id="5583"/>
      </w:del>
    </w:p>
    <w:p w14:paraId="32FD5230" w14:textId="0F75A890" w:rsidR="008B0A80" w:rsidDel="00A6137E" w:rsidRDefault="008B0A80" w:rsidP="00E8623F">
      <w:pPr>
        <w:pStyle w:val="BodyText"/>
        <w:numPr>
          <w:ilvl w:val="0"/>
          <w:numId w:val="39"/>
        </w:numPr>
        <w:rPr>
          <w:del w:id="5584" w:author="Author"/>
        </w:rPr>
      </w:pPr>
      <w:del w:id="5585" w:author="Author">
        <w:r w:rsidDel="00A6137E">
          <w:delText>Line Paid</w:delText>
        </w:r>
        <w:r w:rsidR="00C9505D" w:rsidDel="00A6137E">
          <w:delText xml:space="preserve"> – Line Item paid amount</w:delText>
        </w:r>
        <w:bookmarkStart w:id="5586" w:name="_Toc37696068"/>
        <w:bookmarkStart w:id="5587" w:name="_Toc47427990"/>
        <w:bookmarkEnd w:id="5586"/>
        <w:bookmarkEnd w:id="5587"/>
      </w:del>
    </w:p>
    <w:p w14:paraId="63301E36" w14:textId="191B87AB" w:rsidR="008B0A80" w:rsidDel="00A6137E" w:rsidRDefault="008B0A80" w:rsidP="00E8623F">
      <w:pPr>
        <w:pStyle w:val="BodyText"/>
        <w:numPr>
          <w:ilvl w:val="0"/>
          <w:numId w:val="39"/>
        </w:numPr>
        <w:rPr>
          <w:del w:id="5588" w:author="Author"/>
        </w:rPr>
      </w:pPr>
      <w:del w:id="5589" w:author="Author">
        <w:r w:rsidDel="00A6137E">
          <w:delText>Service Pd</w:delText>
        </w:r>
        <w:r w:rsidR="00C9505D" w:rsidDel="00A6137E">
          <w:delText xml:space="preserve"> – Service level paid amount</w:delText>
        </w:r>
        <w:bookmarkStart w:id="5590" w:name="_Toc37696069"/>
        <w:bookmarkStart w:id="5591" w:name="_Toc47427991"/>
        <w:bookmarkEnd w:id="5590"/>
        <w:bookmarkEnd w:id="5591"/>
      </w:del>
    </w:p>
    <w:p w14:paraId="6169F55A" w14:textId="12ADAAE6" w:rsidR="008B0A80" w:rsidDel="00A6137E" w:rsidRDefault="008B0A80" w:rsidP="00E8623F">
      <w:pPr>
        <w:pStyle w:val="BodyText"/>
        <w:numPr>
          <w:ilvl w:val="0"/>
          <w:numId w:val="39"/>
        </w:numPr>
        <w:rPr>
          <w:del w:id="5592" w:author="Author"/>
        </w:rPr>
      </w:pPr>
      <w:del w:id="5593" w:author="Author">
        <w:r w:rsidDel="00A6137E">
          <w:delText>Units Paid</w:delText>
        </w:r>
        <w:r w:rsidR="00C9505D" w:rsidDel="00A6137E">
          <w:delText xml:space="preserve"> – Quantitiy of units paid</w:delText>
        </w:r>
        <w:bookmarkStart w:id="5594" w:name="_Toc37696070"/>
        <w:bookmarkStart w:id="5595" w:name="_Toc47427992"/>
        <w:bookmarkEnd w:id="5594"/>
        <w:bookmarkEnd w:id="5595"/>
      </w:del>
    </w:p>
    <w:p w14:paraId="742C6201" w14:textId="031DB55A" w:rsidR="008B0A80" w:rsidDel="00A6137E" w:rsidRDefault="008B0A80" w:rsidP="00E8623F">
      <w:pPr>
        <w:pStyle w:val="BodyText"/>
        <w:numPr>
          <w:ilvl w:val="0"/>
          <w:numId w:val="39"/>
        </w:numPr>
        <w:rPr>
          <w:del w:id="5596" w:author="Author"/>
        </w:rPr>
      </w:pPr>
      <w:del w:id="5597" w:author="Author">
        <w:r w:rsidDel="00A6137E">
          <w:delText>Pmt Type</w:delText>
        </w:r>
        <w:r w:rsidR="00C9505D" w:rsidDel="00A6137E">
          <w:delText xml:space="preserve"> – Payment Type</w:delText>
        </w:r>
        <w:bookmarkStart w:id="5598" w:name="_Toc37696071"/>
        <w:bookmarkStart w:id="5599" w:name="_Toc47427993"/>
        <w:bookmarkEnd w:id="5598"/>
        <w:bookmarkEnd w:id="5599"/>
      </w:del>
    </w:p>
    <w:p w14:paraId="66C6B4AA" w14:textId="1D7629EF" w:rsidR="008B0A80" w:rsidDel="00A6137E" w:rsidRDefault="008B0A80" w:rsidP="00E8623F">
      <w:pPr>
        <w:pStyle w:val="BodyText"/>
        <w:numPr>
          <w:ilvl w:val="0"/>
          <w:numId w:val="39"/>
        </w:numPr>
        <w:rPr>
          <w:del w:id="5600" w:author="Author"/>
        </w:rPr>
      </w:pPr>
      <w:del w:id="5601" w:author="Author">
        <w:r w:rsidDel="00A6137E">
          <w:delText>Check #</w:delText>
        </w:r>
        <w:r w:rsidR="00C9505D" w:rsidDel="00A6137E">
          <w:delText xml:space="preserve"> </w:delText>
        </w:r>
      </w:del>
      <w:ins w:id="5602" w:author="Author">
        <w:del w:id="5603" w:author="Author">
          <w:r w:rsidR="005974F4" w:rsidDel="00A6137E">
            <w:delText>–</w:delText>
          </w:r>
        </w:del>
      </w:ins>
      <w:del w:id="5604" w:author="Author">
        <w:r w:rsidR="00C9505D" w:rsidDel="00A6137E">
          <w:delText>- Check Number</w:delText>
        </w:r>
        <w:bookmarkStart w:id="5605" w:name="_Toc37696072"/>
        <w:bookmarkStart w:id="5606" w:name="_Toc47427994"/>
        <w:bookmarkEnd w:id="5605"/>
        <w:bookmarkEnd w:id="5606"/>
      </w:del>
    </w:p>
    <w:p w14:paraId="2650CEA2" w14:textId="29E61347" w:rsidR="008B0A80" w:rsidDel="00A6137E" w:rsidRDefault="008B0A80" w:rsidP="00E8623F">
      <w:pPr>
        <w:pStyle w:val="BodyText"/>
        <w:numPr>
          <w:ilvl w:val="0"/>
          <w:numId w:val="39"/>
        </w:numPr>
        <w:rPr>
          <w:del w:id="5607" w:author="Author"/>
        </w:rPr>
      </w:pPr>
      <w:del w:id="5608" w:author="Author">
        <w:r w:rsidDel="00A6137E">
          <w:delText>Check Date</w:delText>
        </w:r>
        <w:r w:rsidR="00C9505D" w:rsidDel="00A6137E">
          <w:delText xml:space="preserve"> – Check Date for associated check</w:delText>
        </w:r>
        <w:bookmarkStart w:id="5609" w:name="_Toc37696073"/>
        <w:bookmarkStart w:id="5610" w:name="_Toc47427995"/>
        <w:bookmarkEnd w:id="5609"/>
        <w:bookmarkEnd w:id="5610"/>
      </w:del>
    </w:p>
    <w:p w14:paraId="0146B2A1" w14:textId="7E3FE29D" w:rsidR="008B0A80" w:rsidDel="00A6137E" w:rsidRDefault="008B0A80" w:rsidP="00E8623F">
      <w:pPr>
        <w:pStyle w:val="BodyText"/>
        <w:numPr>
          <w:ilvl w:val="0"/>
          <w:numId w:val="39"/>
        </w:numPr>
        <w:rPr>
          <w:del w:id="5611" w:author="Author"/>
        </w:rPr>
      </w:pPr>
      <w:del w:id="5612" w:author="Author">
        <w:r w:rsidDel="00A6137E">
          <w:delText>Error Description</w:delText>
        </w:r>
        <w:r w:rsidR="00C9505D" w:rsidDel="00A6137E">
          <w:delText xml:space="preserve"> – Description of associated Error Code</w:delText>
        </w:r>
        <w:bookmarkStart w:id="5613" w:name="_Toc37696074"/>
        <w:bookmarkStart w:id="5614" w:name="_Toc47427996"/>
        <w:bookmarkEnd w:id="5613"/>
        <w:bookmarkEnd w:id="5614"/>
      </w:del>
    </w:p>
    <w:p w14:paraId="16CC87CD" w14:textId="3F54E72E" w:rsidR="008B0A80" w:rsidDel="00A6137E" w:rsidRDefault="008B0A80" w:rsidP="00E8623F">
      <w:pPr>
        <w:pStyle w:val="BodyText"/>
        <w:numPr>
          <w:ilvl w:val="0"/>
          <w:numId w:val="39"/>
        </w:numPr>
        <w:rPr>
          <w:del w:id="5615" w:author="Author"/>
        </w:rPr>
      </w:pPr>
      <w:del w:id="5616" w:author="Author">
        <w:r w:rsidDel="00A6137E">
          <w:delText>Service Type Code</w:delText>
        </w:r>
        <w:r w:rsidR="00C9505D" w:rsidDel="00A6137E">
          <w:delText xml:space="preserve"> – Service Type Code</w:delText>
        </w:r>
        <w:bookmarkStart w:id="5617" w:name="_Toc37696075"/>
        <w:bookmarkStart w:id="5618" w:name="_Toc47427997"/>
        <w:bookmarkEnd w:id="5617"/>
        <w:bookmarkEnd w:id="5618"/>
      </w:del>
    </w:p>
    <w:p w14:paraId="4282BFB1" w14:textId="2C3462B7" w:rsidR="008B0A80" w:rsidDel="00A6137E" w:rsidRDefault="008B0A80" w:rsidP="00E8623F">
      <w:pPr>
        <w:pStyle w:val="BodyText"/>
        <w:numPr>
          <w:ilvl w:val="0"/>
          <w:numId w:val="39"/>
        </w:numPr>
        <w:rPr>
          <w:del w:id="5619" w:author="Author"/>
        </w:rPr>
      </w:pPr>
      <w:del w:id="5620" w:author="Author">
        <w:r w:rsidDel="00A6137E">
          <w:delText xml:space="preserve">Svc Mod1 </w:delText>
        </w:r>
        <w:r w:rsidR="00C9505D" w:rsidDel="00A6137E">
          <w:delText>– First Service Modifier Code</w:delText>
        </w:r>
        <w:bookmarkStart w:id="5621" w:name="_Toc37696076"/>
        <w:bookmarkStart w:id="5622" w:name="_Toc47427998"/>
        <w:bookmarkEnd w:id="5621"/>
        <w:bookmarkEnd w:id="5622"/>
      </w:del>
    </w:p>
    <w:p w14:paraId="3FBC9FFF" w14:textId="72667993" w:rsidR="00C9505D" w:rsidDel="00A6137E" w:rsidRDefault="008B0A80" w:rsidP="00E8623F">
      <w:pPr>
        <w:pStyle w:val="BodyText"/>
        <w:numPr>
          <w:ilvl w:val="0"/>
          <w:numId w:val="39"/>
        </w:numPr>
        <w:rPr>
          <w:del w:id="5623" w:author="Author"/>
        </w:rPr>
      </w:pPr>
      <w:del w:id="5624" w:author="Author">
        <w:r w:rsidDel="00A6137E">
          <w:delText>Svc Mod2</w:delText>
        </w:r>
        <w:r w:rsidR="00C9505D" w:rsidDel="00A6137E">
          <w:delText xml:space="preserve"> -</w:delText>
        </w:r>
      </w:del>
      <w:ins w:id="5625" w:author="Author">
        <w:del w:id="5626" w:author="Author">
          <w:r w:rsidR="005974F4" w:rsidDel="00A6137E">
            <w:delText>–</w:delText>
          </w:r>
        </w:del>
      </w:ins>
      <w:del w:id="5627" w:author="Author">
        <w:r w:rsidR="00C9505D" w:rsidDel="00A6137E">
          <w:delText xml:space="preserve"> Se</w:delText>
        </w:r>
      </w:del>
      <w:ins w:id="5628" w:author="Author">
        <w:del w:id="5629" w:author="Author">
          <w:r w:rsidR="005974F4" w:rsidDel="00A6137E">
            <w:delText>c</w:delText>
          </w:r>
        </w:del>
      </w:ins>
      <w:del w:id="5630" w:author="Author">
        <w:r w:rsidR="00C9505D" w:rsidDel="00A6137E">
          <w:delText>cond Service Modifier Code</w:delText>
        </w:r>
        <w:bookmarkStart w:id="5631" w:name="_Toc37696077"/>
        <w:bookmarkStart w:id="5632" w:name="_Toc47427999"/>
        <w:bookmarkEnd w:id="5631"/>
        <w:bookmarkEnd w:id="5632"/>
      </w:del>
    </w:p>
    <w:p w14:paraId="0BF5969E" w14:textId="7F8205E7" w:rsidR="00C9505D" w:rsidDel="00A6137E" w:rsidRDefault="008B0A80" w:rsidP="00E8623F">
      <w:pPr>
        <w:pStyle w:val="BodyText"/>
        <w:numPr>
          <w:ilvl w:val="0"/>
          <w:numId w:val="39"/>
        </w:numPr>
        <w:rPr>
          <w:del w:id="5633" w:author="Author"/>
        </w:rPr>
      </w:pPr>
      <w:del w:id="5634" w:author="Author">
        <w:r w:rsidDel="00A6137E">
          <w:delText xml:space="preserve">Svc Mod3 </w:delText>
        </w:r>
        <w:r w:rsidR="00C9505D" w:rsidDel="00A6137E">
          <w:delText>-</w:delText>
        </w:r>
      </w:del>
      <w:ins w:id="5635" w:author="Author">
        <w:del w:id="5636" w:author="Author">
          <w:r w:rsidR="005974F4" w:rsidDel="00A6137E">
            <w:delText>–</w:delText>
          </w:r>
        </w:del>
      </w:ins>
      <w:del w:id="5637" w:author="Author">
        <w:r w:rsidR="00C9505D" w:rsidDel="00A6137E">
          <w:delText xml:space="preserve"> Third Service Modifier Code</w:delText>
        </w:r>
        <w:bookmarkStart w:id="5638" w:name="_Toc37696078"/>
        <w:bookmarkStart w:id="5639" w:name="_Toc47428000"/>
        <w:bookmarkEnd w:id="5638"/>
        <w:bookmarkEnd w:id="5639"/>
      </w:del>
    </w:p>
    <w:p w14:paraId="24A38C71" w14:textId="730B6085" w:rsidR="00C9505D" w:rsidDel="00A6137E" w:rsidRDefault="008B0A80" w:rsidP="00E8623F">
      <w:pPr>
        <w:pStyle w:val="BodyText"/>
        <w:numPr>
          <w:ilvl w:val="0"/>
          <w:numId w:val="39"/>
        </w:numPr>
        <w:rPr>
          <w:del w:id="5640" w:author="Author"/>
        </w:rPr>
      </w:pPr>
      <w:del w:id="5641" w:author="Author">
        <w:r w:rsidDel="00A6137E">
          <w:delText xml:space="preserve">Svc Mod4 </w:delText>
        </w:r>
        <w:r w:rsidR="00C9505D" w:rsidDel="00A6137E">
          <w:delText>– Fourth Service Modifier Code</w:delText>
        </w:r>
        <w:bookmarkStart w:id="5642" w:name="_Toc37696079"/>
        <w:bookmarkStart w:id="5643" w:name="_Toc47428001"/>
        <w:bookmarkEnd w:id="5642"/>
        <w:bookmarkEnd w:id="5643"/>
      </w:del>
    </w:p>
    <w:p w14:paraId="5700B967" w14:textId="07FFFE55" w:rsidR="008B0A80" w:rsidDel="00A6137E" w:rsidRDefault="008B0A80" w:rsidP="00E8623F">
      <w:pPr>
        <w:pStyle w:val="BodyText"/>
        <w:numPr>
          <w:ilvl w:val="0"/>
          <w:numId w:val="39"/>
        </w:numPr>
        <w:rPr>
          <w:del w:id="5644" w:author="Author"/>
        </w:rPr>
      </w:pPr>
      <w:del w:id="5645" w:author="Author">
        <w:r w:rsidDel="00A6137E">
          <w:delText>Adj Amt 1</w:delText>
        </w:r>
        <w:r w:rsidR="00C9505D" w:rsidDel="00A6137E">
          <w:delText xml:space="preserve"> – First Adjustment Amount</w:delText>
        </w:r>
        <w:bookmarkStart w:id="5646" w:name="_Toc37696080"/>
        <w:bookmarkStart w:id="5647" w:name="_Toc47428002"/>
        <w:bookmarkEnd w:id="5646"/>
        <w:bookmarkEnd w:id="5647"/>
      </w:del>
    </w:p>
    <w:p w14:paraId="64D7CE89" w14:textId="7B302B08" w:rsidR="008B0A80" w:rsidDel="00A6137E" w:rsidRDefault="008B0A80" w:rsidP="00E8623F">
      <w:pPr>
        <w:pStyle w:val="BodyText"/>
        <w:numPr>
          <w:ilvl w:val="0"/>
          <w:numId w:val="39"/>
        </w:numPr>
        <w:rPr>
          <w:del w:id="5648" w:author="Author"/>
        </w:rPr>
      </w:pPr>
      <w:del w:id="5649" w:author="Author">
        <w:r w:rsidDel="00A6137E">
          <w:delText>Adj Amt 2</w:delText>
        </w:r>
        <w:r w:rsidR="00C9505D" w:rsidDel="00A6137E">
          <w:delText xml:space="preserve"> – Second Adjustment Amount</w:delText>
        </w:r>
        <w:bookmarkStart w:id="5650" w:name="_Toc37696081"/>
        <w:bookmarkStart w:id="5651" w:name="_Toc47428003"/>
        <w:bookmarkEnd w:id="5650"/>
        <w:bookmarkEnd w:id="5651"/>
      </w:del>
    </w:p>
    <w:p w14:paraId="0D32CC7E" w14:textId="3D84E6FD" w:rsidR="008B0A80" w:rsidDel="00A6137E" w:rsidRDefault="008B0A80" w:rsidP="00E8623F">
      <w:pPr>
        <w:pStyle w:val="BodyText"/>
        <w:numPr>
          <w:ilvl w:val="0"/>
          <w:numId w:val="39"/>
        </w:numPr>
        <w:rPr>
          <w:del w:id="5652" w:author="Author"/>
        </w:rPr>
      </w:pPr>
      <w:del w:id="5653" w:author="Author">
        <w:r w:rsidDel="00A6137E">
          <w:delText>Adj Grp 1</w:delText>
        </w:r>
        <w:r w:rsidR="00C9505D" w:rsidDel="00A6137E">
          <w:delText xml:space="preserve"> - First</w:delText>
        </w:r>
        <w:r w:rsidR="00C9505D" w:rsidRPr="00C9505D" w:rsidDel="00A6137E">
          <w:delText xml:space="preserve"> </w:delText>
        </w:r>
        <w:r w:rsidR="00C9505D" w:rsidDel="00A6137E">
          <w:delText>Adjustment Group</w:delText>
        </w:r>
        <w:bookmarkStart w:id="5654" w:name="_Toc37696082"/>
        <w:bookmarkStart w:id="5655" w:name="_Toc47428004"/>
        <w:bookmarkEnd w:id="5654"/>
        <w:bookmarkEnd w:id="5655"/>
      </w:del>
    </w:p>
    <w:p w14:paraId="5C215EC1" w14:textId="7B745899" w:rsidR="008B0A80" w:rsidDel="00A6137E" w:rsidRDefault="008B0A80" w:rsidP="00E8623F">
      <w:pPr>
        <w:pStyle w:val="BodyText"/>
        <w:numPr>
          <w:ilvl w:val="0"/>
          <w:numId w:val="39"/>
        </w:numPr>
        <w:rPr>
          <w:del w:id="5656" w:author="Author"/>
        </w:rPr>
      </w:pPr>
      <w:del w:id="5657" w:author="Author">
        <w:r w:rsidDel="00A6137E">
          <w:delText>Adj Grp 2</w:delText>
        </w:r>
        <w:r w:rsidR="00C9505D" w:rsidDel="00A6137E">
          <w:delText xml:space="preserve"> – Second Adjustment Group</w:delText>
        </w:r>
        <w:bookmarkStart w:id="5658" w:name="_Toc37696083"/>
        <w:bookmarkStart w:id="5659" w:name="_Toc47428005"/>
        <w:bookmarkEnd w:id="5658"/>
        <w:bookmarkEnd w:id="5659"/>
      </w:del>
    </w:p>
    <w:p w14:paraId="3E7147F1" w14:textId="422EFB6E" w:rsidR="008B0A80" w:rsidDel="00A6137E" w:rsidRDefault="008B0A80" w:rsidP="00E8623F">
      <w:pPr>
        <w:pStyle w:val="BodyText"/>
        <w:numPr>
          <w:ilvl w:val="0"/>
          <w:numId w:val="39"/>
        </w:numPr>
        <w:rPr>
          <w:del w:id="5660" w:author="Author"/>
        </w:rPr>
      </w:pPr>
      <w:del w:id="5661" w:author="Author">
        <w:r w:rsidDel="00A6137E">
          <w:delText>Adj Rsn 1</w:delText>
        </w:r>
        <w:r w:rsidR="00C9505D" w:rsidDel="00A6137E">
          <w:delText xml:space="preserve"> – First Adjustment Reason</w:delText>
        </w:r>
        <w:bookmarkStart w:id="5662" w:name="_Toc37696084"/>
        <w:bookmarkStart w:id="5663" w:name="_Toc47428006"/>
        <w:bookmarkEnd w:id="5662"/>
        <w:bookmarkEnd w:id="5663"/>
      </w:del>
    </w:p>
    <w:p w14:paraId="4A31EE45" w14:textId="4FEA7841" w:rsidR="008B0A80" w:rsidDel="00A6137E" w:rsidRDefault="008B0A80" w:rsidP="00E8623F">
      <w:pPr>
        <w:pStyle w:val="BodyText"/>
        <w:numPr>
          <w:ilvl w:val="0"/>
          <w:numId w:val="39"/>
        </w:numPr>
        <w:spacing w:before="0" w:after="0"/>
        <w:rPr>
          <w:del w:id="5664" w:author="Author"/>
        </w:rPr>
      </w:pPr>
      <w:del w:id="5665" w:author="Author">
        <w:r w:rsidDel="00A6137E">
          <w:delText>Adj Rsn 2</w:delText>
        </w:r>
        <w:r w:rsidR="00C9505D" w:rsidDel="00A6137E">
          <w:delText xml:space="preserve"> – Second</w:delText>
        </w:r>
        <w:r w:rsidR="00C9505D" w:rsidRPr="00C9505D" w:rsidDel="00A6137E">
          <w:delText xml:space="preserve"> </w:delText>
        </w:r>
        <w:r w:rsidR="00C9505D" w:rsidDel="00A6137E">
          <w:delText>Adjustment Reason</w:delText>
        </w:r>
        <w:bookmarkStart w:id="5666" w:name="_Toc37696085"/>
        <w:bookmarkStart w:id="5667" w:name="_Toc47428007"/>
        <w:bookmarkEnd w:id="5666"/>
        <w:bookmarkEnd w:id="5667"/>
      </w:del>
    </w:p>
    <w:p w14:paraId="25688EA3" w14:textId="2CDAD8EB" w:rsidR="008B0A80" w:rsidRPr="00811AF9" w:rsidDel="00A6137E" w:rsidRDefault="008B0A80" w:rsidP="00E8623F">
      <w:pPr>
        <w:pStyle w:val="BodyText"/>
        <w:numPr>
          <w:ilvl w:val="0"/>
          <w:numId w:val="39"/>
        </w:numPr>
        <w:spacing w:before="0" w:after="0"/>
        <w:rPr>
          <w:del w:id="5668" w:author="Author"/>
        </w:rPr>
      </w:pPr>
      <w:del w:id="5669" w:author="Author">
        <w:r w:rsidDel="00A6137E">
          <w:delText xml:space="preserve">Total – A grand sum of all errors listed. </w:delText>
        </w:r>
        <w:bookmarkStart w:id="5670" w:name="_Toc37696086"/>
        <w:bookmarkStart w:id="5671" w:name="_Toc47428008"/>
        <w:bookmarkEnd w:id="5670"/>
        <w:bookmarkEnd w:id="5671"/>
      </w:del>
    </w:p>
    <w:p w14:paraId="5F14D7DE" w14:textId="2D76D280" w:rsidR="00927D78" w:rsidDel="00A6137E" w:rsidRDefault="00927D78" w:rsidP="007B24D4">
      <w:pPr>
        <w:pStyle w:val="Heading2"/>
        <w:ind w:left="432" w:hanging="432"/>
        <w:rPr>
          <w:del w:id="5672" w:author="Author"/>
        </w:rPr>
      </w:pPr>
      <w:del w:id="5673" w:author="Author">
        <w:r w:rsidDel="00A6137E">
          <w:delText>CP&amp;E Report Page</w:delText>
        </w:r>
        <w:bookmarkStart w:id="5674" w:name="_Toc37696087"/>
        <w:bookmarkStart w:id="5675" w:name="_Toc47428009"/>
        <w:bookmarkEnd w:id="5674"/>
        <w:bookmarkEnd w:id="5675"/>
      </w:del>
    </w:p>
    <w:p w14:paraId="1E8B7715" w14:textId="511BE50B" w:rsidR="002E3434" w:rsidDel="00A6137E" w:rsidRDefault="001B12C4" w:rsidP="0045212A">
      <w:pPr>
        <w:pStyle w:val="BodyText"/>
        <w:rPr>
          <w:del w:id="5676" w:author="Author"/>
        </w:rPr>
      </w:pPr>
      <w:del w:id="5677" w:author="Author">
        <w:r w:rsidRPr="007A7E5C" w:rsidDel="00A6137E">
          <w:rPr>
            <w:noProof/>
          </w:rPr>
          <w:drawing>
            <wp:inline distT="0" distB="0" distL="0" distR="0" wp14:anchorId="7AC33B8F" wp14:editId="7A94084E">
              <wp:extent cx="5943600" cy="3620010"/>
              <wp:effectExtent l="0" t="0" r="0" b="0"/>
              <wp:docPr id="51" name="Picture 51" descr="C:\Users\NMartinez\AppData\Local\Microsoft\Windows\INetCache\Content.Word\835 CP&amp;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Martinez\AppData\Local\Microsoft\Windows\INetCache\Content.Word\835 CP&amp;E Report.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620010"/>
                      </a:xfrm>
                      <a:prstGeom prst="rect">
                        <a:avLst/>
                      </a:prstGeom>
                      <a:noFill/>
                      <a:ln>
                        <a:noFill/>
                      </a:ln>
                    </pic:spPr>
                  </pic:pic>
                </a:graphicData>
              </a:graphic>
            </wp:inline>
          </w:drawing>
        </w:r>
        <w:bookmarkStart w:id="5678" w:name="_Toc37696088"/>
        <w:bookmarkStart w:id="5679" w:name="_Toc47428010"/>
        <w:bookmarkEnd w:id="5678"/>
        <w:bookmarkEnd w:id="5679"/>
      </w:del>
    </w:p>
    <w:p w14:paraId="7E971E08" w14:textId="1A30A9DA" w:rsidR="00CC07E5" w:rsidDel="00A6137E" w:rsidRDefault="00960B58" w:rsidP="00CC07E5">
      <w:pPr>
        <w:pStyle w:val="BodyText"/>
        <w:rPr>
          <w:ins w:id="5680" w:author="Author"/>
          <w:del w:id="5681" w:author="Author"/>
        </w:rPr>
      </w:pPr>
      <w:ins w:id="5682" w:author="Author">
        <w:del w:id="5683" w:author="Author">
          <w:r w:rsidRPr="00A8025B" w:rsidDel="00A6137E">
            <w:rPr>
              <w:noProof/>
            </w:rPr>
            <w:drawing>
              <wp:inline distT="0" distB="0" distL="0" distR="0" wp14:anchorId="36468C2B" wp14:editId="33492823">
                <wp:extent cx="5943600" cy="368131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681314"/>
                        </a:xfrm>
                        <a:prstGeom prst="rect">
                          <a:avLst/>
                        </a:prstGeom>
                        <a:noFill/>
                        <a:ln>
                          <a:noFill/>
                        </a:ln>
                      </pic:spPr>
                    </pic:pic>
                  </a:graphicData>
                </a:graphic>
              </wp:inline>
            </w:drawing>
          </w:r>
          <w:bookmarkStart w:id="5684" w:name="_Toc37696089"/>
          <w:bookmarkStart w:id="5685" w:name="_Toc47428011"/>
          <w:bookmarkEnd w:id="5684"/>
          <w:bookmarkEnd w:id="5685"/>
        </w:del>
      </w:ins>
    </w:p>
    <w:p w14:paraId="1E2F4E6E" w14:textId="3B6C7802" w:rsidR="002E3434" w:rsidRPr="00A8025B" w:rsidDel="00A6137E" w:rsidRDefault="002E3434" w:rsidP="0045212A">
      <w:pPr>
        <w:pStyle w:val="Caption"/>
        <w:rPr>
          <w:del w:id="5686" w:author="Author"/>
        </w:rPr>
      </w:pPr>
      <w:del w:id="5687" w:author="Author">
        <w:r w:rsidRPr="00A8025B" w:rsidDel="00A6137E">
          <w:delText xml:space="preserve">Figure </w:delText>
        </w:r>
      </w:del>
      <w:ins w:id="5688" w:author="Author">
        <w:del w:id="5689"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47</w:delText>
          </w:r>
          <w:r w:rsidR="00191EA4" w:rsidDel="00A6137E">
            <w:rPr>
              <w:noProof/>
            </w:rPr>
            <w:delText>46</w:delText>
          </w:r>
          <w:r w:rsidR="00CD48AC" w:rsidRPr="00A8025B" w:rsidDel="00A6137E">
            <w:rPr>
              <w:noProof/>
            </w:rPr>
            <w:delText>48</w:delText>
          </w:r>
          <w:r w:rsidR="007E6482" w:rsidRPr="00A8025B" w:rsidDel="00A6137E">
            <w:rPr>
              <w:noProof/>
            </w:rPr>
            <w:delText>49</w:delText>
          </w:r>
          <w:r w:rsidR="007E6482" w:rsidRPr="00A8025B" w:rsidDel="00A6137E">
            <w:rPr>
              <w:b w:val="0"/>
              <w:bCs w:val="0"/>
              <w:noProof/>
            </w:rPr>
            <w:fldChar w:fldCharType="end"/>
          </w:r>
          <w:r w:rsidR="007E6482" w:rsidRPr="00A8025B" w:rsidDel="00A6137E">
            <w:delText xml:space="preserve"> </w:delText>
          </w:r>
        </w:del>
      </w:ins>
      <w:del w:id="5690" w:author="Author">
        <w:r w:rsidR="00A13119" w:rsidRPr="00A8025B" w:rsidDel="00A6137E">
          <w:delText>45</w:delText>
        </w:r>
        <w:r w:rsidRPr="00A8025B" w:rsidDel="00A6137E">
          <w:delText xml:space="preserve"> – CP&amp;E Report Page</w:delText>
        </w:r>
        <w:bookmarkStart w:id="5691" w:name="_Toc37696090"/>
        <w:bookmarkStart w:id="5692" w:name="_Toc47428012"/>
        <w:bookmarkEnd w:id="5691"/>
        <w:bookmarkEnd w:id="5692"/>
      </w:del>
    </w:p>
    <w:p w14:paraId="28BA6CBD" w14:textId="2A11B0B1" w:rsidR="00C9505D" w:rsidDel="00A6137E" w:rsidRDefault="00C9505D" w:rsidP="0045212A">
      <w:pPr>
        <w:pStyle w:val="BodyText"/>
        <w:rPr>
          <w:del w:id="5693" w:author="Author"/>
        </w:rPr>
      </w:pPr>
      <w:del w:id="5694" w:author="Author">
        <w:r w:rsidDel="00A6137E">
          <w:delText>The CP&amp;E Report page allows users to generate a report displaying a view of CP&amp;E claims by type and project across stations to which users have access. The report results can then be sorted by patient SSN, FPPS claim number, VISN, provider TINs or NPIs. The report can then search for claims within a specified date range per a start and end date range fields. The results displayed include patient control #, CLP07PYR Clim Number, PDI Number, 835 Creation Date, Number of Days, F</w:delText>
        </w:r>
        <w:r w:rsidR="007D4539" w:rsidDel="00A6137E">
          <w:delText>ile Number, Transaction</w:delText>
        </w:r>
        <w:r w:rsidDel="00A6137E">
          <w:delText xml:space="preserve">, and </w:delText>
        </w:r>
        <w:r w:rsidR="007D4539" w:rsidDel="00A6137E">
          <w:delText>CCD+ effective date.</w:delText>
        </w:r>
        <w:bookmarkStart w:id="5695" w:name="_Toc37696091"/>
        <w:bookmarkStart w:id="5696" w:name="_Toc47428013"/>
        <w:bookmarkEnd w:id="5695"/>
        <w:bookmarkEnd w:id="5696"/>
      </w:del>
    </w:p>
    <w:p w14:paraId="0696CA5B" w14:textId="3262E114" w:rsidR="007D4539" w:rsidDel="00A6137E" w:rsidRDefault="007D4539" w:rsidP="0045212A">
      <w:pPr>
        <w:pStyle w:val="BodyText"/>
        <w:rPr>
          <w:del w:id="5697" w:author="Author"/>
          <w:b/>
        </w:rPr>
      </w:pPr>
      <w:del w:id="5698" w:author="Author">
        <w:r w:rsidDel="00A6137E">
          <w:rPr>
            <w:b/>
          </w:rPr>
          <w:delText>Report Parameters:</w:delText>
        </w:r>
        <w:bookmarkStart w:id="5699" w:name="_Toc37696092"/>
        <w:bookmarkStart w:id="5700" w:name="_Toc47428014"/>
        <w:bookmarkEnd w:id="5699"/>
        <w:bookmarkEnd w:id="5700"/>
      </w:del>
    </w:p>
    <w:p w14:paraId="61DDA666" w14:textId="3589A0DB" w:rsidR="007D4539" w:rsidDel="00A6137E" w:rsidRDefault="007D4539" w:rsidP="00E8623F">
      <w:pPr>
        <w:pStyle w:val="BodyText"/>
        <w:numPr>
          <w:ilvl w:val="0"/>
          <w:numId w:val="40"/>
        </w:numPr>
        <w:rPr>
          <w:del w:id="5701" w:author="Author"/>
        </w:rPr>
      </w:pPr>
      <w:del w:id="5702" w:author="Author">
        <w:r w:rsidDel="00A6137E">
          <w:delText>SSN – Parameter that allows users to search results by patient Social Security Number</w:delText>
        </w:r>
        <w:bookmarkStart w:id="5703" w:name="_Toc37696093"/>
        <w:bookmarkStart w:id="5704" w:name="_Toc47428015"/>
        <w:bookmarkEnd w:id="5703"/>
        <w:bookmarkEnd w:id="5704"/>
      </w:del>
    </w:p>
    <w:p w14:paraId="0F4590BE" w14:textId="4674B787" w:rsidR="007D4539" w:rsidDel="00A6137E" w:rsidRDefault="007D4539" w:rsidP="00E8623F">
      <w:pPr>
        <w:pStyle w:val="BodyText"/>
        <w:numPr>
          <w:ilvl w:val="0"/>
          <w:numId w:val="40"/>
        </w:numPr>
        <w:rPr>
          <w:del w:id="5705" w:author="Author"/>
        </w:rPr>
      </w:pPr>
      <w:del w:id="5706" w:author="Author">
        <w:r w:rsidDel="00A6137E">
          <w:delText>PDI – Parameter that allows users to search results by a PDI</w:delText>
        </w:r>
        <w:bookmarkStart w:id="5707" w:name="_Toc37696094"/>
        <w:bookmarkStart w:id="5708" w:name="_Toc47428016"/>
        <w:bookmarkEnd w:id="5707"/>
        <w:bookmarkEnd w:id="5708"/>
      </w:del>
    </w:p>
    <w:p w14:paraId="7ACE7BE6" w14:textId="745DEC0B" w:rsidR="007D4539" w:rsidDel="00A6137E" w:rsidRDefault="007D4539" w:rsidP="00E8623F">
      <w:pPr>
        <w:pStyle w:val="BodyText"/>
        <w:numPr>
          <w:ilvl w:val="0"/>
          <w:numId w:val="40"/>
        </w:numPr>
        <w:rPr>
          <w:del w:id="5709" w:author="Author"/>
        </w:rPr>
      </w:pPr>
      <w:del w:id="5710" w:author="Author">
        <w:r w:rsidDel="00A6137E">
          <w:delText>CLP07PYR – Parameter that allows users to search results by the CLP07PYR associated with a claim</w:delText>
        </w:r>
        <w:bookmarkStart w:id="5711" w:name="_Toc37696095"/>
        <w:bookmarkStart w:id="5712" w:name="_Toc47428017"/>
        <w:bookmarkEnd w:id="5711"/>
        <w:bookmarkEnd w:id="5712"/>
      </w:del>
    </w:p>
    <w:p w14:paraId="5E740D34" w14:textId="64921572" w:rsidR="007D4539" w:rsidDel="00A6137E" w:rsidRDefault="007D4539" w:rsidP="00E8623F">
      <w:pPr>
        <w:pStyle w:val="BodyText"/>
        <w:numPr>
          <w:ilvl w:val="0"/>
          <w:numId w:val="40"/>
        </w:numPr>
        <w:rPr>
          <w:del w:id="5713" w:author="Author"/>
        </w:rPr>
      </w:pPr>
      <w:del w:id="5714" w:author="Author">
        <w:r w:rsidDel="00A6137E">
          <w:delText>Provider TIN – Parameter that allows users to search results by a provider’s Tax Identifier Number</w:delText>
        </w:r>
        <w:bookmarkStart w:id="5715" w:name="_Toc37696096"/>
        <w:bookmarkStart w:id="5716" w:name="_Toc47428018"/>
        <w:bookmarkEnd w:id="5715"/>
        <w:bookmarkEnd w:id="5716"/>
      </w:del>
    </w:p>
    <w:p w14:paraId="252B7E66" w14:textId="5A76A8C7" w:rsidR="007D4539" w:rsidDel="00A6137E" w:rsidRDefault="007D4539" w:rsidP="00E8623F">
      <w:pPr>
        <w:pStyle w:val="BodyText"/>
        <w:numPr>
          <w:ilvl w:val="0"/>
          <w:numId w:val="40"/>
        </w:numPr>
        <w:rPr>
          <w:del w:id="5717" w:author="Author"/>
        </w:rPr>
      </w:pPr>
      <w:del w:id="5718" w:author="Author">
        <w:r w:rsidDel="00A6137E">
          <w:delText>Provider NPI – Parameter that allows users to search results by a provider’s National Provider Identifier</w:delText>
        </w:r>
        <w:bookmarkStart w:id="5719" w:name="_Toc37696097"/>
        <w:bookmarkStart w:id="5720" w:name="_Toc47428019"/>
        <w:bookmarkEnd w:id="5719"/>
        <w:bookmarkEnd w:id="5720"/>
      </w:del>
    </w:p>
    <w:p w14:paraId="109CE839" w14:textId="16C0B3D3" w:rsidR="007D4539" w:rsidDel="00A6137E" w:rsidRDefault="007D4539" w:rsidP="00E8623F">
      <w:pPr>
        <w:pStyle w:val="BodyText"/>
        <w:numPr>
          <w:ilvl w:val="0"/>
          <w:numId w:val="40"/>
        </w:numPr>
        <w:rPr>
          <w:del w:id="5721" w:author="Author"/>
        </w:rPr>
      </w:pPr>
      <w:del w:id="5722" w:author="Author">
        <w:r w:rsidDel="00A6137E">
          <w:delText>Start Date – The beginning of the date range for which the results shall be filtered</w:delText>
        </w:r>
        <w:bookmarkStart w:id="5723" w:name="_Toc37696098"/>
        <w:bookmarkStart w:id="5724" w:name="_Toc47428020"/>
        <w:bookmarkEnd w:id="5723"/>
        <w:bookmarkEnd w:id="5724"/>
      </w:del>
    </w:p>
    <w:p w14:paraId="6E858C06" w14:textId="3BF3825C" w:rsidR="007D4539" w:rsidDel="00A6137E" w:rsidRDefault="007D4539" w:rsidP="00E8623F">
      <w:pPr>
        <w:pStyle w:val="BodyText"/>
        <w:numPr>
          <w:ilvl w:val="0"/>
          <w:numId w:val="40"/>
        </w:numPr>
        <w:rPr>
          <w:del w:id="5725" w:author="Author"/>
        </w:rPr>
      </w:pPr>
      <w:del w:id="5726" w:author="Author">
        <w:r w:rsidDel="00A6137E">
          <w:delText>End Date – The end of the date range for which the results shall be filtered</w:delText>
        </w:r>
        <w:bookmarkStart w:id="5727" w:name="_Toc37696099"/>
        <w:bookmarkStart w:id="5728" w:name="_Toc47428021"/>
        <w:bookmarkEnd w:id="5727"/>
        <w:bookmarkEnd w:id="5728"/>
      </w:del>
    </w:p>
    <w:p w14:paraId="1459C0A9" w14:textId="5BBA6AC6" w:rsidR="007D4539" w:rsidRPr="00DD20F9" w:rsidDel="00A6137E" w:rsidRDefault="007D4539" w:rsidP="00E8623F">
      <w:pPr>
        <w:pStyle w:val="BodyText"/>
        <w:numPr>
          <w:ilvl w:val="0"/>
          <w:numId w:val="40"/>
        </w:numPr>
        <w:rPr>
          <w:del w:id="5729" w:author="Author"/>
          <w:b/>
        </w:rPr>
      </w:pPr>
      <w:del w:id="5730" w:author="Author">
        <w:r w:rsidDel="00A6137E">
          <w:delText>Station(s) – Parameter for the identifier of the station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5731" w:name="_Toc37696100"/>
        <w:bookmarkStart w:id="5732" w:name="_Toc47428022"/>
        <w:bookmarkEnd w:id="5731"/>
        <w:bookmarkEnd w:id="5732"/>
      </w:del>
    </w:p>
    <w:p w14:paraId="5240DE3F" w14:textId="45EC177F" w:rsidR="007D4539" w:rsidRPr="004245D3" w:rsidDel="00A6137E" w:rsidRDefault="007D4539" w:rsidP="00E8623F">
      <w:pPr>
        <w:pStyle w:val="BodyText"/>
        <w:numPr>
          <w:ilvl w:val="1"/>
          <w:numId w:val="40"/>
        </w:numPr>
        <w:rPr>
          <w:del w:id="5733" w:author="Author"/>
          <w:b/>
        </w:rPr>
      </w:pPr>
      <w:del w:id="5734" w:author="Author">
        <w:r w:rsidDel="00A6137E">
          <w:delText>Select All – Selects all stations to which that user has access</w:delText>
        </w:r>
        <w:bookmarkStart w:id="5735" w:name="_Toc37696101"/>
        <w:bookmarkStart w:id="5736" w:name="_Toc47428023"/>
        <w:bookmarkEnd w:id="5735"/>
        <w:bookmarkEnd w:id="5736"/>
      </w:del>
    </w:p>
    <w:p w14:paraId="1D9B0256" w14:textId="0CA2FEB6" w:rsidR="007D4539" w:rsidRPr="00DE3D79" w:rsidDel="00A6137E" w:rsidRDefault="007D4539" w:rsidP="00E8623F">
      <w:pPr>
        <w:pStyle w:val="BodyText"/>
        <w:numPr>
          <w:ilvl w:val="1"/>
          <w:numId w:val="40"/>
        </w:numPr>
        <w:rPr>
          <w:del w:id="5737" w:author="Author"/>
          <w:b/>
        </w:rPr>
      </w:pPr>
      <w:del w:id="5738" w:author="Author">
        <w:r w:rsidDel="00A6137E">
          <w:delText>Clear All – Removes all stations from selection</w:delText>
        </w:r>
        <w:bookmarkStart w:id="5739" w:name="_Toc37696102"/>
        <w:bookmarkStart w:id="5740" w:name="_Toc47428024"/>
        <w:bookmarkEnd w:id="5739"/>
        <w:bookmarkEnd w:id="5740"/>
      </w:del>
    </w:p>
    <w:p w14:paraId="0AD99BAC" w14:textId="641251CC" w:rsidR="007D4539" w:rsidDel="00A6137E" w:rsidRDefault="007D4539" w:rsidP="0045212A">
      <w:pPr>
        <w:pStyle w:val="BodyText"/>
        <w:rPr>
          <w:del w:id="5741" w:author="Author"/>
        </w:rPr>
      </w:pPr>
      <w:bookmarkStart w:id="5742" w:name="_Toc37696103"/>
      <w:bookmarkStart w:id="5743" w:name="_Toc47428025"/>
      <w:bookmarkEnd w:id="5742"/>
      <w:bookmarkEnd w:id="5743"/>
    </w:p>
    <w:p w14:paraId="095ECDD8" w14:textId="32378DAA" w:rsidR="00BC6B42" w:rsidDel="00A6137E" w:rsidRDefault="00BC6B42" w:rsidP="007B24D4">
      <w:pPr>
        <w:pStyle w:val="Heading2"/>
        <w:ind w:left="432" w:hanging="432"/>
        <w:rPr>
          <w:del w:id="5744" w:author="Author"/>
        </w:rPr>
      </w:pPr>
      <w:del w:id="5745" w:author="Author">
        <w:r w:rsidDel="00A6137E">
          <w:delText>835 Fee Report Page</w:delText>
        </w:r>
        <w:bookmarkStart w:id="5746" w:name="_Toc37696104"/>
        <w:bookmarkStart w:id="5747" w:name="_Toc47428026"/>
        <w:bookmarkEnd w:id="5746"/>
        <w:bookmarkEnd w:id="5747"/>
      </w:del>
    </w:p>
    <w:p w14:paraId="150B9F07" w14:textId="1E7EC0DF" w:rsidR="00BC6B42" w:rsidDel="00A6137E" w:rsidRDefault="00BC6B42" w:rsidP="0045212A">
      <w:pPr>
        <w:pStyle w:val="BodyText"/>
        <w:rPr>
          <w:del w:id="5748" w:author="Author"/>
        </w:rPr>
      </w:pPr>
      <w:del w:id="5749" w:author="Author">
        <w:r w:rsidDel="00A6137E">
          <w:rPr>
            <w:noProof/>
          </w:rPr>
          <w:drawing>
            <wp:inline distT="0" distB="0" distL="0" distR="0" wp14:anchorId="3F787CC8" wp14:editId="632A5500">
              <wp:extent cx="5934075" cy="3238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bookmarkStart w:id="5750" w:name="_Toc37696105"/>
        <w:bookmarkStart w:id="5751" w:name="_Toc47428027"/>
        <w:bookmarkEnd w:id="5750"/>
        <w:bookmarkEnd w:id="5751"/>
      </w:del>
    </w:p>
    <w:p w14:paraId="54633E83" w14:textId="74F7CE74" w:rsidR="00CC07E5" w:rsidDel="00A6137E" w:rsidRDefault="002E136B" w:rsidP="00CC07E5">
      <w:pPr>
        <w:pStyle w:val="BodyText"/>
        <w:rPr>
          <w:ins w:id="5752" w:author="Author"/>
          <w:del w:id="5753" w:author="Author"/>
        </w:rPr>
      </w:pPr>
      <w:ins w:id="5754" w:author="Author">
        <w:del w:id="5755" w:author="Author">
          <w:r w:rsidRPr="00A8025B" w:rsidDel="00A6137E">
            <w:rPr>
              <w:noProof/>
            </w:rPr>
            <w:drawing>
              <wp:inline distT="0" distB="0" distL="0" distR="0" wp14:anchorId="3960587D" wp14:editId="51AC5FB0">
                <wp:extent cx="5943600" cy="4684902"/>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4684902"/>
                        </a:xfrm>
                        <a:prstGeom prst="rect">
                          <a:avLst/>
                        </a:prstGeom>
                        <a:noFill/>
                        <a:ln>
                          <a:noFill/>
                        </a:ln>
                      </pic:spPr>
                    </pic:pic>
                  </a:graphicData>
                </a:graphic>
              </wp:inline>
            </w:drawing>
          </w:r>
          <w:bookmarkStart w:id="5756" w:name="_Toc37696106"/>
          <w:bookmarkStart w:id="5757" w:name="_Toc47428028"/>
          <w:bookmarkEnd w:id="5756"/>
          <w:bookmarkEnd w:id="5757"/>
        </w:del>
      </w:ins>
    </w:p>
    <w:p w14:paraId="79E094EC" w14:textId="5805C8D2" w:rsidR="00BC6B42" w:rsidRPr="00A8025B" w:rsidDel="00A6137E" w:rsidRDefault="00BC6B42" w:rsidP="0045212A">
      <w:pPr>
        <w:pStyle w:val="Caption"/>
        <w:rPr>
          <w:del w:id="5758" w:author="Author"/>
        </w:rPr>
      </w:pPr>
      <w:del w:id="5759" w:author="Author">
        <w:r w:rsidRPr="00A8025B" w:rsidDel="00A6137E">
          <w:delText xml:space="preserve">Figure </w:delText>
        </w:r>
      </w:del>
      <w:ins w:id="5760" w:author="Author">
        <w:del w:id="5761"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48</w:delText>
          </w:r>
          <w:r w:rsidR="00191EA4" w:rsidDel="00A6137E">
            <w:rPr>
              <w:noProof/>
            </w:rPr>
            <w:delText>47</w:delText>
          </w:r>
          <w:r w:rsidR="00CD48AC" w:rsidRPr="00A8025B" w:rsidDel="00A6137E">
            <w:rPr>
              <w:noProof/>
            </w:rPr>
            <w:delText>49</w:delText>
          </w:r>
          <w:r w:rsidR="007E6482" w:rsidRPr="00A8025B" w:rsidDel="00A6137E">
            <w:rPr>
              <w:noProof/>
            </w:rPr>
            <w:delText>50</w:delText>
          </w:r>
          <w:r w:rsidR="007E6482" w:rsidRPr="00A8025B" w:rsidDel="00A6137E">
            <w:rPr>
              <w:b w:val="0"/>
              <w:bCs w:val="0"/>
              <w:noProof/>
            </w:rPr>
            <w:fldChar w:fldCharType="end"/>
          </w:r>
          <w:r w:rsidR="007E6482" w:rsidRPr="00A8025B" w:rsidDel="00A6137E">
            <w:delText xml:space="preserve"> </w:delText>
          </w:r>
        </w:del>
      </w:ins>
      <w:del w:id="5762" w:author="Author">
        <w:r w:rsidR="00A13119" w:rsidRPr="00A8025B" w:rsidDel="00A6137E">
          <w:delText>46</w:delText>
        </w:r>
        <w:r w:rsidRPr="00A8025B" w:rsidDel="00A6137E">
          <w:delText xml:space="preserve"> – 835 Fee Report Page</w:delText>
        </w:r>
        <w:bookmarkStart w:id="5763" w:name="_Toc37696107"/>
        <w:bookmarkStart w:id="5764" w:name="_Toc47428029"/>
        <w:bookmarkEnd w:id="5763"/>
        <w:bookmarkEnd w:id="5764"/>
      </w:del>
    </w:p>
    <w:p w14:paraId="37BE2995" w14:textId="1F47BB29" w:rsidR="00BC6B42" w:rsidDel="00A6137E" w:rsidRDefault="00BC6B42" w:rsidP="0045212A">
      <w:pPr>
        <w:pStyle w:val="BodyText"/>
        <w:rPr>
          <w:del w:id="5765" w:author="Author"/>
        </w:rPr>
      </w:pPr>
      <w:del w:id="5766" w:author="Author">
        <w:r w:rsidDel="00A6137E">
          <w:delText>The 835 Fee Report page allows users to generate a report displaying a view of 835 Overdue claims by type and project across stations to which users have access. The report results can then be sorted by patient SSN, FPPS claim number, VISN, provider TINs or NPIs. The report can then search for claims within a specified date range per a start and end date range fields. The results displayed include patient control #, FPPS claim number, CCD+ effective date, 835 creation days, # of days since creation, VISN number, and station number</w:delText>
        </w:r>
        <w:bookmarkStart w:id="5767" w:name="_Toc37696108"/>
        <w:bookmarkStart w:id="5768" w:name="_Toc47428030"/>
        <w:bookmarkEnd w:id="5767"/>
        <w:bookmarkEnd w:id="5768"/>
      </w:del>
    </w:p>
    <w:p w14:paraId="154DF8BF" w14:textId="1DE3E724" w:rsidR="00BC6B42" w:rsidDel="00A6137E" w:rsidRDefault="00BC6B42" w:rsidP="0045212A">
      <w:pPr>
        <w:pStyle w:val="BodyText"/>
        <w:rPr>
          <w:del w:id="5769" w:author="Author"/>
          <w:b/>
        </w:rPr>
      </w:pPr>
      <w:bookmarkStart w:id="5770" w:name="_Toc37696109"/>
      <w:bookmarkStart w:id="5771" w:name="_Toc47428031"/>
      <w:bookmarkEnd w:id="5770"/>
      <w:bookmarkEnd w:id="5771"/>
    </w:p>
    <w:p w14:paraId="6B4C7307" w14:textId="375D9B1B" w:rsidR="00BC6B42" w:rsidDel="00A6137E" w:rsidRDefault="00BC6B42" w:rsidP="0045212A">
      <w:pPr>
        <w:pStyle w:val="BodyText"/>
        <w:rPr>
          <w:del w:id="5772" w:author="Author"/>
          <w:b/>
        </w:rPr>
      </w:pPr>
      <w:del w:id="5773" w:author="Author">
        <w:r w:rsidDel="00A6137E">
          <w:rPr>
            <w:b/>
          </w:rPr>
          <w:delText>Report Parameters:</w:delText>
        </w:r>
        <w:bookmarkStart w:id="5774" w:name="_Toc37696110"/>
        <w:bookmarkStart w:id="5775" w:name="_Toc47428032"/>
        <w:bookmarkEnd w:id="5774"/>
        <w:bookmarkEnd w:id="5775"/>
      </w:del>
    </w:p>
    <w:p w14:paraId="6EE5C3DC" w14:textId="5A961C49" w:rsidR="00BC6B42" w:rsidDel="00A6137E" w:rsidRDefault="00BC6B42" w:rsidP="00E8623F">
      <w:pPr>
        <w:pStyle w:val="BodyText"/>
        <w:numPr>
          <w:ilvl w:val="0"/>
          <w:numId w:val="40"/>
        </w:numPr>
        <w:rPr>
          <w:del w:id="5776" w:author="Author"/>
        </w:rPr>
      </w:pPr>
      <w:del w:id="5777" w:author="Author">
        <w:r w:rsidDel="00A6137E">
          <w:delText>SSN – Parameter that allows users to search results by patient Social Security Number</w:delText>
        </w:r>
        <w:bookmarkStart w:id="5778" w:name="_Toc37696111"/>
        <w:bookmarkStart w:id="5779" w:name="_Toc47428033"/>
        <w:bookmarkEnd w:id="5778"/>
        <w:bookmarkEnd w:id="5779"/>
      </w:del>
    </w:p>
    <w:p w14:paraId="7F97B38C" w14:textId="2816BFA3" w:rsidR="00BC6B42" w:rsidDel="00A6137E" w:rsidRDefault="00BC6B42" w:rsidP="00E8623F">
      <w:pPr>
        <w:pStyle w:val="BodyText"/>
        <w:numPr>
          <w:ilvl w:val="0"/>
          <w:numId w:val="40"/>
        </w:numPr>
        <w:rPr>
          <w:del w:id="5780" w:author="Author"/>
        </w:rPr>
      </w:pPr>
      <w:del w:id="5781" w:author="Author">
        <w:r w:rsidDel="00A6137E">
          <w:delText xml:space="preserve">FPPS Claim Number – Parameter that allows users to search results by </w:delText>
        </w:r>
        <w:r w:rsidR="008F4E33" w:rsidDel="00A6137E">
          <w:delText>a FPPS</w:delText>
        </w:r>
        <w:r w:rsidDel="00A6137E">
          <w:delText xml:space="preserve"> claim number</w:delText>
        </w:r>
        <w:bookmarkStart w:id="5782" w:name="_Toc37696112"/>
        <w:bookmarkStart w:id="5783" w:name="_Toc47428034"/>
        <w:bookmarkEnd w:id="5782"/>
        <w:bookmarkEnd w:id="5783"/>
      </w:del>
    </w:p>
    <w:p w14:paraId="79CFFFF6" w14:textId="2ED0996A" w:rsidR="00BC6B42" w:rsidDel="00A6137E" w:rsidRDefault="00BC6B42" w:rsidP="00E8623F">
      <w:pPr>
        <w:pStyle w:val="BodyText"/>
        <w:numPr>
          <w:ilvl w:val="0"/>
          <w:numId w:val="40"/>
        </w:numPr>
        <w:rPr>
          <w:del w:id="5784" w:author="Author"/>
        </w:rPr>
      </w:pPr>
      <w:del w:id="5785" w:author="Author">
        <w:r w:rsidDel="00A6137E">
          <w:delText>VISN – Parameter that allows users to search results by the VISN associated with a set of claims</w:delText>
        </w:r>
        <w:bookmarkStart w:id="5786" w:name="_Toc37696113"/>
        <w:bookmarkStart w:id="5787" w:name="_Toc47428035"/>
        <w:bookmarkEnd w:id="5786"/>
        <w:bookmarkEnd w:id="5787"/>
      </w:del>
    </w:p>
    <w:p w14:paraId="3B9B752E" w14:textId="2035ABC4" w:rsidR="00BC6B42" w:rsidDel="00A6137E" w:rsidRDefault="00BC6B42" w:rsidP="00E8623F">
      <w:pPr>
        <w:pStyle w:val="BodyText"/>
        <w:numPr>
          <w:ilvl w:val="0"/>
          <w:numId w:val="40"/>
        </w:numPr>
        <w:rPr>
          <w:del w:id="5788" w:author="Author"/>
        </w:rPr>
      </w:pPr>
      <w:del w:id="5789" w:author="Author">
        <w:r w:rsidDel="00A6137E">
          <w:delText>Provider TIN – Parameter that allows users to search results by a provider’s Tax Identifier Number</w:delText>
        </w:r>
        <w:bookmarkStart w:id="5790" w:name="_Toc37696114"/>
        <w:bookmarkStart w:id="5791" w:name="_Toc47428036"/>
        <w:bookmarkEnd w:id="5790"/>
        <w:bookmarkEnd w:id="5791"/>
      </w:del>
    </w:p>
    <w:p w14:paraId="55EB4671" w14:textId="5917766A" w:rsidR="00BC6B42" w:rsidDel="00A6137E" w:rsidRDefault="00BC6B42" w:rsidP="00E8623F">
      <w:pPr>
        <w:pStyle w:val="BodyText"/>
        <w:numPr>
          <w:ilvl w:val="0"/>
          <w:numId w:val="40"/>
        </w:numPr>
        <w:rPr>
          <w:del w:id="5792" w:author="Author"/>
        </w:rPr>
      </w:pPr>
      <w:del w:id="5793" w:author="Author">
        <w:r w:rsidDel="00A6137E">
          <w:delText>Provider NPI – Parameter that allows users to search results by a provider’s National Provider Identifier</w:delText>
        </w:r>
        <w:bookmarkStart w:id="5794" w:name="_Toc37696115"/>
        <w:bookmarkStart w:id="5795" w:name="_Toc47428037"/>
        <w:bookmarkEnd w:id="5794"/>
        <w:bookmarkEnd w:id="5795"/>
      </w:del>
    </w:p>
    <w:p w14:paraId="3DFA49FF" w14:textId="676C6E50" w:rsidR="00BC6B42" w:rsidDel="00A6137E" w:rsidRDefault="00BC6B42" w:rsidP="00E8623F">
      <w:pPr>
        <w:pStyle w:val="BodyText"/>
        <w:numPr>
          <w:ilvl w:val="0"/>
          <w:numId w:val="40"/>
        </w:numPr>
        <w:rPr>
          <w:del w:id="5796" w:author="Author"/>
        </w:rPr>
      </w:pPr>
      <w:del w:id="5797" w:author="Author">
        <w:r w:rsidDel="00A6137E">
          <w:delText>Start Date – The beginning of the date range for which the results shall be filtered</w:delText>
        </w:r>
        <w:bookmarkStart w:id="5798" w:name="_Toc37696116"/>
        <w:bookmarkStart w:id="5799" w:name="_Toc47428038"/>
        <w:bookmarkEnd w:id="5798"/>
        <w:bookmarkEnd w:id="5799"/>
      </w:del>
    </w:p>
    <w:p w14:paraId="45F59986" w14:textId="7A81BB59" w:rsidR="00BC6B42" w:rsidDel="00A6137E" w:rsidRDefault="00BC6B42" w:rsidP="00E8623F">
      <w:pPr>
        <w:pStyle w:val="BodyText"/>
        <w:numPr>
          <w:ilvl w:val="0"/>
          <w:numId w:val="40"/>
        </w:numPr>
        <w:rPr>
          <w:del w:id="5800" w:author="Author"/>
        </w:rPr>
      </w:pPr>
      <w:del w:id="5801" w:author="Author">
        <w:r w:rsidDel="00A6137E">
          <w:delText>End Date – The end of the date range for which the results shall be filtered</w:delText>
        </w:r>
        <w:bookmarkStart w:id="5802" w:name="_Toc37696117"/>
        <w:bookmarkStart w:id="5803" w:name="_Toc47428039"/>
        <w:bookmarkEnd w:id="5802"/>
        <w:bookmarkEnd w:id="5803"/>
      </w:del>
    </w:p>
    <w:p w14:paraId="7A0F7401" w14:textId="1BB19ABF" w:rsidR="00BC6B42" w:rsidRPr="00DD20F9" w:rsidDel="00A6137E" w:rsidRDefault="00BC6B42" w:rsidP="00E8623F">
      <w:pPr>
        <w:pStyle w:val="BodyText"/>
        <w:numPr>
          <w:ilvl w:val="0"/>
          <w:numId w:val="40"/>
        </w:numPr>
        <w:rPr>
          <w:del w:id="5804" w:author="Author"/>
          <w:b/>
        </w:rPr>
      </w:pPr>
      <w:del w:id="5805" w:author="Author">
        <w:r w:rsidDel="00A6137E">
          <w:delText>Station(s) – Parameter for the identifier of the station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5806" w:name="_Toc37696118"/>
        <w:bookmarkStart w:id="5807" w:name="_Toc47428040"/>
        <w:bookmarkEnd w:id="5806"/>
        <w:bookmarkEnd w:id="5807"/>
      </w:del>
    </w:p>
    <w:p w14:paraId="3DE251C2" w14:textId="4C275A67" w:rsidR="00BC6B42" w:rsidRPr="004245D3" w:rsidDel="00A6137E" w:rsidRDefault="00BC6B42" w:rsidP="00E8623F">
      <w:pPr>
        <w:pStyle w:val="BodyText"/>
        <w:numPr>
          <w:ilvl w:val="1"/>
          <w:numId w:val="40"/>
        </w:numPr>
        <w:rPr>
          <w:del w:id="5808" w:author="Author"/>
          <w:b/>
        </w:rPr>
      </w:pPr>
      <w:del w:id="5809" w:author="Author">
        <w:r w:rsidDel="00A6137E">
          <w:delText>Select All – Selects all stations to which that user has access</w:delText>
        </w:r>
        <w:bookmarkStart w:id="5810" w:name="_Toc37696119"/>
        <w:bookmarkStart w:id="5811" w:name="_Toc47428041"/>
        <w:bookmarkEnd w:id="5810"/>
        <w:bookmarkEnd w:id="5811"/>
      </w:del>
    </w:p>
    <w:p w14:paraId="2E676202" w14:textId="2462D1F9" w:rsidR="00BC6B42" w:rsidRPr="00DE3D79" w:rsidDel="00A6137E" w:rsidRDefault="00BC6B42" w:rsidP="00E8623F">
      <w:pPr>
        <w:pStyle w:val="BodyText"/>
        <w:numPr>
          <w:ilvl w:val="1"/>
          <w:numId w:val="40"/>
        </w:numPr>
        <w:rPr>
          <w:del w:id="5812" w:author="Author"/>
          <w:b/>
        </w:rPr>
      </w:pPr>
      <w:del w:id="5813" w:author="Author">
        <w:r w:rsidDel="00A6137E">
          <w:delText>Clear All – Removes all stations from selection</w:delText>
        </w:r>
        <w:bookmarkStart w:id="5814" w:name="_Toc37696120"/>
        <w:bookmarkStart w:id="5815" w:name="_Toc47428042"/>
        <w:bookmarkEnd w:id="5814"/>
        <w:bookmarkEnd w:id="5815"/>
      </w:del>
    </w:p>
    <w:p w14:paraId="4F27BB18" w14:textId="5DFE6F01" w:rsidR="00BC6B42" w:rsidRPr="004245D3" w:rsidDel="00A6137E" w:rsidRDefault="00BC6B42" w:rsidP="0045212A">
      <w:pPr>
        <w:pStyle w:val="BodyText"/>
        <w:rPr>
          <w:del w:id="5816" w:author="Author"/>
          <w:b/>
        </w:rPr>
      </w:pPr>
      <w:del w:id="5817" w:author="Author">
        <w:r w:rsidRPr="004245D3" w:rsidDel="00A6137E">
          <w:rPr>
            <w:b/>
          </w:rPr>
          <w:delText>Buttons:</w:delText>
        </w:r>
        <w:bookmarkStart w:id="5818" w:name="_Toc37696121"/>
        <w:bookmarkStart w:id="5819" w:name="_Toc47428043"/>
        <w:bookmarkEnd w:id="5818"/>
        <w:bookmarkEnd w:id="5819"/>
      </w:del>
    </w:p>
    <w:p w14:paraId="424175CA" w14:textId="5309FD9D" w:rsidR="00BC6B42" w:rsidRPr="00FF276A" w:rsidDel="00A6137E" w:rsidRDefault="00BC6B42" w:rsidP="00E8623F">
      <w:pPr>
        <w:pStyle w:val="BodyText"/>
        <w:numPr>
          <w:ilvl w:val="0"/>
          <w:numId w:val="40"/>
        </w:numPr>
        <w:rPr>
          <w:del w:id="5820" w:author="Author"/>
          <w:b/>
        </w:rPr>
      </w:pPr>
      <w:del w:id="5821" w:author="Author">
        <w:r w:rsidDel="00A6137E">
          <w:delText xml:space="preserve">Generate – Creates the report in the selected format per the indicated parameters. </w:delText>
        </w:r>
        <w:bookmarkStart w:id="5822" w:name="_Toc37696122"/>
        <w:bookmarkStart w:id="5823" w:name="_Toc47428044"/>
        <w:bookmarkEnd w:id="5822"/>
        <w:bookmarkEnd w:id="5823"/>
      </w:del>
    </w:p>
    <w:p w14:paraId="645099B4" w14:textId="338AE4F2" w:rsidR="00BC6B42" w:rsidRPr="00FF276A" w:rsidDel="00A6137E" w:rsidRDefault="00BC6B42" w:rsidP="00E8623F">
      <w:pPr>
        <w:pStyle w:val="BodyText"/>
        <w:numPr>
          <w:ilvl w:val="0"/>
          <w:numId w:val="40"/>
        </w:numPr>
        <w:rPr>
          <w:del w:id="5824" w:author="Author"/>
        </w:rPr>
      </w:pPr>
      <w:del w:id="5825" w:author="Author">
        <w:r w:rsidRPr="00FF276A" w:rsidDel="00A6137E">
          <w:delText xml:space="preserve">Explain Wildcards - </w:delText>
        </w:r>
        <w:bookmarkStart w:id="5826" w:name="_Toc37696123"/>
        <w:bookmarkStart w:id="5827" w:name="_Toc47428045"/>
        <w:bookmarkEnd w:id="5826"/>
        <w:bookmarkEnd w:id="5827"/>
      </w:del>
    </w:p>
    <w:p w14:paraId="032567A2" w14:textId="614C31D7" w:rsidR="00BC6B42" w:rsidRPr="004245D3" w:rsidDel="00A6137E" w:rsidRDefault="00BC6B42" w:rsidP="0045212A">
      <w:pPr>
        <w:pStyle w:val="BodyText"/>
        <w:rPr>
          <w:del w:id="5828" w:author="Author"/>
          <w:b/>
        </w:rPr>
      </w:pPr>
      <w:del w:id="5829" w:author="Author">
        <w:r w:rsidDel="00A6137E">
          <w:rPr>
            <w:b/>
          </w:rPr>
          <w:delText>Header:</w:delText>
        </w:r>
        <w:bookmarkStart w:id="5830" w:name="_Toc37696124"/>
        <w:bookmarkStart w:id="5831" w:name="_Toc47428046"/>
        <w:bookmarkEnd w:id="5830"/>
        <w:bookmarkEnd w:id="5831"/>
      </w:del>
    </w:p>
    <w:p w14:paraId="4D057224" w14:textId="430992EF" w:rsidR="00BC6B42" w:rsidDel="00A6137E" w:rsidRDefault="00BC6B42" w:rsidP="00E8623F">
      <w:pPr>
        <w:pStyle w:val="BodyText"/>
        <w:numPr>
          <w:ilvl w:val="0"/>
          <w:numId w:val="40"/>
        </w:numPr>
        <w:rPr>
          <w:del w:id="5832" w:author="Author"/>
        </w:rPr>
      </w:pPr>
      <w:del w:id="5833" w:author="Author">
        <w:r w:rsidDel="00A6137E">
          <w:delText>Patient Control # – Column header for the numerical identifier of the claim patient</w:delText>
        </w:r>
        <w:bookmarkStart w:id="5834" w:name="_Toc37696125"/>
        <w:bookmarkStart w:id="5835" w:name="_Toc47428047"/>
        <w:bookmarkEnd w:id="5834"/>
        <w:bookmarkEnd w:id="5835"/>
      </w:del>
    </w:p>
    <w:p w14:paraId="64F8A313" w14:textId="58E19276" w:rsidR="00BC6B42" w:rsidDel="00A6137E" w:rsidRDefault="00BC6B42" w:rsidP="00E8623F">
      <w:pPr>
        <w:pStyle w:val="BodyText"/>
        <w:numPr>
          <w:ilvl w:val="0"/>
          <w:numId w:val="40"/>
        </w:numPr>
        <w:rPr>
          <w:del w:id="5836" w:author="Author"/>
        </w:rPr>
      </w:pPr>
      <w:del w:id="5837" w:author="Author">
        <w:r w:rsidDel="00A6137E">
          <w:delText>FPPS Claim Number – Column header for the numerical identifier of the FPPS claim</w:delText>
        </w:r>
        <w:bookmarkStart w:id="5838" w:name="_Toc37696126"/>
        <w:bookmarkStart w:id="5839" w:name="_Toc47428048"/>
        <w:bookmarkEnd w:id="5838"/>
        <w:bookmarkEnd w:id="5839"/>
      </w:del>
    </w:p>
    <w:p w14:paraId="3194F222" w14:textId="21CAA625" w:rsidR="00BC6B42" w:rsidDel="00A6137E" w:rsidRDefault="00BC6B42" w:rsidP="00E8623F">
      <w:pPr>
        <w:pStyle w:val="BodyText"/>
        <w:numPr>
          <w:ilvl w:val="0"/>
          <w:numId w:val="40"/>
        </w:numPr>
        <w:rPr>
          <w:del w:id="5840" w:author="Author"/>
        </w:rPr>
      </w:pPr>
      <w:del w:id="5841" w:author="Author">
        <w:r w:rsidDel="00A6137E">
          <w:delText>CCD+ Effective Date – Column header for the</w:delText>
        </w:r>
      </w:del>
      <w:ins w:id="5842" w:author="Author">
        <w:del w:id="5843" w:author="Author">
          <w:r w:rsidR="005974F4" w:rsidDel="00A6137E">
            <w:delText xml:space="preserve"> CCD+ Effective date</w:delText>
          </w:r>
        </w:del>
      </w:ins>
      <w:bookmarkStart w:id="5844" w:name="_Toc37696127"/>
      <w:bookmarkStart w:id="5845" w:name="_Toc47428049"/>
      <w:bookmarkEnd w:id="5844"/>
      <w:bookmarkEnd w:id="5845"/>
    </w:p>
    <w:p w14:paraId="3A19E136" w14:textId="0467C5ED" w:rsidR="00BC6B42" w:rsidDel="00A6137E" w:rsidRDefault="00BC6B42" w:rsidP="00E8623F">
      <w:pPr>
        <w:pStyle w:val="BodyText"/>
        <w:numPr>
          <w:ilvl w:val="0"/>
          <w:numId w:val="40"/>
        </w:numPr>
        <w:rPr>
          <w:del w:id="5846" w:author="Author"/>
        </w:rPr>
      </w:pPr>
      <w:del w:id="5847" w:author="Author">
        <w:r w:rsidDel="00A6137E">
          <w:delText xml:space="preserve">835 Creation Date – Column header for the </w:delText>
        </w:r>
      </w:del>
      <w:ins w:id="5848" w:author="Author">
        <w:del w:id="5849" w:author="Author">
          <w:r w:rsidR="005974F4" w:rsidDel="00A6137E">
            <w:delText>835’s creation date</w:delText>
          </w:r>
        </w:del>
      </w:ins>
      <w:bookmarkStart w:id="5850" w:name="_Toc37696128"/>
      <w:bookmarkStart w:id="5851" w:name="_Toc47428050"/>
      <w:bookmarkEnd w:id="5850"/>
      <w:bookmarkEnd w:id="5851"/>
    </w:p>
    <w:p w14:paraId="0DE1ACD0" w14:textId="7E7C52BF" w:rsidR="00BC6B42" w:rsidDel="00A6137E" w:rsidRDefault="00BC6B42" w:rsidP="00E8623F">
      <w:pPr>
        <w:pStyle w:val="BodyText"/>
        <w:numPr>
          <w:ilvl w:val="0"/>
          <w:numId w:val="40"/>
        </w:numPr>
        <w:rPr>
          <w:del w:id="5852" w:author="Author"/>
        </w:rPr>
      </w:pPr>
      <w:del w:id="5853" w:author="Author">
        <w:r w:rsidDel="00A6137E">
          <w:delText xml:space="preserve"># of Days – Column header for the </w:delText>
        </w:r>
      </w:del>
      <w:ins w:id="5854" w:author="Author">
        <w:del w:id="5855" w:author="Author">
          <w:r w:rsidR="005974F4" w:rsidDel="00A6137E">
            <w:delText>number of days the 835 has been overdue</w:delText>
          </w:r>
        </w:del>
      </w:ins>
      <w:bookmarkStart w:id="5856" w:name="_Toc37696129"/>
      <w:bookmarkStart w:id="5857" w:name="_Toc47428051"/>
      <w:bookmarkEnd w:id="5856"/>
      <w:bookmarkEnd w:id="5857"/>
    </w:p>
    <w:p w14:paraId="25AF5306" w14:textId="69DDBBD0" w:rsidR="00BC6B42" w:rsidDel="00A6137E" w:rsidRDefault="00BC6B42" w:rsidP="00E8623F">
      <w:pPr>
        <w:pStyle w:val="BodyText"/>
        <w:numPr>
          <w:ilvl w:val="0"/>
          <w:numId w:val="40"/>
        </w:numPr>
        <w:rPr>
          <w:del w:id="5858" w:author="Author"/>
        </w:rPr>
      </w:pPr>
      <w:del w:id="5859" w:author="Author">
        <w:r w:rsidDel="00A6137E">
          <w:delText>VISN Number – Column header for the VISN number to which the claim is assigned.</w:delText>
        </w:r>
        <w:bookmarkStart w:id="5860" w:name="_Toc37696130"/>
        <w:bookmarkStart w:id="5861" w:name="_Toc47428052"/>
        <w:bookmarkEnd w:id="5860"/>
        <w:bookmarkEnd w:id="5861"/>
      </w:del>
    </w:p>
    <w:p w14:paraId="5210CE24" w14:textId="5B6C0BAB" w:rsidR="00BC6B42" w:rsidDel="00A6137E" w:rsidRDefault="00BC6B42" w:rsidP="00E8623F">
      <w:pPr>
        <w:pStyle w:val="BodyText"/>
        <w:numPr>
          <w:ilvl w:val="0"/>
          <w:numId w:val="40"/>
        </w:numPr>
        <w:rPr>
          <w:del w:id="5862" w:author="Author"/>
        </w:rPr>
      </w:pPr>
      <w:del w:id="5863" w:author="Author">
        <w:r w:rsidDel="00A6137E">
          <w:delText>Station Number – Column header for the station to which the claim is assigned.</w:delText>
        </w:r>
        <w:bookmarkStart w:id="5864" w:name="_Toc37696131"/>
        <w:bookmarkStart w:id="5865" w:name="_Toc47428053"/>
        <w:bookmarkEnd w:id="5864"/>
        <w:bookmarkEnd w:id="5865"/>
      </w:del>
    </w:p>
    <w:p w14:paraId="69C1276C" w14:textId="42078E85" w:rsidR="00BC6B42" w:rsidRPr="00091541" w:rsidDel="00A6137E" w:rsidRDefault="00BC6B42" w:rsidP="007B24D4">
      <w:pPr>
        <w:pStyle w:val="Heading2"/>
        <w:ind w:left="432" w:hanging="432"/>
        <w:rPr>
          <w:del w:id="5866" w:author="Author"/>
        </w:rPr>
      </w:pPr>
      <w:del w:id="5867" w:author="Author">
        <w:r w:rsidDel="00A6137E">
          <w:delText>835 BPR16 Compliance Report</w:delText>
        </w:r>
      </w:del>
      <w:ins w:id="5868" w:author="Author">
        <w:del w:id="5869" w:author="Author">
          <w:r w:rsidR="00B8769A" w:rsidDel="00A6137E">
            <w:delText>***</w:delText>
          </w:r>
        </w:del>
      </w:ins>
      <w:bookmarkStart w:id="5870" w:name="_Toc37696132"/>
      <w:bookmarkStart w:id="5871" w:name="_Toc47428054"/>
      <w:bookmarkEnd w:id="5870"/>
      <w:bookmarkEnd w:id="5871"/>
    </w:p>
    <w:p w14:paraId="32124D1A" w14:textId="5D984EB1" w:rsidR="00BC6B42" w:rsidDel="00A6137E" w:rsidRDefault="00BC6B42" w:rsidP="0045212A">
      <w:pPr>
        <w:pStyle w:val="BodyText"/>
        <w:rPr>
          <w:ins w:id="5872" w:author="Author"/>
          <w:del w:id="5873" w:author="Author"/>
        </w:rPr>
      </w:pPr>
      <w:del w:id="5874" w:author="Author">
        <w:r w:rsidDel="00A6137E">
          <w:delText>This section is a stub and will be elaborated after development has completed for the associated page.</w:delText>
        </w:r>
      </w:del>
      <w:ins w:id="5875" w:author="Author">
        <w:del w:id="5876" w:author="Author">
          <w:r w:rsidR="002E136B" w:rsidRPr="002E136B" w:rsidDel="00A6137E">
            <w:delText xml:space="preserve"> </w:delText>
          </w:r>
          <w:r w:rsidR="002E136B" w:rsidDel="00A6137E">
            <w:rPr>
              <w:noProof/>
            </w:rPr>
            <w:drawing>
              <wp:inline distT="0" distB="0" distL="0" distR="0" wp14:anchorId="74A43BAA" wp14:editId="01EE5E3E">
                <wp:extent cx="5943600" cy="4395267"/>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4395267"/>
                        </a:xfrm>
                        <a:prstGeom prst="rect">
                          <a:avLst/>
                        </a:prstGeom>
                        <a:noFill/>
                        <a:ln>
                          <a:noFill/>
                        </a:ln>
                      </pic:spPr>
                    </pic:pic>
                  </a:graphicData>
                </a:graphic>
              </wp:inline>
            </w:drawing>
          </w:r>
          <w:bookmarkStart w:id="5877" w:name="_Toc37696133"/>
          <w:bookmarkStart w:id="5878" w:name="_Toc47428055"/>
          <w:bookmarkEnd w:id="5877"/>
          <w:bookmarkEnd w:id="5878"/>
        </w:del>
      </w:ins>
    </w:p>
    <w:p w14:paraId="15005E8D" w14:textId="5B2B6BFB" w:rsidR="00B8769A" w:rsidRPr="00A8025B" w:rsidDel="00A6137E" w:rsidRDefault="00B8769A" w:rsidP="00B8769A">
      <w:pPr>
        <w:pStyle w:val="Caption"/>
        <w:rPr>
          <w:ins w:id="5879" w:author="Author"/>
          <w:del w:id="5880" w:author="Author"/>
        </w:rPr>
      </w:pPr>
      <w:ins w:id="5881" w:author="Author">
        <w:del w:id="5882" w:author="Author">
          <w:r w:rsidRPr="00A8025B" w:rsidDel="00A6137E">
            <w:delText xml:space="preserve">Figure </w:delText>
          </w:r>
          <w:r w:rsidRPr="00A8025B" w:rsidDel="00A6137E">
            <w:rPr>
              <w:b w:val="0"/>
              <w:bCs w:val="0"/>
            </w:rPr>
            <w:fldChar w:fldCharType="begin"/>
          </w:r>
          <w:r w:rsidRPr="00A8025B" w:rsidDel="00A6137E">
            <w:delInstrText xml:space="preserve"> SEQ Figure \* ARABIC </w:delInstrText>
          </w:r>
          <w:r w:rsidRPr="00A8025B" w:rsidDel="00A6137E">
            <w:rPr>
              <w:b w:val="0"/>
              <w:bCs w:val="0"/>
            </w:rPr>
            <w:fldChar w:fldCharType="separate"/>
          </w:r>
          <w:r w:rsidR="00CC07E5" w:rsidDel="00A6137E">
            <w:rPr>
              <w:noProof/>
            </w:rPr>
            <w:delText>49</w:delText>
          </w:r>
          <w:r w:rsidR="00191EA4" w:rsidDel="00A6137E">
            <w:rPr>
              <w:noProof/>
            </w:rPr>
            <w:delText>48</w:delText>
          </w:r>
          <w:r w:rsidR="00CD48AC" w:rsidRPr="00A8025B" w:rsidDel="00A6137E">
            <w:rPr>
              <w:noProof/>
            </w:rPr>
            <w:delText>50</w:delText>
          </w:r>
          <w:r w:rsidRPr="00A8025B" w:rsidDel="00A6137E">
            <w:rPr>
              <w:noProof/>
            </w:rPr>
            <w:delText>51</w:delText>
          </w:r>
          <w:r w:rsidRPr="00A8025B" w:rsidDel="00A6137E">
            <w:rPr>
              <w:b w:val="0"/>
              <w:bCs w:val="0"/>
              <w:noProof/>
            </w:rPr>
            <w:fldChar w:fldCharType="end"/>
          </w:r>
          <w:r w:rsidRPr="00A8025B" w:rsidDel="00A6137E">
            <w:delText xml:space="preserve"> – 835 BPR16 Compliance Report</w:delText>
          </w:r>
          <w:bookmarkStart w:id="5883" w:name="_Toc37696134"/>
          <w:bookmarkStart w:id="5884" w:name="_Toc47428056"/>
          <w:bookmarkEnd w:id="5883"/>
          <w:bookmarkEnd w:id="5884"/>
        </w:del>
      </w:ins>
    </w:p>
    <w:p w14:paraId="47940012" w14:textId="6DC08E1E" w:rsidR="00B8769A" w:rsidDel="00A6137E" w:rsidRDefault="00B8769A" w:rsidP="00B8769A">
      <w:pPr>
        <w:pStyle w:val="BodyText"/>
        <w:rPr>
          <w:ins w:id="5885" w:author="Author"/>
          <w:del w:id="5886" w:author="Author"/>
        </w:rPr>
      </w:pPr>
      <w:ins w:id="5887" w:author="Author">
        <w:del w:id="5888" w:author="Author">
          <w:r w:rsidDel="00A6137E">
            <w:delText xml:space="preserve">The 835 </w:delText>
          </w:r>
          <w:r w:rsidR="00191EA4" w:rsidRPr="00A8025B" w:rsidDel="00A6137E">
            <w:delText>BPR16 Compliance Report</w:delText>
          </w:r>
          <w:r w:rsidR="00191EA4" w:rsidDel="00A6137E">
            <w:delText xml:space="preserve"> </w:delText>
          </w:r>
          <w:r w:rsidDel="00A6137E">
            <w:delText>Fee Report page allows users to generate a report displaying a view of 835 Overdue claims by type and project across stations to which users have access. The report results can then be sorted by patient SSN, FPPS claim number, VISN, provider TINs or NPIs. The report can then search for claims within a specified date range per a start and end date range fields. The results displayed include patient control #, FPPS claim number, CCD+ effective date, 835 creation days, # of days since creation, VISN number, and station number</w:delText>
          </w:r>
          <w:bookmarkStart w:id="5889" w:name="_Toc37696135"/>
          <w:bookmarkStart w:id="5890" w:name="_Toc47428057"/>
          <w:bookmarkEnd w:id="5889"/>
          <w:bookmarkEnd w:id="5890"/>
        </w:del>
      </w:ins>
    </w:p>
    <w:p w14:paraId="13D39958" w14:textId="0F18F5EF" w:rsidR="00B8769A" w:rsidDel="00A6137E" w:rsidRDefault="00B8769A" w:rsidP="00B8769A">
      <w:pPr>
        <w:pStyle w:val="BodyText"/>
        <w:rPr>
          <w:ins w:id="5891" w:author="Author"/>
          <w:del w:id="5892" w:author="Author"/>
          <w:b/>
        </w:rPr>
      </w:pPr>
      <w:bookmarkStart w:id="5893" w:name="_Toc37696136"/>
      <w:bookmarkStart w:id="5894" w:name="_Toc47428058"/>
      <w:bookmarkEnd w:id="5893"/>
      <w:bookmarkEnd w:id="5894"/>
    </w:p>
    <w:p w14:paraId="37AE808A" w14:textId="43171DA5" w:rsidR="00B8769A" w:rsidDel="00A6137E" w:rsidRDefault="00B8769A" w:rsidP="00B8769A">
      <w:pPr>
        <w:pStyle w:val="BodyText"/>
        <w:rPr>
          <w:ins w:id="5895" w:author="Author"/>
          <w:del w:id="5896" w:author="Author"/>
          <w:b/>
        </w:rPr>
      </w:pPr>
      <w:ins w:id="5897" w:author="Author">
        <w:del w:id="5898" w:author="Author">
          <w:r w:rsidDel="00A6137E">
            <w:rPr>
              <w:b/>
            </w:rPr>
            <w:delText>Report Parameters:</w:delText>
          </w:r>
          <w:bookmarkStart w:id="5899" w:name="_Toc37696137"/>
          <w:bookmarkStart w:id="5900" w:name="_Toc47428059"/>
          <w:bookmarkEnd w:id="5899"/>
          <w:bookmarkEnd w:id="5900"/>
        </w:del>
      </w:ins>
    </w:p>
    <w:p w14:paraId="3C85F11F" w14:textId="1533B45E" w:rsidR="00B8769A" w:rsidDel="00A6137E" w:rsidRDefault="00B8769A" w:rsidP="00E8623F">
      <w:pPr>
        <w:pStyle w:val="BodyText"/>
        <w:numPr>
          <w:ilvl w:val="0"/>
          <w:numId w:val="40"/>
        </w:numPr>
        <w:rPr>
          <w:ins w:id="5901" w:author="Author"/>
          <w:del w:id="5902" w:author="Author"/>
        </w:rPr>
      </w:pPr>
      <w:ins w:id="5903" w:author="Author">
        <w:del w:id="5904" w:author="Author">
          <w:r w:rsidDel="00A6137E">
            <w:delText>SSN – Parameter that allows users to search results by patient Social Security Number</w:delText>
          </w:r>
          <w:bookmarkStart w:id="5905" w:name="_Toc37696138"/>
          <w:bookmarkStart w:id="5906" w:name="_Toc47428060"/>
          <w:bookmarkEnd w:id="5905"/>
          <w:bookmarkEnd w:id="5906"/>
        </w:del>
      </w:ins>
    </w:p>
    <w:p w14:paraId="797FF492" w14:textId="0D1DAEB0" w:rsidR="00B8769A" w:rsidDel="00A6137E" w:rsidRDefault="00B8769A" w:rsidP="00E8623F">
      <w:pPr>
        <w:pStyle w:val="BodyText"/>
        <w:numPr>
          <w:ilvl w:val="0"/>
          <w:numId w:val="40"/>
        </w:numPr>
        <w:rPr>
          <w:ins w:id="5907" w:author="Author"/>
          <w:del w:id="5908" w:author="Author"/>
        </w:rPr>
      </w:pPr>
      <w:ins w:id="5909" w:author="Author">
        <w:del w:id="5910" w:author="Author">
          <w:r w:rsidDel="00A6137E">
            <w:delText>FPPS Claim Number – Parameter that allows users to search results by a FPPS claim number</w:delText>
          </w:r>
          <w:bookmarkStart w:id="5911" w:name="_Toc37696139"/>
          <w:bookmarkStart w:id="5912" w:name="_Toc47428061"/>
          <w:bookmarkEnd w:id="5911"/>
          <w:bookmarkEnd w:id="5912"/>
        </w:del>
      </w:ins>
    </w:p>
    <w:p w14:paraId="3CD67BBA" w14:textId="5916344F" w:rsidR="00B8769A" w:rsidDel="00A6137E" w:rsidRDefault="00B8769A" w:rsidP="00E8623F">
      <w:pPr>
        <w:pStyle w:val="BodyText"/>
        <w:numPr>
          <w:ilvl w:val="0"/>
          <w:numId w:val="40"/>
        </w:numPr>
        <w:rPr>
          <w:ins w:id="5913" w:author="Author"/>
          <w:del w:id="5914" w:author="Author"/>
        </w:rPr>
      </w:pPr>
      <w:ins w:id="5915" w:author="Author">
        <w:del w:id="5916" w:author="Author">
          <w:r w:rsidDel="00A6137E">
            <w:delText>VISN – Parameter that allows users to search results by the VISN associated with a set of claims</w:delText>
          </w:r>
          <w:bookmarkStart w:id="5917" w:name="_Toc37696140"/>
          <w:bookmarkStart w:id="5918" w:name="_Toc47428062"/>
          <w:bookmarkEnd w:id="5917"/>
          <w:bookmarkEnd w:id="5918"/>
        </w:del>
      </w:ins>
    </w:p>
    <w:p w14:paraId="0B555DA0" w14:textId="3C9E104A" w:rsidR="00B8769A" w:rsidDel="00A6137E" w:rsidRDefault="00B8769A" w:rsidP="00E8623F">
      <w:pPr>
        <w:pStyle w:val="BodyText"/>
        <w:numPr>
          <w:ilvl w:val="0"/>
          <w:numId w:val="40"/>
        </w:numPr>
        <w:rPr>
          <w:ins w:id="5919" w:author="Author"/>
          <w:del w:id="5920" w:author="Author"/>
        </w:rPr>
      </w:pPr>
      <w:ins w:id="5921" w:author="Author">
        <w:del w:id="5922" w:author="Author">
          <w:r w:rsidDel="00A6137E">
            <w:delText>Provider TIN – Parameter that allows users to search results by a provider’s Tax Identifier Number</w:delText>
          </w:r>
          <w:bookmarkStart w:id="5923" w:name="_Toc37696141"/>
          <w:bookmarkStart w:id="5924" w:name="_Toc47428063"/>
          <w:bookmarkEnd w:id="5923"/>
          <w:bookmarkEnd w:id="5924"/>
        </w:del>
      </w:ins>
    </w:p>
    <w:p w14:paraId="64F56870" w14:textId="1A413B50" w:rsidR="00B8769A" w:rsidDel="00A6137E" w:rsidRDefault="00B8769A" w:rsidP="00E8623F">
      <w:pPr>
        <w:pStyle w:val="BodyText"/>
        <w:numPr>
          <w:ilvl w:val="0"/>
          <w:numId w:val="40"/>
        </w:numPr>
        <w:rPr>
          <w:ins w:id="5925" w:author="Author"/>
          <w:del w:id="5926" w:author="Author"/>
        </w:rPr>
      </w:pPr>
      <w:ins w:id="5927" w:author="Author">
        <w:del w:id="5928" w:author="Author">
          <w:r w:rsidDel="00A6137E">
            <w:delText>Provider NPI – Parameter that allows users to search results by a provider’s National Provider Identifier</w:delText>
          </w:r>
          <w:bookmarkStart w:id="5929" w:name="_Toc37696142"/>
          <w:bookmarkStart w:id="5930" w:name="_Toc47428064"/>
          <w:bookmarkEnd w:id="5929"/>
          <w:bookmarkEnd w:id="5930"/>
        </w:del>
      </w:ins>
    </w:p>
    <w:p w14:paraId="35B47C10" w14:textId="6972921F" w:rsidR="00B8769A" w:rsidDel="00A6137E" w:rsidRDefault="00B8769A" w:rsidP="00E8623F">
      <w:pPr>
        <w:pStyle w:val="BodyText"/>
        <w:numPr>
          <w:ilvl w:val="0"/>
          <w:numId w:val="40"/>
        </w:numPr>
        <w:rPr>
          <w:ins w:id="5931" w:author="Author"/>
          <w:del w:id="5932" w:author="Author"/>
        </w:rPr>
      </w:pPr>
      <w:ins w:id="5933" w:author="Author">
        <w:del w:id="5934" w:author="Author">
          <w:r w:rsidDel="00A6137E">
            <w:delText>Start Date – The beginning of the date range for which the results shall be filtered</w:delText>
          </w:r>
          <w:bookmarkStart w:id="5935" w:name="_Toc37696143"/>
          <w:bookmarkStart w:id="5936" w:name="_Toc47428065"/>
          <w:bookmarkEnd w:id="5935"/>
          <w:bookmarkEnd w:id="5936"/>
        </w:del>
      </w:ins>
    </w:p>
    <w:p w14:paraId="68083073" w14:textId="58C51373" w:rsidR="00B8769A" w:rsidDel="00A6137E" w:rsidRDefault="00B8769A" w:rsidP="00E8623F">
      <w:pPr>
        <w:pStyle w:val="BodyText"/>
        <w:numPr>
          <w:ilvl w:val="0"/>
          <w:numId w:val="40"/>
        </w:numPr>
        <w:rPr>
          <w:ins w:id="5937" w:author="Author"/>
          <w:del w:id="5938" w:author="Author"/>
        </w:rPr>
      </w:pPr>
      <w:ins w:id="5939" w:author="Author">
        <w:del w:id="5940" w:author="Author">
          <w:r w:rsidDel="00A6137E">
            <w:delText>End Date – The end of the date range for which the results shall be filtered</w:delText>
          </w:r>
          <w:bookmarkStart w:id="5941" w:name="_Toc37696144"/>
          <w:bookmarkStart w:id="5942" w:name="_Toc47428066"/>
          <w:bookmarkEnd w:id="5941"/>
          <w:bookmarkEnd w:id="5942"/>
        </w:del>
      </w:ins>
    </w:p>
    <w:p w14:paraId="1D37A64A" w14:textId="7671CD02" w:rsidR="00B8769A" w:rsidRPr="00DD20F9" w:rsidDel="00A6137E" w:rsidRDefault="00B8769A" w:rsidP="00E8623F">
      <w:pPr>
        <w:pStyle w:val="BodyText"/>
        <w:numPr>
          <w:ilvl w:val="0"/>
          <w:numId w:val="40"/>
        </w:numPr>
        <w:rPr>
          <w:ins w:id="5943" w:author="Author"/>
          <w:del w:id="5944" w:author="Author"/>
          <w:b/>
        </w:rPr>
      </w:pPr>
      <w:ins w:id="5945" w:author="Author">
        <w:del w:id="5946" w:author="Author">
          <w:r w:rsidDel="00A6137E">
            <w:delText>Station(s) – Parameter for the identifier of the station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5947" w:name="_Toc37696145"/>
          <w:bookmarkStart w:id="5948" w:name="_Toc47428067"/>
          <w:bookmarkEnd w:id="5947"/>
          <w:bookmarkEnd w:id="5948"/>
        </w:del>
      </w:ins>
    </w:p>
    <w:p w14:paraId="7AF317AE" w14:textId="325CB242" w:rsidR="00B8769A" w:rsidRPr="004245D3" w:rsidDel="00A6137E" w:rsidRDefault="00B8769A" w:rsidP="00E8623F">
      <w:pPr>
        <w:pStyle w:val="BodyText"/>
        <w:numPr>
          <w:ilvl w:val="1"/>
          <w:numId w:val="40"/>
        </w:numPr>
        <w:rPr>
          <w:ins w:id="5949" w:author="Author"/>
          <w:del w:id="5950" w:author="Author"/>
          <w:b/>
        </w:rPr>
      </w:pPr>
      <w:ins w:id="5951" w:author="Author">
        <w:del w:id="5952" w:author="Author">
          <w:r w:rsidDel="00A6137E">
            <w:delText>Select All – Selects all stations to which that user has access</w:delText>
          </w:r>
          <w:bookmarkStart w:id="5953" w:name="_Toc37696146"/>
          <w:bookmarkStart w:id="5954" w:name="_Toc47428068"/>
          <w:bookmarkEnd w:id="5953"/>
          <w:bookmarkEnd w:id="5954"/>
        </w:del>
      </w:ins>
    </w:p>
    <w:p w14:paraId="5AE07442" w14:textId="42039E36" w:rsidR="00B8769A" w:rsidRPr="00DE3D79" w:rsidDel="00A6137E" w:rsidRDefault="00B8769A" w:rsidP="00E8623F">
      <w:pPr>
        <w:pStyle w:val="BodyText"/>
        <w:numPr>
          <w:ilvl w:val="1"/>
          <w:numId w:val="40"/>
        </w:numPr>
        <w:rPr>
          <w:ins w:id="5955" w:author="Author"/>
          <w:del w:id="5956" w:author="Author"/>
          <w:b/>
        </w:rPr>
      </w:pPr>
      <w:ins w:id="5957" w:author="Author">
        <w:del w:id="5958" w:author="Author">
          <w:r w:rsidDel="00A6137E">
            <w:delText>Clear All – Removes all stations from selection</w:delText>
          </w:r>
          <w:bookmarkStart w:id="5959" w:name="_Toc37696147"/>
          <w:bookmarkStart w:id="5960" w:name="_Toc47428069"/>
          <w:bookmarkEnd w:id="5959"/>
          <w:bookmarkEnd w:id="5960"/>
        </w:del>
      </w:ins>
    </w:p>
    <w:p w14:paraId="6FD8E02A" w14:textId="6E6D6726" w:rsidR="00B8769A" w:rsidRPr="004245D3" w:rsidDel="00A6137E" w:rsidRDefault="00B8769A" w:rsidP="00B8769A">
      <w:pPr>
        <w:pStyle w:val="BodyText"/>
        <w:rPr>
          <w:ins w:id="5961" w:author="Author"/>
          <w:del w:id="5962" w:author="Author"/>
          <w:b/>
        </w:rPr>
      </w:pPr>
      <w:ins w:id="5963" w:author="Author">
        <w:del w:id="5964" w:author="Author">
          <w:r w:rsidRPr="004245D3" w:rsidDel="00A6137E">
            <w:rPr>
              <w:b/>
            </w:rPr>
            <w:delText>Buttons:</w:delText>
          </w:r>
          <w:bookmarkStart w:id="5965" w:name="_Toc37696148"/>
          <w:bookmarkStart w:id="5966" w:name="_Toc47428070"/>
          <w:bookmarkEnd w:id="5965"/>
          <w:bookmarkEnd w:id="5966"/>
        </w:del>
      </w:ins>
    </w:p>
    <w:p w14:paraId="6E1CA371" w14:textId="08BECCDB" w:rsidR="00B8769A" w:rsidRPr="00FF276A" w:rsidDel="00A6137E" w:rsidRDefault="00B8769A" w:rsidP="00E8623F">
      <w:pPr>
        <w:pStyle w:val="BodyText"/>
        <w:numPr>
          <w:ilvl w:val="0"/>
          <w:numId w:val="40"/>
        </w:numPr>
        <w:rPr>
          <w:ins w:id="5967" w:author="Author"/>
          <w:del w:id="5968" w:author="Author"/>
          <w:b/>
        </w:rPr>
      </w:pPr>
      <w:ins w:id="5969" w:author="Author">
        <w:del w:id="5970" w:author="Author">
          <w:r w:rsidDel="00A6137E">
            <w:delText xml:space="preserve">Generate – Creates the report in the selected format per the indicated parameters. </w:delText>
          </w:r>
          <w:bookmarkStart w:id="5971" w:name="_Toc37696149"/>
          <w:bookmarkStart w:id="5972" w:name="_Toc47428071"/>
          <w:bookmarkEnd w:id="5971"/>
          <w:bookmarkEnd w:id="5972"/>
        </w:del>
      </w:ins>
    </w:p>
    <w:p w14:paraId="5BB70D60" w14:textId="295B37FB" w:rsidR="00B8769A" w:rsidRPr="00FF276A" w:rsidDel="00A6137E" w:rsidRDefault="00B8769A" w:rsidP="00E8623F">
      <w:pPr>
        <w:pStyle w:val="BodyText"/>
        <w:numPr>
          <w:ilvl w:val="0"/>
          <w:numId w:val="40"/>
        </w:numPr>
        <w:rPr>
          <w:ins w:id="5973" w:author="Author"/>
          <w:del w:id="5974" w:author="Author"/>
        </w:rPr>
      </w:pPr>
      <w:ins w:id="5975" w:author="Author">
        <w:del w:id="5976" w:author="Author">
          <w:r w:rsidRPr="00FF276A" w:rsidDel="00A6137E">
            <w:delText xml:space="preserve">Explain Wildcards - </w:delText>
          </w:r>
          <w:bookmarkStart w:id="5977" w:name="_Toc37696150"/>
          <w:bookmarkStart w:id="5978" w:name="_Toc47428072"/>
          <w:bookmarkEnd w:id="5977"/>
          <w:bookmarkEnd w:id="5978"/>
        </w:del>
      </w:ins>
    </w:p>
    <w:p w14:paraId="1889084D" w14:textId="4F4C8FA2" w:rsidR="00B8769A" w:rsidRPr="004245D3" w:rsidDel="00A6137E" w:rsidRDefault="00B8769A" w:rsidP="00B8769A">
      <w:pPr>
        <w:pStyle w:val="BodyText"/>
        <w:rPr>
          <w:ins w:id="5979" w:author="Author"/>
          <w:del w:id="5980" w:author="Author"/>
          <w:b/>
        </w:rPr>
      </w:pPr>
      <w:ins w:id="5981" w:author="Author">
        <w:del w:id="5982" w:author="Author">
          <w:r w:rsidDel="00A6137E">
            <w:rPr>
              <w:b/>
            </w:rPr>
            <w:delText>Header:</w:delText>
          </w:r>
          <w:bookmarkStart w:id="5983" w:name="_Toc37696151"/>
          <w:bookmarkStart w:id="5984" w:name="_Toc47428073"/>
          <w:bookmarkEnd w:id="5983"/>
          <w:bookmarkEnd w:id="5984"/>
        </w:del>
      </w:ins>
    </w:p>
    <w:p w14:paraId="5C101F14" w14:textId="1396FEFA" w:rsidR="00B8769A" w:rsidDel="00A6137E" w:rsidRDefault="00B8769A" w:rsidP="00E8623F">
      <w:pPr>
        <w:pStyle w:val="BodyText"/>
        <w:numPr>
          <w:ilvl w:val="0"/>
          <w:numId w:val="40"/>
        </w:numPr>
        <w:rPr>
          <w:ins w:id="5985" w:author="Author"/>
          <w:del w:id="5986" w:author="Author"/>
        </w:rPr>
      </w:pPr>
      <w:ins w:id="5987" w:author="Author">
        <w:del w:id="5988" w:author="Author">
          <w:r w:rsidDel="00A6137E">
            <w:delText>Patient Control # – Column header for the numerical identifier of the claim patient</w:delText>
          </w:r>
          <w:bookmarkStart w:id="5989" w:name="_Toc37696152"/>
          <w:bookmarkStart w:id="5990" w:name="_Toc47428074"/>
          <w:bookmarkEnd w:id="5989"/>
          <w:bookmarkEnd w:id="5990"/>
        </w:del>
      </w:ins>
    </w:p>
    <w:p w14:paraId="02109F40" w14:textId="487EA8AE" w:rsidR="005974F4" w:rsidDel="00A6137E" w:rsidRDefault="005974F4" w:rsidP="00E8623F">
      <w:pPr>
        <w:pStyle w:val="BodyText"/>
        <w:numPr>
          <w:ilvl w:val="0"/>
          <w:numId w:val="40"/>
        </w:numPr>
        <w:rPr>
          <w:ins w:id="5991" w:author="Author"/>
          <w:del w:id="5992" w:author="Author"/>
        </w:rPr>
      </w:pPr>
      <w:ins w:id="5993" w:author="Author">
        <w:del w:id="5994" w:author="Author">
          <w:r w:rsidDel="00A6137E">
            <w:delText>Internal Control HAC PDI Number CHAMPVA</w:delText>
          </w:r>
          <w:r w:rsidR="00B8769A" w:rsidDel="00A6137E">
            <w:delText>F</w:delText>
          </w:r>
          <w:r w:rsidDel="00A6137E">
            <w:delText xml:space="preserve"> – Associated claim’s PDI number</w:delText>
          </w:r>
          <w:bookmarkStart w:id="5995" w:name="_Toc37696153"/>
          <w:bookmarkStart w:id="5996" w:name="_Toc47428075"/>
          <w:bookmarkEnd w:id="5995"/>
          <w:bookmarkEnd w:id="5996"/>
        </w:del>
      </w:ins>
    </w:p>
    <w:p w14:paraId="71852970" w14:textId="7ED84EB3" w:rsidR="00B8769A" w:rsidDel="00A6137E" w:rsidRDefault="005974F4" w:rsidP="00E8623F">
      <w:pPr>
        <w:pStyle w:val="BodyText"/>
        <w:numPr>
          <w:ilvl w:val="0"/>
          <w:numId w:val="40"/>
        </w:numPr>
        <w:rPr>
          <w:ins w:id="5997" w:author="Author"/>
          <w:del w:id="5998" w:author="Author"/>
        </w:rPr>
      </w:pPr>
      <w:ins w:id="5999" w:author="Author">
        <w:del w:id="6000" w:author="Author">
          <w:r w:rsidDel="00A6137E">
            <w:delText>F</w:delText>
          </w:r>
          <w:r w:rsidR="00B8769A" w:rsidDel="00A6137E">
            <w:delText>PPS Claim Number – Column header for the numerical identifier of the FPPS claim</w:delText>
          </w:r>
          <w:bookmarkStart w:id="6001" w:name="_Toc37696154"/>
          <w:bookmarkStart w:id="6002" w:name="_Toc47428076"/>
          <w:bookmarkEnd w:id="6001"/>
          <w:bookmarkEnd w:id="6002"/>
        </w:del>
      </w:ins>
    </w:p>
    <w:p w14:paraId="1C93B277" w14:textId="1B6B7872" w:rsidR="00B8769A" w:rsidDel="00A6137E" w:rsidRDefault="00B8769A" w:rsidP="00E8623F">
      <w:pPr>
        <w:pStyle w:val="BodyText"/>
        <w:numPr>
          <w:ilvl w:val="0"/>
          <w:numId w:val="40"/>
        </w:numPr>
        <w:rPr>
          <w:ins w:id="6003" w:author="Author"/>
          <w:del w:id="6004" w:author="Author"/>
        </w:rPr>
      </w:pPr>
      <w:ins w:id="6005" w:author="Author">
        <w:del w:id="6006" w:author="Author">
          <w:r w:rsidDel="00A6137E">
            <w:delText>CCD+ Effective Date – Column header for the</w:delText>
          </w:r>
          <w:r w:rsidR="005974F4" w:rsidDel="00A6137E">
            <w:delText xml:space="preserve"> CCD+ effective date.</w:delText>
          </w:r>
          <w:bookmarkStart w:id="6007" w:name="_Toc37696155"/>
          <w:bookmarkStart w:id="6008" w:name="_Toc47428077"/>
          <w:bookmarkEnd w:id="6007"/>
          <w:bookmarkEnd w:id="6008"/>
        </w:del>
      </w:ins>
    </w:p>
    <w:p w14:paraId="69322D9C" w14:textId="757AC41A" w:rsidR="00B8769A" w:rsidDel="00A6137E" w:rsidRDefault="00B8769A" w:rsidP="00E8623F">
      <w:pPr>
        <w:pStyle w:val="BodyText"/>
        <w:numPr>
          <w:ilvl w:val="0"/>
          <w:numId w:val="40"/>
        </w:numPr>
        <w:rPr>
          <w:ins w:id="6009" w:author="Author"/>
          <w:del w:id="6010" w:author="Author"/>
        </w:rPr>
      </w:pPr>
      <w:ins w:id="6011" w:author="Author">
        <w:del w:id="6012" w:author="Author">
          <w:r w:rsidDel="00A6137E">
            <w:delText xml:space="preserve">835 Creation Date – Column header for the </w:delText>
          </w:r>
          <w:r w:rsidR="005974F4" w:rsidDel="00A6137E">
            <w:delText>835’s creation date</w:delText>
          </w:r>
          <w:bookmarkStart w:id="6013" w:name="_Toc37696156"/>
          <w:bookmarkStart w:id="6014" w:name="_Toc47428078"/>
          <w:bookmarkEnd w:id="6013"/>
          <w:bookmarkEnd w:id="6014"/>
        </w:del>
      </w:ins>
    </w:p>
    <w:p w14:paraId="290E6F08" w14:textId="00DEBA0D" w:rsidR="005974F4" w:rsidDel="00A6137E" w:rsidRDefault="005974F4" w:rsidP="00E8623F">
      <w:pPr>
        <w:pStyle w:val="BodyText"/>
        <w:numPr>
          <w:ilvl w:val="0"/>
          <w:numId w:val="40"/>
        </w:numPr>
        <w:rPr>
          <w:ins w:id="6015" w:author="Author"/>
          <w:del w:id="6016" w:author="Author"/>
        </w:rPr>
      </w:pPr>
      <w:ins w:id="6017" w:author="Author">
        <w:del w:id="6018" w:author="Author">
          <w:r w:rsidDel="00A6137E">
            <w:delText>SSN – SSN of the patient for the claim</w:delText>
          </w:r>
          <w:bookmarkStart w:id="6019" w:name="_Toc37696157"/>
          <w:bookmarkStart w:id="6020" w:name="_Toc47428079"/>
          <w:bookmarkEnd w:id="6019"/>
          <w:bookmarkEnd w:id="6020"/>
        </w:del>
      </w:ins>
    </w:p>
    <w:p w14:paraId="450CA438" w14:textId="7EE0A1DD" w:rsidR="00B8769A" w:rsidDel="00A6137E" w:rsidRDefault="00B8769A" w:rsidP="00E8623F">
      <w:pPr>
        <w:pStyle w:val="BodyText"/>
        <w:numPr>
          <w:ilvl w:val="0"/>
          <w:numId w:val="40"/>
        </w:numPr>
        <w:rPr>
          <w:ins w:id="6021" w:author="Author"/>
          <w:del w:id="6022" w:author="Author"/>
        </w:rPr>
      </w:pPr>
      <w:ins w:id="6023" w:author="Author">
        <w:del w:id="6024" w:author="Author">
          <w:r w:rsidDel="00A6137E">
            <w:delText xml:space="preserve"># of Days – Column header for the </w:delText>
          </w:r>
          <w:bookmarkStart w:id="6025" w:name="_Toc37696158"/>
          <w:bookmarkStart w:id="6026" w:name="_Toc47428080"/>
          <w:bookmarkEnd w:id="6025"/>
          <w:bookmarkEnd w:id="6026"/>
        </w:del>
      </w:ins>
    </w:p>
    <w:p w14:paraId="1104DD6D" w14:textId="6442C22D" w:rsidR="00B8769A" w:rsidDel="00A6137E" w:rsidRDefault="00B8769A" w:rsidP="00E8623F">
      <w:pPr>
        <w:pStyle w:val="BodyText"/>
        <w:numPr>
          <w:ilvl w:val="0"/>
          <w:numId w:val="40"/>
        </w:numPr>
        <w:rPr>
          <w:ins w:id="6027" w:author="Author"/>
          <w:del w:id="6028" w:author="Author"/>
        </w:rPr>
      </w:pPr>
      <w:ins w:id="6029" w:author="Author">
        <w:del w:id="6030" w:author="Author">
          <w:r w:rsidDel="00A6137E">
            <w:delText>VISN Number – Column header for the VISN number to which the claim is assigned.</w:delText>
          </w:r>
          <w:bookmarkStart w:id="6031" w:name="_Toc37696159"/>
          <w:bookmarkStart w:id="6032" w:name="_Toc47428081"/>
          <w:bookmarkEnd w:id="6031"/>
          <w:bookmarkEnd w:id="6032"/>
        </w:del>
      </w:ins>
    </w:p>
    <w:p w14:paraId="02AF535A" w14:textId="6625848A" w:rsidR="00B8769A" w:rsidDel="00A6137E" w:rsidRDefault="00B8769A" w:rsidP="00E8623F">
      <w:pPr>
        <w:pStyle w:val="BodyText"/>
        <w:numPr>
          <w:ilvl w:val="0"/>
          <w:numId w:val="40"/>
        </w:numPr>
        <w:rPr>
          <w:ins w:id="6033" w:author="Author"/>
          <w:del w:id="6034" w:author="Author"/>
        </w:rPr>
      </w:pPr>
      <w:ins w:id="6035" w:author="Author">
        <w:del w:id="6036" w:author="Author">
          <w:r w:rsidDel="00A6137E">
            <w:delText>Station Number – Column header for the station to which the claim is assigned.</w:delText>
          </w:r>
          <w:bookmarkStart w:id="6037" w:name="_Toc37696160"/>
          <w:bookmarkStart w:id="6038" w:name="_Toc47428082"/>
          <w:bookmarkEnd w:id="6037"/>
          <w:bookmarkEnd w:id="6038"/>
        </w:del>
      </w:ins>
    </w:p>
    <w:p w14:paraId="4BF045E7" w14:textId="485A9479" w:rsidR="00B8769A" w:rsidDel="00A6137E" w:rsidRDefault="00B8769A" w:rsidP="0045212A">
      <w:pPr>
        <w:pStyle w:val="BodyText"/>
        <w:rPr>
          <w:ins w:id="6039" w:author="Author"/>
          <w:del w:id="6040" w:author="Author"/>
        </w:rPr>
      </w:pPr>
      <w:bookmarkStart w:id="6041" w:name="_Toc37696161"/>
      <w:bookmarkStart w:id="6042" w:name="_Toc47428083"/>
      <w:bookmarkEnd w:id="6041"/>
      <w:bookmarkEnd w:id="6042"/>
    </w:p>
    <w:p w14:paraId="542FB4FE" w14:textId="5AA28FF4" w:rsidR="002E136B" w:rsidDel="00B8769A" w:rsidRDefault="002E136B" w:rsidP="0045212A">
      <w:pPr>
        <w:pStyle w:val="BodyText"/>
        <w:rPr>
          <w:del w:id="6043" w:author="Author"/>
        </w:rPr>
      </w:pPr>
      <w:ins w:id="6044" w:author="Author">
        <w:del w:id="6045" w:author="Author">
          <w:r w:rsidDel="00B8769A">
            <w:delText>NOTE:  New figure</w:delText>
          </w:r>
        </w:del>
      </w:ins>
      <w:bookmarkStart w:id="6046" w:name="_Toc517681465"/>
      <w:bookmarkStart w:id="6047" w:name="_Toc517781915"/>
      <w:bookmarkStart w:id="6048" w:name="_Toc517783182"/>
      <w:bookmarkStart w:id="6049" w:name="_Toc37696162"/>
      <w:bookmarkStart w:id="6050" w:name="_Toc47428084"/>
      <w:bookmarkEnd w:id="6046"/>
      <w:bookmarkEnd w:id="6047"/>
      <w:bookmarkEnd w:id="6048"/>
      <w:bookmarkEnd w:id="6049"/>
      <w:bookmarkEnd w:id="6050"/>
    </w:p>
    <w:p w14:paraId="1ACADD83" w14:textId="2D0C65D4" w:rsidR="000911FB" w:rsidRPr="000911FB" w:rsidRDefault="00BC6B42" w:rsidP="000911FB">
      <w:pPr>
        <w:pStyle w:val="Heading2"/>
        <w:ind w:left="432" w:hanging="432"/>
      </w:pPr>
      <w:bookmarkStart w:id="6051" w:name="_Toc47428085"/>
      <w:bookmarkStart w:id="6052" w:name="_Hlk490831539"/>
      <w:r>
        <w:t>Create User Request Page</w:t>
      </w:r>
      <w:bookmarkEnd w:id="6051"/>
    </w:p>
    <w:p w14:paraId="2F9C9E46" w14:textId="5D8DB2BA" w:rsidR="00BC6B42" w:rsidDel="00B8769A" w:rsidRDefault="00BC6B42" w:rsidP="0045212A">
      <w:pPr>
        <w:pStyle w:val="BodyText"/>
        <w:keepNext/>
        <w:rPr>
          <w:del w:id="6053" w:author="Author"/>
        </w:rPr>
      </w:pPr>
      <w:del w:id="6054" w:author="Author">
        <w:r w:rsidDel="00B8769A">
          <w:rPr>
            <w:noProof/>
          </w:rPr>
          <w:drawing>
            <wp:inline distT="0" distB="0" distL="0" distR="0" wp14:anchorId="23417153" wp14:editId="0FE97DFE">
              <wp:extent cx="5943600" cy="3172968"/>
              <wp:effectExtent l="19050" t="19050" r="19050"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8750" t="22563" r="19712" b="17366"/>
                      <a:stretch/>
                    </pic:blipFill>
                    <pic:spPr bwMode="auto">
                      <a:xfrm>
                        <a:off x="0" y="0"/>
                        <a:ext cx="5943600" cy="31729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p>
    <w:p w14:paraId="0E328A97" w14:textId="4D23B1FE" w:rsidR="00613FF9" w:rsidRDefault="00613FF9" w:rsidP="00613FF9">
      <w:pPr>
        <w:pStyle w:val="Caption"/>
      </w:pPr>
      <w:bookmarkStart w:id="6055" w:name="_Toc47423406"/>
      <w:r>
        <w:t xml:space="preserve">Figure </w:t>
      </w:r>
      <w:fldSimple w:instr=" SEQ Figure \* ARABIC ">
        <w:r>
          <w:rPr>
            <w:noProof/>
          </w:rPr>
          <w:t>19</w:t>
        </w:r>
      </w:fldSimple>
      <w:r>
        <w:t xml:space="preserve">: </w:t>
      </w:r>
      <w:r w:rsidRPr="00A8025B">
        <w:t>Create User Request Page</w:t>
      </w:r>
      <w:bookmarkEnd w:id="6055"/>
    </w:p>
    <w:p w14:paraId="1AB2D38D" w14:textId="2B24535C" w:rsidR="00CC07E5" w:rsidRDefault="00566E65" w:rsidP="00613FF9">
      <w:pPr>
        <w:pStyle w:val="BodyText"/>
        <w:jc w:val="center"/>
        <w:rPr>
          <w:ins w:id="6056" w:author="Author"/>
        </w:rPr>
      </w:pPr>
      <w:r>
        <w:rPr>
          <w:noProof/>
        </w:rPr>
        <w:drawing>
          <wp:inline distT="0" distB="0" distL="0" distR="0" wp14:anchorId="2B9EC6D1" wp14:editId="57EE0CB7">
            <wp:extent cx="5943600" cy="3520440"/>
            <wp:effectExtent l="19050" t="19050" r="19050" b="22860"/>
            <wp:docPr id="231" name="Picture 231" descr="This figure depicts the FPPS User Administration / Create User Request Page. The Create User Request page allows a user to request the creation of a new user account with access to the FPPS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520440"/>
                    </a:xfrm>
                    <a:prstGeom prst="rect">
                      <a:avLst/>
                    </a:prstGeom>
                    <a:ln>
                      <a:solidFill>
                        <a:schemeClr val="tx1"/>
                      </a:solidFill>
                    </a:ln>
                  </pic:spPr>
                </pic:pic>
              </a:graphicData>
            </a:graphic>
          </wp:inline>
        </w:drawing>
      </w:r>
    </w:p>
    <w:p w14:paraId="4DDD8B75" w14:textId="77777777" w:rsidR="00BC6B42" w:rsidRDefault="00BC6B42" w:rsidP="0045212A">
      <w:pPr>
        <w:pStyle w:val="BodyText"/>
      </w:pPr>
      <w:r>
        <w:t>The Create User Request page allows a user to request the creation of a new user account with access to the FPPS application. This request is routed to the FPPS Administration group email address and will appear under the Search User Request page (</w:t>
      </w:r>
      <w:r>
        <w:rPr>
          <w:b/>
          <w:i/>
        </w:rPr>
        <w:t xml:space="preserve">see section </w:t>
      </w:r>
      <w:r w:rsidRPr="00783FE2">
        <w:rPr>
          <w:b/>
          <w:i/>
          <w:color w:val="548DD4" w:themeColor="text2" w:themeTint="99"/>
          <w:u w:val="single"/>
        </w:rPr>
        <w:fldChar w:fldCharType="begin"/>
      </w:r>
      <w:r w:rsidRPr="00783FE2">
        <w:rPr>
          <w:b/>
          <w:i/>
          <w:color w:val="548DD4" w:themeColor="text2" w:themeTint="99"/>
          <w:u w:val="single"/>
        </w:rPr>
        <w:instrText xml:space="preserve"> REF _Ref501376978 \h  \* MERGEFORMAT </w:instrText>
      </w:r>
      <w:r w:rsidRPr="00783FE2">
        <w:rPr>
          <w:b/>
          <w:i/>
          <w:color w:val="548DD4" w:themeColor="text2" w:themeTint="99"/>
          <w:u w:val="single"/>
        </w:rPr>
      </w:r>
      <w:r w:rsidRPr="00783FE2">
        <w:rPr>
          <w:b/>
          <w:i/>
          <w:color w:val="548DD4" w:themeColor="text2" w:themeTint="99"/>
          <w:u w:val="single"/>
        </w:rPr>
        <w:fldChar w:fldCharType="separate"/>
      </w:r>
      <w:r w:rsidRPr="00783FE2">
        <w:rPr>
          <w:b/>
          <w:i/>
          <w:color w:val="548DD4" w:themeColor="text2" w:themeTint="99"/>
          <w:u w:val="single"/>
        </w:rPr>
        <w:t>Search User Request Page</w:t>
      </w:r>
      <w:r w:rsidRPr="00783FE2">
        <w:rPr>
          <w:b/>
          <w:i/>
          <w:color w:val="548DD4" w:themeColor="text2" w:themeTint="99"/>
          <w:u w:val="single"/>
        </w:rPr>
        <w:fldChar w:fldCharType="end"/>
      </w:r>
      <w:r w:rsidRPr="00783FE2">
        <w:rPr>
          <w:b/>
          <w:i/>
        </w:rPr>
        <w:t>).</w:t>
      </w:r>
    </w:p>
    <w:p w14:paraId="5F4C3E1F" w14:textId="77777777" w:rsidR="00BC6B42" w:rsidRDefault="00BC6B42" w:rsidP="0045212A">
      <w:pPr>
        <w:pStyle w:val="BodyText"/>
      </w:pPr>
      <w:r>
        <w:t>This page includes assignment and removal buttons (Assign All, Assign, Remove, and Remove All) for the user to select requested entries from the Available Roles section to the Request These Roles section, and from the Available Facilities section to the Request These Facilities section. At submission of the Create User Request form, selections in the Requested Roles and Facilities sections will indicate to the FPPS Administration group the roles to be assigned to this user at creation.</w:t>
      </w:r>
    </w:p>
    <w:p w14:paraId="0AF81A89" w14:textId="77777777" w:rsidR="00BC6B42" w:rsidRDefault="00BC6B42" w:rsidP="00E8623F">
      <w:pPr>
        <w:pStyle w:val="BodyText"/>
        <w:numPr>
          <w:ilvl w:val="0"/>
          <w:numId w:val="30"/>
        </w:numPr>
      </w:pPr>
      <w:r w:rsidRPr="00613FF9">
        <w:rPr>
          <w:b/>
          <w:bCs/>
        </w:rPr>
        <w:t>Assign All</w:t>
      </w:r>
      <w:r>
        <w:t xml:space="preserve"> </w:t>
      </w:r>
      <w:r>
        <w:softHyphen/>
        <w:t>– Move all entries from the Available Roles section to the Request These Roles section, and from the Available Facilities section to the Request These Facilities section.</w:t>
      </w:r>
    </w:p>
    <w:p w14:paraId="6B1EA321" w14:textId="77777777" w:rsidR="00BC6B42" w:rsidRDefault="00BC6B42" w:rsidP="00E8623F">
      <w:pPr>
        <w:pStyle w:val="BodyText"/>
        <w:numPr>
          <w:ilvl w:val="0"/>
          <w:numId w:val="30"/>
        </w:numPr>
      </w:pPr>
      <w:r w:rsidRPr="00613FF9">
        <w:rPr>
          <w:b/>
          <w:bCs/>
        </w:rPr>
        <w:t>Assign</w:t>
      </w:r>
      <w:r>
        <w:t xml:space="preserve"> – Move the selected entry from the Available Roles section to the Request These Roles section, and from the Available Facilities section to the Request These Facilities section.</w:t>
      </w:r>
    </w:p>
    <w:p w14:paraId="11650D05" w14:textId="77777777" w:rsidR="00BC6B42" w:rsidRDefault="00BC6B42" w:rsidP="00E8623F">
      <w:pPr>
        <w:pStyle w:val="BodyText"/>
        <w:numPr>
          <w:ilvl w:val="0"/>
          <w:numId w:val="30"/>
        </w:numPr>
      </w:pPr>
      <w:r w:rsidRPr="00613FF9">
        <w:rPr>
          <w:b/>
          <w:bCs/>
        </w:rPr>
        <w:t xml:space="preserve">Remove </w:t>
      </w:r>
      <w:r>
        <w:t>– Move the selected entry from the Available Roles section to the Request These Roles section, and from the Available Facilities section to the Request These Facilities section.</w:t>
      </w:r>
    </w:p>
    <w:p w14:paraId="6CB13F2C" w14:textId="77777777" w:rsidR="00BC6B42" w:rsidRDefault="00BC6B42" w:rsidP="00E8623F">
      <w:pPr>
        <w:pStyle w:val="BodyText"/>
        <w:numPr>
          <w:ilvl w:val="0"/>
          <w:numId w:val="30"/>
        </w:numPr>
      </w:pPr>
      <w:r w:rsidRPr="00613FF9">
        <w:rPr>
          <w:b/>
          <w:bCs/>
        </w:rPr>
        <w:lastRenderedPageBreak/>
        <w:t>Remove All</w:t>
      </w:r>
      <w:r>
        <w:t xml:space="preserve"> – Move all entries from the Available Roles section to the Request These Roles section, and from the Available Facilities section to the Request These Facilities section.</w:t>
      </w:r>
    </w:p>
    <w:p w14:paraId="0AE8EF5C" w14:textId="77777777" w:rsidR="00BC6B42" w:rsidRDefault="00BC6B42" w:rsidP="0045212A">
      <w:pPr>
        <w:pStyle w:val="BodyText"/>
      </w:pPr>
      <w:r>
        <w:t>Once the user enters all the required field data, clicking the “Submit Request” button creates the Create User Request, communicates the request to FPPS Administration, places the request into the Search User Request queue, and displays a Create User Request success message.</w:t>
      </w:r>
    </w:p>
    <w:p w14:paraId="3F8C79B2" w14:textId="77777777" w:rsidR="00BC6B42" w:rsidRPr="00F3132B" w:rsidRDefault="00BC6B42" w:rsidP="0045212A">
      <w:pPr>
        <w:pStyle w:val="BodyText"/>
      </w:pPr>
      <w:r w:rsidRPr="00F3132B">
        <w:t xml:space="preserve">The </w:t>
      </w:r>
      <w:r>
        <w:t>Create User Request data</w:t>
      </w:r>
      <w:r w:rsidRPr="00F3132B">
        <w:t xml:space="preserve"> parameters </w:t>
      </w:r>
      <w:r>
        <w:t>include the following fields</w:t>
      </w:r>
      <w:r w:rsidRPr="00F3132B">
        <w:t>:</w:t>
      </w:r>
    </w:p>
    <w:p w14:paraId="0B258745" w14:textId="77777777" w:rsidR="00BC6B42" w:rsidRDefault="00BC6B42" w:rsidP="00E8623F">
      <w:pPr>
        <w:pStyle w:val="BodyText"/>
        <w:numPr>
          <w:ilvl w:val="0"/>
          <w:numId w:val="27"/>
        </w:numPr>
      </w:pPr>
      <w:r w:rsidRPr="00613FF9">
        <w:rPr>
          <w:b/>
          <w:bCs/>
        </w:rPr>
        <w:t>Windows NT Name</w:t>
      </w:r>
      <w:r>
        <w:t xml:space="preserve"> – Required – The Windows NT account name of the user who will receive the account.</w:t>
      </w:r>
    </w:p>
    <w:p w14:paraId="39C3213B" w14:textId="77777777" w:rsidR="00BC6B42" w:rsidRDefault="00BC6B42" w:rsidP="00E8623F">
      <w:pPr>
        <w:pStyle w:val="BodyText"/>
        <w:numPr>
          <w:ilvl w:val="0"/>
          <w:numId w:val="27"/>
        </w:numPr>
      </w:pPr>
      <w:r w:rsidRPr="00613FF9">
        <w:rPr>
          <w:b/>
          <w:bCs/>
        </w:rPr>
        <w:t>First Name</w:t>
      </w:r>
      <w:r>
        <w:t xml:space="preserve"> – Required – First name of the user who will receive the account.</w:t>
      </w:r>
    </w:p>
    <w:p w14:paraId="0DDEB2FF" w14:textId="77777777" w:rsidR="00BC6B42" w:rsidRDefault="00BC6B42" w:rsidP="00E8623F">
      <w:pPr>
        <w:pStyle w:val="BodyText"/>
        <w:numPr>
          <w:ilvl w:val="0"/>
          <w:numId w:val="27"/>
        </w:numPr>
      </w:pPr>
      <w:r w:rsidRPr="00613FF9">
        <w:rPr>
          <w:b/>
          <w:bCs/>
        </w:rPr>
        <w:t>Middle Name</w:t>
      </w:r>
      <w:r>
        <w:t xml:space="preserve"> – Middle name of the user who will receive the account.</w:t>
      </w:r>
    </w:p>
    <w:p w14:paraId="33859CF5" w14:textId="77777777" w:rsidR="00BC6B42" w:rsidRDefault="00BC6B42" w:rsidP="00E8623F">
      <w:pPr>
        <w:pStyle w:val="BodyText"/>
        <w:numPr>
          <w:ilvl w:val="0"/>
          <w:numId w:val="27"/>
        </w:numPr>
      </w:pPr>
      <w:r w:rsidRPr="00613FF9">
        <w:rPr>
          <w:b/>
          <w:bCs/>
        </w:rPr>
        <w:t>Last Name</w:t>
      </w:r>
      <w:r>
        <w:t xml:space="preserve"> – Required – Last name of the user who will receive the account.</w:t>
      </w:r>
    </w:p>
    <w:p w14:paraId="27E31EF3" w14:textId="77777777" w:rsidR="00BC6B42" w:rsidRDefault="00BC6B42" w:rsidP="00E8623F">
      <w:pPr>
        <w:pStyle w:val="BodyText"/>
        <w:numPr>
          <w:ilvl w:val="0"/>
          <w:numId w:val="27"/>
        </w:numPr>
      </w:pPr>
      <w:r w:rsidRPr="00613FF9">
        <w:rPr>
          <w:b/>
          <w:bCs/>
        </w:rPr>
        <w:t xml:space="preserve">Phone </w:t>
      </w:r>
      <w:r>
        <w:t>–Phone number of the user who will receive the account.</w:t>
      </w:r>
    </w:p>
    <w:p w14:paraId="4F270FBE" w14:textId="77777777" w:rsidR="00BC6B42" w:rsidRDefault="00BC6B42" w:rsidP="00E8623F">
      <w:pPr>
        <w:pStyle w:val="BodyText"/>
        <w:numPr>
          <w:ilvl w:val="0"/>
          <w:numId w:val="27"/>
        </w:numPr>
      </w:pPr>
      <w:r w:rsidRPr="00613FF9">
        <w:rPr>
          <w:b/>
          <w:bCs/>
        </w:rPr>
        <w:t>Email</w:t>
      </w:r>
      <w:r>
        <w:t xml:space="preserve"> – Email address of the user who will receive the account.</w:t>
      </w:r>
    </w:p>
    <w:p w14:paraId="2893C018" w14:textId="77777777" w:rsidR="00BC6B42" w:rsidRDefault="00BC6B42" w:rsidP="00E8623F">
      <w:pPr>
        <w:pStyle w:val="BodyText"/>
        <w:numPr>
          <w:ilvl w:val="0"/>
          <w:numId w:val="27"/>
        </w:numPr>
      </w:pPr>
      <w:r w:rsidRPr="00613FF9">
        <w:rPr>
          <w:b/>
          <w:bCs/>
        </w:rPr>
        <w:t>Available Roles</w:t>
      </w:r>
      <w:r>
        <w:t xml:space="preserve"> – A list of all possible FPPS application security roles which are available to select for the user who will receive the account.</w:t>
      </w:r>
    </w:p>
    <w:p w14:paraId="473D2AEA" w14:textId="77777777" w:rsidR="00BC6B42" w:rsidRDefault="00BC6B42" w:rsidP="00E8623F">
      <w:pPr>
        <w:pStyle w:val="BodyText"/>
        <w:numPr>
          <w:ilvl w:val="0"/>
          <w:numId w:val="27"/>
        </w:numPr>
      </w:pPr>
      <w:r w:rsidRPr="00613FF9">
        <w:rPr>
          <w:b/>
          <w:bCs/>
        </w:rPr>
        <w:t>Request These Roles</w:t>
      </w:r>
      <w:r>
        <w:t xml:space="preserve"> – A list of FPPS application security roles which have been added for the user who will receive the account.</w:t>
      </w:r>
    </w:p>
    <w:p w14:paraId="10A436D1" w14:textId="77777777" w:rsidR="00BC6B42" w:rsidRDefault="00BC6B42" w:rsidP="00E8623F">
      <w:pPr>
        <w:pStyle w:val="BodyText"/>
        <w:numPr>
          <w:ilvl w:val="0"/>
          <w:numId w:val="27"/>
        </w:numPr>
      </w:pPr>
      <w:r w:rsidRPr="00613FF9">
        <w:rPr>
          <w:b/>
          <w:bCs/>
        </w:rPr>
        <w:t>Availability Facilities</w:t>
      </w:r>
      <w:r>
        <w:t xml:space="preserve"> – A list of all possible VISN/station facilities which are available to select for the user who will receive the account.</w:t>
      </w:r>
    </w:p>
    <w:p w14:paraId="06D7A14F" w14:textId="0A8E03FB" w:rsidR="00613FF9" w:rsidRDefault="00BC6B42" w:rsidP="00E8623F">
      <w:pPr>
        <w:pStyle w:val="BodyText"/>
        <w:numPr>
          <w:ilvl w:val="0"/>
          <w:numId w:val="27"/>
        </w:numPr>
      </w:pPr>
      <w:r w:rsidRPr="00613FF9">
        <w:rPr>
          <w:b/>
          <w:bCs/>
        </w:rPr>
        <w:t>Request These Facilities</w:t>
      </w:r>
      <w:r>
        <w:t xml:space="preserve"> – A list of VISN/station facilities which have been added for the user who will receive the account.</w:t>
      </w:r>
    </w:p>
    <w:p w14:paraId="053B58E7" w14:textId="77777777" w:rsidR="00613FF9" w:rsidRDefault="00613FF9">
      <w:pPr>
        <w:spacing w:before="0" w:after="0"/>
      </w:pPr>
      <w:r>
        <w:br w:type="page"/>
      </w:r>
    </w:p>
    <w:p w14:paraId="1953FBB7" w14:textId="77777777" w:rsidR="00BC6B42" w:rsidDel="003425EE" w:rsidRDefault="00BC6B42" w:rsidP="003425EE">
      <w:pPr>
        <w:pStyle w:val="Heading2"/>
        <w:numPr>
          <w:ilvl w:val="0"/>
          <w:numId w:val="0"/>
        </w:numPr>
        <w:rPr>
          <w:del w:id="6057" w:author="Author"/>
        </w:rPr>
      </w:pPr>
      <w:bookmarkStart w:id="6058" w:name="_Ref501378244"/>
      <w:bookmarkEnd w:id="6052"/>
      <w:del w:id="6059" w:author="Author">
        <w:r w:rsidDel="003425EE">
          <w:lastRenderedPageBreak/>
          <w:delText>Modify User Request Pag</w:delText>
        </w:r>
        <w:r w:rsidRPr="00783FE2" w:rsidDel="003425EE">
          <w:delText>e</w:delText>
        </w:r>
        <w:bookmarkStart w:id="6060" w:name="_Toc47428086"/>
        <w:bookmarkEnd w:id="6058"/>
        <w:bookmarkEnd w:id="6060"/>
      </w:del>
    </w:p>
    <w:p w14:paraId="45EC4ECE" w14:textId="283265CD" w:rsidR="00BC6B42" w:rsidDel="003425EE" w:rsidRDefault="00566E65" w:rsidP="003425EE">
      <w:pPr>
        <w:pStyle w:val="Heading2"/>
        <w:numPr>
          <w:ilvl w:val="0"/>
          <w:numId w:val="0"/>
        </w:numPr>
        <w:rPr>
          <w:del w:id="6061" w:author="Author"/>
        </w:rPr>
      </w:pPr>
      <w:del w:id="6062" w:author="Author">
        <w:r w:rsidDel="003425EE">
          <w:rPr>
            <w:noProof/>
          </w:rPr>
          <w:drawing>
            <wp:inline distT="0" distB="0" distL="0" distR="0" wp14:anchorId="02726121" wp14:editId="4788A099">
              <wp:extent cx="5943600" cy="34702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470275"/>
                      </a:xfrm>
                      <a:prstGeom prst="rect">
                        <a:avLst/>
                      </a:prstGeom>
                    </pic:spPr>
                  </pic:pic>
                </a:graphicData>
              </a:graphic>
            </wp:inline>
          </w:drawing>
        </w:r>
        <w:bookmarkStart w:id="6063" w:name="_Toc47428087"/>
        <w:bookmarkEnd w:id="6063"/>
      </w:del>
    </w:p>
    <w:p w14:paraId="662620D9" w14:textId="30783DC5" w:rsidR="00CC07E5" w:rsidDel="003425EE" w:rsidRDefault="00CC07E5" w:rsidP="003425EE">
      <w:pPr>
        <w:pStyle w:val="Heading2"/>
        <w:numPr>
          <w:ilvl w:val="0"/>
          <w:numId w:val="0"/>
        </w:numPr>
        <w:rPr>
          <w:ins w:id="6064" w:author="Author"/>
          <w:del w:id="6065" w:author="Author"/>
        </w:rPr>
      </w:pPr>
      <w:bookmarkStart w:id="6066" w:name="_Toc47428088"/>
      <w:bookmarkEnd w:id="6066"/>
    </w:p>
    <w:p w14:paraId="15981EF0" w14:textId="351FECBE" w:rsidR="00BC6B42" w:rsidRPr="00A8025B" w:rsidDel="003425EE" w:rsidRDefault="00BC6B42" w:rsidP="003425EE">
      <w:pPr>
        <w:pStyle w:val="Heading2"/>
        <w:numPr>
          <w:ilvl w:val="0"/>
          <w:numId w:val="0"/>
        </w:numPr>
        <w:rPr>
          <w:del w:id="6067" w:author="Author"/>
        </w:rPr>
      </w:pPr>
      <w:del w:id="6068" w:author="Author">
        <w:r w:rsidRPr="00A8025B" w:rsidDel="003425EE">
          <w:delText xml:space="preserve">Figure </w:delText>
        </w:r>
      </w:del>
      <w:ins w:id="6069" w:author="Author">
        <w:del w:id="6070" w:author="Author">
          <w:r w:rsidR="007E6482" w:rsidRPr="00A8025B" w:rsidDel="003425EE">
            <w:fldChar w:fldCharType="begin"/>
          </w:r>
          <w:r w:rsidR="007E6482" w:rsidRPr="00A8025B" w:rsidDel="003425EE">
            <w:delInstrText xml:space="preserve"> SEQ Figure \* ARABIC </w:delInstrText>
          </w:r>
          <w:r w:rsidR="007E6482" w:rsidRPr="00A8025B" w:rsidDel="003425EE">
            <w:fldChar w:fldCharType="separate"/>
          </w:r>
          <w:r w:rsidR="00CC07E5" w:rsidDel="003425EE">
            <w:rPr>
              <w:noProof/>
            </w:rPr>
            <w:delText>51</w:delText>
          </w:r>
          <w:r w:rsidR="00191EA4" w:rsidDel="003425EE">
            <w:rPr>
              <w:noProof/>
            </w:rPr>
            <w:delText>50</w:delText>
          </w:r>
          <w:r w:rsidR="00CD48AC" w:rsidRPr="00A8025B" w:rsidDel="003425EE">
            <w:rPr>
              <w:noProof/>
            </w:rPr>
            <w:delText>52</w:delText>
          </w:r>
          <w:r w:rsidR="007E6482" w:rsidRPr="00A8025B" w:rsidDel="003425EE">
            <w:rPr>
              <w:noProof/>
            </w:rPr>
            <w:fldChar w:fldCharType="end"/>
          </w:r>
          <w:r w:rsidR="007E6482" w:rsidRPr="00A8025B" w:rsidDel="003425EE">
            <w:delText xml:space="preserve"> </w:delText>
          </w:r>
        </w:del>
      </w:ins>
      <w:del w:id="6071" w:author="Author">
        <w:r w:rsidR="00A13119" w:rsidRPr="00A8025B" w:rsidDel="003425EE">
          <w:delText>48</w:delText>
        </w:r>
        <w:r w:rsidRPr="00A8025B" w:rsidDel="003425EE">
          <w:delText xml:space="preserve"> – Modify User Request Page</w:delText>
        </w:r>
        <w:bookmarkStart w:id="6072" w:name="_Toc47428089"/>
        <w:bookmarkEnd w:id="6072"/>
      </w:del>
    </w:p>
    <w:p w14:paraId="07E79876" w14:textId="4BD4E97F" w:rsidR="00BC6B42" w:rsidRPr="00783FE2" w:rsidDel="003425EE" w:rsidRDefault="00BC6B42" w:rsidP="003425EE">
      <w:pPr>
        <w:pStyle w:val="Heading2"/>
        <w:numPr>
          <w:ilvl w:val="0"/>
          <w:numId w:val="0"/>
        </w:numPr>
        <w:rPr>
          <w:del w:id="6073" w:author="Author"/>
          <w:i/>
        </w:rPr>
      </w:pPr>
      <w:del w:id="6074" w:author="Author">
        <w:r w:rsidDel="003425EE">
          <w:delText>The Modify User Request page allows a user to request the modification of a user account with access to the FPPS application. This request is routed to the FPPS Administration group email address and will appear under the Search User Request page (</w:delText>
        </w:r>
        <w:r w:rsidDel="003425EE">
          <w:rPr>
            <w:i/>
          </w:rPr>
          <w:delText xml:space="preserve">see section </w:delText>
        </w:r>
        <w:r w:rsidRPr="00783FE2" w:rsidDel="003425EE">
          <w:rPr>
            <w:i/>
            <w:color w:val="548DD4" w:themeColor="text2" w:themeTint="99"/>
            <w:u w:val="single"/>
          </w:rPr>
          <w:fldChar w:fldCharType="begin"/>
        </w:r>
        <w:r w:rsidRPr="00783FE2" w:rsidDel="003425EE">
          <w:rPr>
            <w:i/>
            <w:color w:val="548DD4" w:themeColor="text2" w:themeTint="99"/>
            <w:u w:val="single"/>
          </w:rPr>
          <w:delInstrText xml:space="preserve"> REF _Ref501376978 \h  \* MERGEFORMAT </w:delInstrText>
        </w:r>
        <w:r w:rsidRPr="00783FE2" w:rsidDel="003425EE">
          <w:rPr>
            <w:i/>
            <w:color w:val="548DD4" w:themeColor="text2" w:themeTint="99"/>
            <w:u w:val="single"/>
          </w:rPr>
        </w:r>
        <w:r w:rsidRPr="00783FE2" w:rsidDel="003425EE">
          <w:rPr>
            <w:i/>
            <w:color w:val="548DD4" w:themeColor="text2" w:themeTint="99"/>
            <w:u w:val="single"/>
          </w:rPr>
          <w:fldChar w:fldCharType="separate"/>
        </w:r>
        <w:r w:rsidRPr="00783FE2" w:rsidDel="003425EE">
          <w:rPr>
            <w:i/>
            <w:color w:val="548DD4" w:themeColor="text2" w:themeTint="99"/>
            <w:u w:val="single"/>
          </w:rPr>
          <w:delText>Search User Request Page</w:delText>
        </w:r>
        <w:r w:rsidRPr="00783FE2" w:rsidDel="003425EE">
          <w:rPr>
            <w:i/>
            <w:color w:val="548DD4" w:themeColor="text2" w:themeTint="99"/>
            <w:u w:val="single"/>
          </w:rPr>
          <w:fldChar w:fldCharType="end"/>
        </w:r>
        <w:r w:rsidRPr="00783FE2" w:rsidDel="003425EE">
          <w:rPr>
            <w:i/>
          </w:rPr>
          <w:delText>).</w:delText>
        </w:r>
        <w:bookmarkStart w:id="6075" w:name="_Toc47428090"/>
        <w:bookmarkEnd w:id="6075"/>
      </w:del>
    </w:p>
    <w:p w14:paraId="5AD08DFA" w14:textId="420E78E4" w:rsidR="00BC6B42" w:rsidDel="003425EE" w:rsidRDefault="00BC6B42" w:rsidP="003425EE">
      <w:pPr>
        <w:pStyle w:val="Heading2"/>
        <w:numPr>
          <w:ilvl w:val="0"/>
          <w:numId w:val="0"/>
        </w:numPr>
        <w:rPr>
          <w:del w:id="6076" w:author="Author"/>
        </w:rPr>
      </w:pPr>
      <w:bookmarkStart w:id="6077" w:name="_Toc47428091"/>
      <w:bookmarkEnd w:id="6077"/>
    </w:p>
    <w:p w14:paraId="0DE3A8FC" w14:textId="618E399F" w:rsidR="00BC6B42" w:rsidDel="003425EE" w:rsidRDefault="00BC6B42" w:rsidP="003425EE">
      <w:pPr>
        <w:pStyle w:val="Heading2"/>
        <w:numPr>
          <w:ilvl w:val="0"/>
          <w:numId w:val="0"/>
        </w:numPr>
        <w:rPr>
          <w:del w:id="6078" w:author="Author"/>
        </w:rPr>
      </w:pPr>
      <w:del w:id="6079" w:author="Author">
        <w:r w:rsidDel="003425EE">
          <w:delText>This page includes assignment and removal buttons (Assign All, Assign, Remove, and Remove All) for the user to select requested entries from the Available Roles section to the Request These Roles section, and from the Available Facilities section to the Request These Facilities section. At submission of the Modify User Request form, selections in the Requested Roles and Facilities sections will indicate to the FPPS Administration group the roles to be assigned to this user at creation.</w:delText>
        </w:r>
        <w:bookmarkStart w:id="6080" w:name="_Toc47428092"/>
        <w:bookmarkEnd w:id="6080"/>
      </w:del>
    </w:p>
    <w:p w14:paraId="71D67401" w14:textId="4F729838" w:rsidR="00BC6B42" w:rsidDel="003425EE" w:rsidRDefault="00BC6B42" w:rsidP="003425EE">
      <w:pPr>
        <w:pStyle w:val="Heading2"/>
        <w:numPr>
          <w:ilvl w:val="0"/>
          <w:numId w:val="0"/>
        </w:numPr>
        <w:rPr>
          <w:del w:id="6081" w:author="Author"/>
        </w:rPr>
      </w:pPr>
      <w:del w:id="6082" w:author="Author">
        <w:r w:rsidDel="003425EE">
          <w:delText xml:space="preserve">Assign All </w:delText>
        </w:r>
        <w:r w:rsidDel="003425EE">
          <w:softHyphen/>
          <w:delText>– Move all entries from the Available Roles section to the Request These Roles section, and from the Available Facilities section to the Request These Facilities section.</w:delText>
        </w:r>
        <w:bookmarkStart w:id="6083" w:name="_Toc47428093"/>
        <w:bookmarkEnd w:id="6083"/>
      </w:del>
    </w:p>
    <w:p w14:paraId="4B2D4DDD" w14:textId="1F121D66" w:rsidR="00BC6B42" w:rsidDel="003425EE" w:rsidRDefault="00BC6B42" w:rsidP="003425EE">
      <w:pPr>
        <w:pStyle w:val="Heading2"/>
        <w:numPr>
          <w:ilvl w:val="0"/>
          <w:numId w:val="0"/>
        </w:numPr>
        <w:rPr>
          <w:del w:id="6084" w:author="Author"/>
        </w:rPr>
      </w:pPr>
      <w:del w:id="6085" w:author="Author">
        <w:r w:rsidDel="003425EE">
          <w:delText>Assign – Move the selected entry from the Available Roles section to the Request These Roles section, and from the Available Facilities section to the Request These Facilities section.</w:delText>
        </w:r>
        <w:bookmarkStart w:id="6086" w:name="_Toc47428094"/>
        <w:bookmarkEnd w:id="6086"/>
      </w:del>
    </w:p>
    <w:p w14:paraId="2410E8BC" w14:textId="27F3BFD5" w:rsidR="00BC6B42" w:rsidDel="003425EE" w:rsidRDefault="00BC6B42" w:rsidP="003425EE">
      <w:pPr>
        <w:pStyle w:val="Heading2"/>
        <w:numPr>
          <w:ilvl w:val="0"/>
          <w:numId w:val="0"/>
        </w:numPr>
        <w:rPr>
          <w:del w:id="6087" w:author="Author"/>
        </w:rPr>
      </w:pPr>
      <w:del w:id="6088" w:author="Author">
        <w:r w:rsidDel="003425EE">
          <w:delText>Remove – Move the selected entry from the Available Roles section to the Request These Roles section, and from the Available Facilities section to the Request These Facilities section.</w:delText>
        </w:r>
        <w:bookmarkStart w:id="6089" w:name="_Toc47428095"/>
        <w:bookmarkEnd w:id="6089"/>
      </w:del>
    </w:p>
    <w:p w14:paraId="37BD38C8" w14:textId="010953A7" w:rsidR="00BC6B42" w:rsidDel="003425EE" w:rsidRDefault="00BC6B42" w:rsidP="003425EE">
      <w:pPr>
        <w:pStyle w:val="Heading2"/>
        <w:numPr>
          <w:ilvl w:val="0"/>
          <w:numId w:val="0"/>
        </w:numPr>
        <w:rPr>
          <w:del w:id="6090" w:author="Author"/>
        </w:rPr>
      </w:pPr>
      <w:del w:id="6091" w:author="Author">
        <w:r w:rsidDel="003425EE">
          <w:delText>Remove All – Move all entries from the Available Roles section to the Request These Roles section, and from the Available Facilities section to the Request These Facilities section.</w:delText>
        </w:r>
        <w:bookmarkStart w:id="6092" w:name="_Toc47428096"/>
        <w:bookmarkEnd w:id="6092"/>
      </w:del>
    </w:p>
    <w:p w14:paraId="71382B3E" w14:textId="5DDAE1E4" w:rsidR="00BC6B42" w:rsidDel="003425EE" w:rsidRDefault="00BC6B42" w:rsidP="003425EE">
      <w:pPr>
        <w:pStyle w:val="Heading2"/>
        <w:numPr>
          <w:ilvl w:val="0"/>
          <w:numId w:val="0"/>
        </w:numPr>
        <w:rPr>
          <w:del w:id="6093" w:author="Author"/>
        </w:rPr>
      </w:pPr>
      <w:bookmarkStart w:id="6094" w:name="_Toc47428097"/>
      <w:bookmarkEnd w:id="6094"/>
    </w:p>
    <w:p w14:paraId="12DFDA85" w14:textId="2A19B3DE" w:rsidR="00BC6B42" w:rsidDel="003425EE" w:rsidRDefault="00BC6B42" w:rsidP="003425EE">
      <w:pPr>
        <w:pStyle w:val="Heading2"/>
        <w:numPr>
          <w:ilvl w:val="0"/>
          <w:numId w:val="0"/>
        </w:numPr>
        <w:rPr>
          <w:del w:id="6095" w:author="Author"/>
        </w:rPr>
      </w:pPr>
      <w:del w:id="6096" w:author="Author">
        <w:r w:rsidDel="003425EE">
          <w:delText>Once the user enters all the required field data, clicking the “Submit Request” button creates the Modify User Request, communicates the request to FPPS Administration, places the request into the Search User Request queue, and displays a Modify User Request success message.</w:delText>
        </w:r>
        <w:bookmarkStart w:id="6097" w:name="_Toc47428098"/>
        <w:bookmarkEnd w:id="6097"/>
      </w:del>
    </w:p>
    <w:p w14:paraId="30CED07F" w14:textId="37161C59" w:rsidR="00BC6B42" w:rsidDel="003425EE" w:rsidRDefault="00BC6B42" w:rsidP="003425EE">
      <w:pPr>
        <w:pStyle w:val="Heading2"/>
        <w:numPr>
          <w:ilvl w:val="0"/>
          <w:numId w:val="0"/>
        </w:numPr>
        <w:rPr>
          <w:del w:id="6098" w:author="Author"/>
        </w:rPr>
      </w:pPr>
      <w:bookmarkStart w:id="6099" w:name="_Toc47428099"/>
      <w:bookmarkEnd w:id="6099"/>
    </w:p>
    <w:p w14:paraId="09216A1D" w14:textId="325A6B0B" w:rsidR="00BC6B42" w:rsidRPr="00F3132B" w:rsidDel="003425EE" w:rsidRDefault="00BC6B42" w:rsidP="003425EE">
      <w:pPr>
        <w:pStyle w:val="Heading2"/>
        <w:numPr>
          <w:ilvl w:val="0"/>
          <w:numId w:val="0"/>
        </w:numPr>
        <w:rPr>
          <w:del w:id="6100" w:author="Author"/>
        </w:rPr>
      </w:pPr>
      <w:del w:id="6101" w:author="Author">
        <w:r w:rsidRPr="00F3132B" w:rsidDel="003425EE">
          <w:delText xml:space="preserve">The </w:delText>
        </w:r>
        <w:r w:rsidDel="003425EE">
          <w:delText>Modify User Request data</w:delText>
        </w:r>
        <w:r w:rsidRPr="00F3132B" w:rsidDel="003425EE">
          <w:delText xml:space="preserve"> parameters </w:delText>
        </w:r>
        <w:r w:rsidDel="003425EE">
          <w:delText>include the following fields</w:delText>
        </w:r>
        <w:r w:rsidRPr="00F3132B" w:rsidDel="003425EE">
          <w:delText>:</w:delText>
        </w:r>
        <w:bookmarkStart w:id="6102" w:name="_Toc47428100"/>
        <w:bookmarkEnd w:id="6102"/>
      </w:del>
    </w:p>
    <w:p w14:paraId="61F08312" w14:textId="459ABB23" w:rsidR="00BC6B42" w:rsidDel="003425EE" w:rsidRDefault="00BC6B42" w:rsidP="003425EE">
      <w:pPr>
        <w:pStyle w:val="Heading2"/>
        <w:numPr>
          <w:ilvl w:val="0"/>
          <w:numId w:val="0"/>
        </w:numPr>
        <w:rPr>
          <w:del w:id="6103" w:author="Author"/>
        </w:rPr>
      </w:pPr>
      <w:del w:id="6104" w:author="Author">
        <w:r w:rsidDel="003425EE">
          <w:delText>Windows NT Name – Required – The Windows NT account name of the user who owns the account.</w:delText>
        </w:r>
        <w:bookmarkStart w:id="6105" w:name="_Toc47428101"/>
        <w:bookmarkEnd w:id="6105"/>
      </w:del>
    </w:p>
    <w:p w14:paraId="62E12DA4" w14:textId="09D8ECDA" w:rsidR="00BC6B42" w:rsidDel="003425EE" w:rsidRDefault="00BC6B42" w:rsidP="003425EE">
      <w:pPr>
        <w:pStyle w:val="Heading2"/>
        <w:numPr>
          <w:ilvl w:val="0"/>
          <w:numId w:val="0"/>
        </w:numPr>
        <w:rPr>
          <w:del w:id="6106" w:author="Author"/>
        </w:rPr>
      </w:pPr>
      <w:del w:id="6107" w:author="Author">
        <w:r w:rsidDel="003425EE">
          <w:delText>First Name – Required – First name of the user who owns the account.</w:delText>
        </w:r>
        <w:bookmarkStart w:id="6108" w:name="_Toc47428102"/>
        <w:bookmarkEnd w:id="6108"/>
      </w:del>
    </w:p>
    <w:p w14:paraId="73A0E031" w14:textId="0606E16B" w:rsidR="00BC6B42" w:rsidDel="003425EE" w:rsidRDefault="00BC6B42" w:rsidP="003425EE">
      <w:pPr>
        <w:pStyle w:val="Heading2"/>
        <w:numPr>
          <w:ilvl w:val="0"/>
          <w:numId w:val="0"/>
        </w:numPr>
        <w:rPr>
          <w:del w:id="6109" w:author="Author"/>
        </w:rPr>
      </w:pPr>
      <w:del w:id="6110" w:author="Author">
        <w:r w:rsidDel="003425EE">
          <w:delText>Middle Name – Middle name of the user who owns the account.</w:delText>
        </w:r>
        <w:bookmarkStart w:id="6111" w:name="_Toc47428103"/>
        <w:bookmarkEnd w:id="6111"/>
      </w:del>
    </w:p>
    <w:p w14:paraId="7DC59C0D" w14:textId="162CE124" w:rsidR="00BC6B42" w:rsidDel="003425EE" w:rsidRDefault="00BC6B42" w:rsidP="003425EE">
      <w:pPr>
        <w:pStyle w:val="Heading2"/>
        <w:numPr>
          <w:ilvl w:val="0"/>
          <w:numId w:val="0"/>
        </w:numPr>
        <w:rPr>
          <w:del w:id="6112" w:author="Author"/>
        </w:rPr>
      </w:pPr>
      <w:del w:id="6113" w:author="Author">
        <w:r w:rsidDel="003425EE">
          <w:delText>Last Name – Required – Last name of the user owns receive the account.</w:delText>
        </w:r>
        <w:bookmarkStart w:id="6114" w:name="_Toc47428104"/>
        <w:bookmarkEnd w:id="6114"/>
      </w:del>
    </w:p>
    <w:p w14:paraId="2100A06D" w14:textId="0981E711" w:rsidR="00BC6B42" w:rsidDel="003425EE" w:rsidRDefault="00BC6B42" w:rsidP="003425EE">
      <w:pPr>
        <w:pStyle w:val="Heading2"/>
        <w:numPr>
          <w:ilvl w:val="0"/>
          <w:numId w:val="0"/>
        </w:numPr>
        <w:rPr>
          <w:del w:id="6115" w:author="Author"/>
        </w:rPr>
      </w:pPr>
      <w:del w:id="6116" w:author="Author">
        <w:r w:rsidDel="003425EE">
          <w:delText>Phone –Phone number of the user who owns the account.</w:delText>
        </w:r>
        <w:bookmarkStart w:id="6117" w:name="_Toc47428105"/>
        <w:bookmarkEnd w:id="6117"/>
      </w:del>
    </w:p>
    <w:p w14:paraId="30173942" w14:textId="6868534C" w:rsidR="00BC6B42" w:rsidDel="003425EE" w:rsidRDefault="00BC6B42" w:rsidP="003425EE">
      <w:pPr>
        <w:pStyle w:val="Heading2"/>
        <w:numPr>
          <w:ilvl w:val="0"/>
          <w:numId w:val="0"/>
        </w:numPr>
        <w:rPr>
          <w:del w:id="6118" w:author="Author"/>
        </w:rPr>
      </w:pPr>
      <w:del w:id="6119" w:author="Author">
        <w:r w:rsidDel="003425EE">
          <w:delText>Email – Email address of the user who owns the account.</w:delText>
        </w:r>
        <w:bookmarkStart w:id="6120" w:name="_Toc47428106"/>
        <w:bookmarkEnd w:id="6120"/>
      </w:del>
    </w:p>
    <w:p w14:paraId="05FC73A5" w14:textId="0067F3D3" w:rsidR="00BC6B42" w:rsidDel="003425EE" w:rsidRDefault="00BC6B42" w:rsidP="003425EE">
      <w:pPr>
        <w:pStyle w:val="Heading2"/>
        <w:numPr>
          <w:ilvl w:val="0"/>
          <w:numId w:val="0"/>
        </w:numPr>
        <w:rPr>
          <w:del w:id="6121" w:author="Author"/>
        </w:rPr>
      </w:pPr>
      <w:del w:id="6122" w:author="Author">
        <w:r w:rsidDel="003425EE">
          <w:delText>Enabled – Checkbox that denotes if an account is to remain enabled or become disabled</w:delText>
        </w:r>
        <w:bookmarkStart w:id="6123" w:name="_Toc47428107"/>
        <w:bookmarkEnd w:id="6123"/>
      </w:del>
    </w:p>
    <w:p w14:paraId="40ED2C2D" w14:textId="03AABA1E" w:rsidR="00BC6B42" w:rsidDel="003425EE" w:rsidRDefault="00BC6B42" w:rsidP="003425EE">
      <w:pPr>
        <w:pStyle w:val="Heading2"/>
        <w:numPr>
          <w:ilvl w:val="0"/>
          <w:numId w:val="0"/>
        </w:numPr>
        <w:rPr>
          <w:del w:id="6124" w:author="Author"/>
        </w:rPr>
      </w:pPr>
      <w:del w:id="6125" w:author="Author">
        <w:r w:rsidDel="003425EE">
          <w:delText>Disable Comments – Required for change from enabled to disabled</w:delText>
        </w:r>
        <w:bookmarkStart w:id="6126" w:name="_Toc47428108"/>
        <w:bookmarkEnd w:id="6126"/>
      </w:del>
    </w:p>
    <w:p w14:paraId="65C48CC4" w14:textId="30B42215" w:rsidR="00BC6B42" w:rsidDel="003425EE" w:rsidRDefault="00BC6B42" w:rsidP="003425EE">
      <w:pPr>
        <w:pStyle w:val="Heading2"/>
        <w:numPr>
          <w:ilvl w:val="0"/>
          <w:numId w:val="0"/>
        </w:numPr>
        <w:rPr>
          <w:del w:id="6127" w:author="Author"/>
        </w:rPr>
      </w:pPr>
      <w:del w:id="6128" w:author="Author">
        <w:r w:rsidDel="003425EE">
          <w:delText>Available Roles – A list of all possible FPPS application security roles which are available to select for the user who owns the account.</w:delText>
        </w:r>
        <w:bookmarkStart w:id="6129" w:name="_Toc47428109"/>
        <w:bookmarkEnd w:id="6129"/>
      </w:del>
    </w:p>
    <w:p w14:paraId="405933EA" w14:textId="034B5335" w:rsidR="00BC6B42" w:rsidDel="003425EE" w:rsidRDefault="00BC6B42" w:rsidP="003425EE">
      <w:pPr>
        <w:pStyle w:val="Heading2"/>
        <w:numPr>
          <w:ilvl w:val="0"/>
          <w:numId w:val="0"/>
        </w:numPr>
        <w:rPr>
          <w:del w:id="6130" w:author="Author"/>
        </w:rPr>
      </w:pPr>
      <w:del w:id="6131" w:author="Author">
        <w:r w:rsidDel="003425EE">
          <w:delText>Request These Roles – A list of FPPS application security roles which have been added for the user who owns the account.</w:delText>
        </w:r>
        <w:bookmarkStart w:id="6132" w:name="_Toc47428110"/>
        <w:bookmarkEnd w:id="6132"/>
      </w:del>
    </w:p>
    <w:p w14:paraId="39296363" w14:textId="1F43AF71" w:rsidR="00BC6B42" w:rsidDel="003425EE" w:rsidRDefault="00BC6B42" w:rsidP="003425EE">
      <w:pPr>
        <w:pStyle w:val="Heading2"/>
        <w:numPr>
          <w:ilvl w:val="0"/>
          <w:numId w:val="0"/>
        </w:numPr>
        <w:rPr>
          <w:del w:id="6133" w:author="Author"/>
        </w:rPr>
      </w:pPr>
      <w:del w:id="6134" w:author="Author">
        <w:r w:rsidDel="003425EE">
          <w:delText>Availability Facilities – A list of all possible VISN/station facilities which are available to select for the user who owns the account.</w:delText>
        </w:r>
        <w:bookmarkStart w:id="6135" w:name="_Toc47428111"/>
        <w:bookmarkEnd w:id="6135"/>
      </w:del>
    </w:p>
    <w:p w14:paraId="03D69C78" w14:textId="5A754C8B" w:rsidR="00BC6B42" w:rsidRPr="00E87988" w:rsidDel="003425EE" w:rsidRDefault="00BC6B42" w:rsidP="003425EE">
      <w:pPr>
        <w:pStyle w:val="Heading2"/>
        <w:numPr>
          <w:ilvl w:val="0"/>
          <w:numId w:val="0"/>
        </w:numPr>
        <w:rPr>
          <w:del w:id="6136" w:author="Author"/>
        </w:rPr>
      </w:pPr>
      <w:del w:id="6137" w:author="Author">
        <w:r w:rsidDel="003425EE">
          <w:delText>Request These Facilities – A list of VISN/station facilities which have been added for the user who owns the account.</w:delText>
        </w:r>
        <w:bookmarkStart w:id="6138" w:name="_Toc47428112"/>
        <w:bookmarkEnd w:id="6138"/>
      </w:del>
    </w:p>
    <w:p w14:paraId="5B3D505A" w14:textId="5D129497" w:rsidR="00BC6B42" w:rsidDel="003425EE" w:rsidRDefault="00BC6B42" w:rsidP="003425EE">
      <w:pPr>
        <w:pStyle w:val="Heading2"/>
        <w:numPr>
          <w:ilvl w:val="0"/>
          <w:numId w:val="0"/>
        </w:numPr>
        <w:rPr>
          <w:del w:id="6139" w:author="Author"/>
        </w:rPr>
      </w:pPr>
      <w:bookmarkStart w:id="6140" w:name="_Toc47428113"/>
      <w:bookmarkEnd w:id="6140"/>
    </w:p>
    <w:p w14:paraId="5A4085B4" w14:textId="6837DCB8" w:rsidR="00BC6B42" w:rsidDel="003425EE" w:rsidRDefault="00BC6B42" w:rsidP="007B24D4">
      <w:pPr>
        <w:pStyle w:val="Heading2"/>
        <w:ind w:left="432" w:hanging="432"/>
        <w:rPr>
          <w:del w:id="6141" w:author="Author"/>
        </w:rPr>
      </w:pPr>
      <w:bookmarkStart w:id="6142" w:name="_Ref501376978"/>
      <w:bookmarkStart w:id="6143" w:name="_Ref501376979"/>
      <w:del w:id="6144" w:author="Author">
        <w:r w:rsidDel="003425EE">
          <w:delText>Search User Request Page</w:delText>
        </w:r>
        <w:bookmarkStart w:id="6145" w:name="_Toc47428114"/>
        <w:bookmarkEnd w:id="6142"/>
        <w:bookmarkEnd w:id="6143"/>
        <w:bookmarkEnd w:id="6145"/>
      </w:del>
    </w:p>
    <w:p w14:paraId="785631A4" w14:textId="4146987B" w:rsidR="00BC6B42" w:rsidDel="003425EE" w:rsidRDefault="00BC6B42" w:rsidP="0045212A">
      <w:pPr>
        <w:pStyle w:val="BodyText"/>
        <w:keepNext/>
        <w:rPr>
          <w:del w:id="6146" w:author="Author"/>
        </w:rPr>
      </w:pPr>
      <w:del w:id="6147" w:author="Author">
        <w:r w:rsidDel="003425EE">
          <w:rPr>
            <w:noProof/>
          </w:rPr>
          <w:drawing>
            <wp:inline distT="0" distB="0" distL="0" distR="0" wp14:anchorId="78297A19" wp14:editId="5B3CAF41">
              <wp:extent cx="5943600" cy="3328416"/>
              <wp:effectExtent l="0" t="0" r="0" b="5715"/>
              <wp:docPr id="30" name="Picture 30" descr="C:\Users\gbrittingham\AppData\Local\Microsoft\Windows\INetCache\Content.Word\SearchUserReque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brittingham\AppData\Local\Microsoft\Windows\INetCache\Content.Word\SearchUserRequestPag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28416"/>
                      </a:xfrm>
                      <a:prstGeom prst="rect">
                        <a:avLst/>
                      </a:prstGeom>
                      <a:noFill/>
                      <a:ln>
                        <a:noFill/>
                      </a:ln>
                    </pic:spPr>
                  </pic:pic>
                </a:graphicData>
              </a:graphic>
            </wp:inline>
          </w:drawing>
        </w:r>
        <w:bookmarkStart w:id="6148" w:name="_Toc47428115"/>
        <w:bookmarkEnd w:id="6148"/>
      </w:del>
    </w:p>
    <w:p w14:paraId="3E68C259" w14:textId="5F20C228" w:rsidR="00CC07E5" w:rsidDel="003425EE" w:rsidRDefault="00566E65" w:rsidP="00CC07E5">
      <w:pPr>
        <w:pStyle w:val="BodyText"/>
        <w:rPr>
          <w:ins w:id="6149" w:author="Author"/>
          <w:del w:id="6150" w:author="Author"/>
        </w:rPr>
      </w:pPr>
      <w:del w:id="6151" w:author="Author">
        <w:r w:rsidDel="003425EE">
          <w:rPr>
            <w:noProof/>
          </w:rPr>
          <w:drawing>
            <wp:inline distT="0" distB="0" distL="0" distR="0" wp14:anchorId="1E1E9309" wp14:editId="10BC1122">
              <wp:extent cx="5943600" cy="253809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538095"/>
                      </a:xfrm>
                      <a:prstGeom prst="rect">
                        <a:avLst/>
                      </a:prstGeom>
                    </pic:spPr>
                  </pic:pic>
                </a:graphicData>
              </a:graphic>
            </wp:inline>
          </w:drawing>
        </w:r>
      </w:del>
      <w:bookmarkStart w:id="6152" w:name="_Toc47428116"/>
      <w:bookmarkEnd w:id="6152"/>
    </w:p>
    <w:p w14:paraId="1DBB45F5" w14:textId="5C4AB3AA" w:rsidR="00BC6B42" w:rsidRPr="00A8025B" w:rsidDel="003425EE" w:rsidRDefault="00BC6B42" w:rsidP="0045212A">
      <w:pPr>
        <w:pStyle w:val="Caption"/>
        <w:rPr>
          <w:del w:id="6153" w:author="Author"/>
        </w:rPr>
      </w:pPr>
      <w:del w:id="6154" w:author="Author">
        <w:r w:rsidRPr="00A8025B" w:rsidDel="003425EE">
          <w:delText xml:space="preserve">Figure </w:delText>
        </w:r>
      </w:del>
      <w:ins w:id="6155" w:author="Author">
        <w:del w:id="6156" w:author="Author">
          <w:r w:rsidR="007E6482" w:rsidRPr="00A8025B" w:rsidDel="003425EE">
            <w:fldChar w:fldCharType="begin"/>
          </w:r>
          <w:r w:rsidR="007E6482" w:rsidRPr="00A8025B" w:rsidDel="003425EE">
            <w:delInstrText xml:space="preserve"> SEQ Figure \* ARABIC </w:delInstrText>
          </w:r>
          <w:r w:rsidR="007E6482" w:rsidRPr="00A8025B" w:rsidDel="003425EE">
            <w:fldChar w:fldCharType="separate"/>
          </w:r>
          <w:r w:rsidR="00CC07E5" w:rsidDel="003425EE">
            <w:rPr>
              <w:noProof/>
            </w:rPr>
            <w:delText>52</w:delText>
          </w:r>
          <w:r w:rsidR="00191EA4" w:rsidDel="003425EE">
            <w:rPr>
              <w:noProof/>
            </w:rPr>
            <w:delText>51</w:delText>
          </w:r>
          <w:r w:rsidR="00CD48AC" w:rsidRPr="00A8025B" w:rsidDel="003425EE">
            <w:rPr>
              <w:noProof/>
            </w:rPr>
            <w:delText>53</w:delText>
          </w:r>
          <w:r w:rsidR="007E6482" w:rsidRPr="00A8025B" w:rsidDel="003425EE">
            <w:rPr>
              <w:noProof/>
            </w:rPr>
            <w:fldChar w:fldCharType="end"/>
          </w:r>
          <w:r w:rsidR="007E6482" w:rsidRPr="00A8025B" w:rsidDel="003425EE">
            <w:delText xml:space="preserve"> </w:delText>
          </w:r>
        </w:del>
      </w:ins>
      <w:del w:id="6157" w:author="Author">
        <w:r w:rsidR="00A13119" w:rsidRPr="00A8025B" w:rsidDel="003425EE">
          <w:delText>49</w:delText>
        </w:r>
        <w:r w:rsidRPr="00A8025B" w:rsidDel="003425EE">
          <w:delText xml:space="preserve"> – Search User Request Page</w:delText>
        </w:r>
        <w:bookmarkStart w:id="6158" w:name="_Toc47428117"/>
        <w:bookmarkEnd w:id="6158"/>
      </w:del>
    </w:p>
    <w:p w14:paraId="347798B4" w14:textId="2B393050" w:rsidR="00BC6B42" w:rsidDel="003425EE" w:rsidRDefault="00BC6B42" w:rsidP="0045212A">
      <w:pPr>
        <w:pStyle w:val="BodyText"/>
        <w:rPr>
          <w:del w:id="6159" w:author="Author"/>
        </w:rPr>
      </w:pPr>
      <w:del w:id="6160" w:author="Author">
        <w:r w:rsidDel="003425EE">
          <w:delText>The Search User Request page allows a user to search for user accounts to request modifications to the account. This page is used by managers to find and review user accounts and request changes to the details of the accounts. This page includes the following fields to filter the list of users:</w:delText>
        </w:r>
        <w:bookmarkStart w:id="6161" w:name="_Toc47428118"/>
        <w:bookmarkEnd w:id="6161"/>
      </w:del>
    </w:p>
    <w:p w14:paraId="6B29FCEB" w14:textId="30D40342" w:rsidR="00BC6B42" w:rsidDel="003425EE" w:rsidRDefault="00BC6B42" w:rsidP="00E8623F">
      <w:pPr>
        <w:pStyle w:val="BodyText"/>
        <w:numPr>
          <w:ilvl w:val="0"/>
          <w:numId w:val="37"/>
        </w:numPr>
        <w:rPr>
          <w:del w:id="6162" w:author="Author"/>
        </w:rPr>
      </w:pPr>
      <w:del w:id="6163" w:author="Author">
        <w:r w:rsidDel="003425EE">
          <w:delText>Windows Username – The Windows NT Username of the user.</w:delText>
        </w:r>
        <w:bookmarkStart w:id="6164" w:name="_Toc47428119"/>
        <w:bookmarkEnd w:id="6164"/>
      </w:del>
    </w:p>
    <w:p w14:paraId="44D8A0CF" w14:textId="7ACBDD01" w:rsidR="00BC6B42" w:rsidDel="003425EE" w:rsidRDefault="00BC6B42" w:rsidP="00E8623F">
      <w:pPr>
        <w:pStyle w:val="BodyText"/>
        <w:numPr>
          <w:ilvl w:val="0"/>
          <w:numId w:val="37"/>
        </w:numPr>
        <w:rPr>
          <w:del w:id="6165" w:author="Author"/>
        </w:rPr>
      </w:pPr>
      <w:del w:id="6166" w:author="Author">
        <w:r w:rsidDel="003425EE">
          <w:delText>Last Name – The last name of the user.</w:delText>
        </w:r>
        <w:bookmarkStart w:id="6167" w:name="_Toc47428120"/>
        <w:bookmarkEnd w:id="6167"/>
      </w:del>
    </w:p>
    <w:p w14:paraId="459DEC28" w14:textId="2EE70088" w:rsidR="00BC6B42" w:rsidDel="003425EE" w:rsidRDefault="00BC6B42" w:rsidP="00E8623F">
      <w:pPr>
        <w:pStyle w:val="BodyText"/>
        <w:numPr>
          <w:ilvl w:val="0"/>
          <w:numId w:val="37"/>
        </w:numPr>
        <w:rPr>
          <w:del w:id="6168" w:author="Author"/>
        </w:rPr>
      </w:pPr>
      <w:del w:id="6169" w:author="Author">
        <w:r w:rsidDel="003425EE">
          <w:delText>First Name – The first name of the user.</w:delText>
        </w:r>
        <w:bookmarkStart w:id="6170" w:name="_Toc47428121"/>
        <w:bookmarkEnd w:id="6170"/>
      </w:del>
    </w:p>
    <w:p w14:paraId="567994E5" w14:textId="4166C749" w:rsidR="00BC6B42" w:rsidDel="003425EE" w:rsidRDefault="00BC6B42" w:rsidP="00E8623F">
      <w:pPr>
        <w:pStyle w:val="BodyText"/>
        <w:numPr>
          <w:ilvl w:val="0"/>
          <w:numId w:val="37"/>
        </w:numPr>
        <w:rPr>
          <w:del w:id="6171" w:author="Author"/>
        </w:rPr>
      </w:pPr>
      <w:del w:id="6172" w:author="Author">
        <w:r w:rsidDel="003425EE">
          <w:delText>Station ID – The ID of a station the user is assigned to.</w:delText>
        </w:r>
        <w:bookmarkStart w:id="6173" w:name="_Toc47428122"/>
        <w:bookmarkEnd w:id="6173"/>
      </w:del>
    </w:p>
    <w:p w14:paraId="1151F148" w14:textId="2E91B982" w:rsidR="00BC6B42" w:rsidDel="003425EE" w:rsidRDefault="00BC6B42" w:rsidP="00E8623F">
      <w:pPr>
        <w:pStyle w:val="BodyText"/>
        <w:numPr>
          <w:ilvl w:val="0"/>
          <w:numId w:val="37"/>
        </w:numPr>
        <w:rPr>
          <w:del w:id="6174" w:author="Author"/>
        </w:rPr>
      </w:pPr>
      <w:del w:id="6175" w:author="Author">
        <w:r w:rsidDel="003425EE">
          <w:delText>Phone – The contact phone number of the user.</w:delText>
        </w:r>
        <w:bookmarkStart w:id="6176" w:name="_Toc47428123"/>
        <w:bookmarkEnd w:id="6176"/>
      </w:del>
    </w:p>
    <w:p w14:paraId="0FA213B4" w14:textId="6E7FCA73" w:rsidR="00BC6B42" w:rsidDel="003425EE" w:rsidRDefault="00BC6B42" w:rsidP="00E8623F">
      <w:pPr>
        <w:pStyle w:val="BodyText"/>
        <w:numPr>
          <w:ilvl w:val="0"/>
          <w:numId w:val="37"/>
        </w:numPr>
        <w:rPr>
          <w:del w:id="6177" w:author="Author"/>
        </w:rPr>
      </w:pPr>
      <w:del w:id="6178" w:author="Author">
        <w:r w:rsidDel="003425EE">
          <w:delText>Email – The email address of the user.</w:delText>
        </w:r>
        <w:bookmarkStart w:id="6179" w:name="_Toc47428124"/>
        <w:bookmarkEnd w:id="6179"/>
      </w:del>
    </w:p>
    <w:p w14:paraId="57DA8AE0" w14:textId="37869630" w:rsidR="00BC6B42" w:rsidDel="003425EE" w:rsidRDefault="00BC6B42" w:rsidP="0045212A">
      <w:pPr>
        <w:pStyle w:val="BodyText"/>
        <w:rPr>
          <w:del w:id="6180" w:author="Author"/>
        </w:rPr>
      </w:pPr>
      <w:bookmarkStart w:id="6181" w:name="_Toc47428125"/>
      <w:bookmarkEnd w:id="6181"/>
    </w:p>
    <w:p w14:paraId="760E8CD6" w14:textId="28613E4F" w:rsidR="00BC6B42" w:rsidDel="003425EE" w:rsidRDefault="00BC6B42" w:rsidP="0045212A">
      <w:pPr>
        <w:pStyle w:val="BodyText"/>
        <w:rPr>
          <w:del w:id="6182" w:author="Author"/>
        </w:rPr>
      </w:pPr>
      <w:del w:id="6183" w:author="Author">
        <w:r w:rsidDel="003425EE">
          <w:delText>After filling out the search criteria, the user may click the Search button to display a table of search results of users. The User Search Results table includes the following columns of data:</w:delText>
        </w:r>
        <w:bookmarkStart w:id="6184" w:name="_Toc47428126"/>
        <w:bookmarkEnd w:id="6184"/>
      </w:del>
    </w:p>
    <w:p w14:paraId="273DE94D" w14:textId="59B03379" w:rsidR="00BC6B42" w:rsidDel="003425EE" w:rsidRDefault="00BC6B42" w:rsidP="00E8623F">
      <w:pPr>
        <w:pStyle w:val="BodyText"/>
        <w:numPr>
          <w:ilvl w:val="0"/>
          <w:numId w:val="38"/>
        </w:numPr>
        <w:rPr>
          <w:del w:id="6185" w:author="Author"/>
        </w:rPr>
      </w:pPr>
      <w:del w:id="6186" w:author="Author">
        <w:r w:rsidDel="003425EE">
          <w:delText>NT Username – The Windows Username of the user.</w:delText>
        </w:r>
        <w:bookmarkStart w:id="6187" w:name="_Toc47428127"/>
        <w:bookmarkEnd w:id="6187"/>
      </w:del>
    </w:p>
    <w:p w14:paraId="0D2BF6AF" w14:textId="2595393B" w:rsidR="00BC6B42" w:rsidDel="003425EE" w:rsidRDefault="00BC6B42" w:rsidP="00E8623F">
      <w:pPr>
        <w:pStyle w:val="BodyText"/>
        <w:numPr>
          <w:ilvl w:val="0"/>
          <w:numId w:val="38"/>
        </w:numPr>
        <w:rPr>
          <w:del w:id="6188" w:author="Author"/>
        </w:rPr>
      </w:pPr>
      <w:del w:id="6189" w:author="Author">
        <w:r w:rsidDel="003425EE">
          <w:delText>Last Name – Last name of the user.</w:delText>
        </w:r>
        <w:bookmarkStart w:id="6190" w:name="_Toc47428128"/>
        <w:bookmarkEnd w:id="6190"/>
      </w:del>
    </w:p>
    <w:p w14:paraId="6AA34487" w14:textId="617FE9A3" w:rsidR="00BC6B42" w:rsidDel="003425EE" w:rsidRDefault="00BC6B42" w:rsidP="00E8623F">
      <w:pPr>
        <w:pStyle w:val="BodyText"/>
        <w:numPr>
          <w:ilvl w:val="0"/>
          <w:numId w:val="38"/>
        </w:numPr>
        <w:rPr>
          <w:del w:id="6191" w:author="Author"/>
        </w:rPr>
      </w:pPr>
      <w:del w:id="6192" w:author="Author">
        <w:r w:rsidDel="003425EE">
          <w:delText>First Name – First name of the user.</w:delText>
        </w:r>
        <w:bookmarkStart w:id="6193" w:name="_Toc47428129"/>
        <w:bookmarkEnd w:id="6193"/>
      </w:del>
    </w:p>
    <w:p w14:paraId="1488EEA6" w14:textId="55D86CC3" w:rsidR="00BC6B42" w:rsidDel="003425EE" w:rsidRDefault="00BC6B42" w:rsidP="00E8623F">
      <w:pPr>
        <w:pStyle w:val="BodyText"/>
        <w:numPr>
          <w:ilvl w:val="0"/>
          <w:numId w:val="38"/>
        </w:numPr>
        <w:rPr>
          <w:del w:id="6194" w:author="Author"/>
        </w:rPr>
      </w:pPr>
      <w:del w:id="6195" w:author="Author">
        <w:r w:rsidDel="003425EE">
          <w:delText>Active – A yes/no indicator if the user account is active.</w:delText>
        </w:r>
        <w:bookmarkStart w:id="6196" w:name="_Toc47428130"/>
        <w:bookmarkEnd w:id="6196"/>
      </w:del>
    </w:p>
    <w:p w14:paraId="64381697" w14:textId="7D0BD7A1" w:rsidR="00BC6B42" w:rsidDel="003425EE" w:rsidRDefault="00BC6B42" w:rsidP="00E8623F">
      <w:pPr>
        <w:pStyle w:val="BodyText"/>
        <w:numPr>
          <w:ilvl w:val="0"/>
          <w:numId w:val="38"/>
        </w:numPr>
        <w:rPr>
          <w:del w:id="6197" w:author="Author"/>
        </w:rPr>
      </w:pPr>
      <w:del w:id="6198" w:author="Author">
        <w:r w:rsidDel="003425EE">
          <w:delText>Last Login – The date of the last login for the user.</w:delText>
        </w:r>
        <w:bookmarkStart w:id="6199" w:name="_Toc47428131"/>
        <w:bookmarkEnd w:id="6199"/>
      </w:del>
    </w:p>
    <w:p w14:paraId="56C79936" w14:textId="4F1A4AAB" w:rsidR="00BC6B42" w:rsidDel="003425EE" w:rsidRDefault="00BC6B42" w:rsidP="00E8623F">
      <w:pPr>
        <w:pStyle w:val="BodyText"/>
        <w:numPr>
          <w:ilvl w:val="0"/>
          <w:numId w:val="38"/>
        </w:numPr>
        <w:rPr>
          <w:del w:id="6200" w:author="Author"/>
        </w:rPr>
      </w:pPr>
      <w:del w:id="6201" w:author="Author">
        <w:r w:rsidDel="003425EE">
          <w:delText>Phone – The contact phone number for the user.</w:delText>
        </w:r>
        <w:bookmarkStart w:id="6202" w:name="_Toc47428132"/>
        <w:bookmarkEnd w:id="6202"/>
      </w:del>
    </w:p>
    <w:p w14:paraId="424D9E35" w14:textId="21FA0313" w:rsidR="00BC6B42" w:rsidDel="003425EE" w:rsidRDefault="00BC6B42" w:rsidP="00E8623F">
      <w:pPr>
        <w:pStyle w:val="BodyText"/>
        <w:numPr>
          <w:ilvl w:val="0"/>
          <w:numId w:val="38"/>
        </w:numPr>
        <w:rPr>
          <w:del w:id="6203" w:author="Author"/>
        </w:rPr>
      </w:pPr>
      <w:del w:id="6204" w:author="Author">
        <w:r w:rsidDel="003425EE">
          <w:delText>Email – The email for the user to be created.</w:delText>
        </w:r>
        <w:bookmarkStart w:id="6205" w:name="_Toc47428133"/>
        <w:bookmarkEnd w:id="6205"/>
      </w:del>
    </w:p>
    <w:p w14:paraId="36BB3F2E" w14:textId="0F54B9DC" w:rsidR="00BC6B42" w:rsidDel="003425EE" w:rsidRDefault="00BC6B42" w:rsidP="0045212A">
      <w:pPr>
        <w:pStyle w:val="BodyText"/>
        <w:rPr>
          <w:del w:id="6206" w:author="Author"/>
        </w:rPr>
      </w:pPr>
      <w:bookmarkStart w:id="6207" w:name="_Toc47428134"/>
      <w:bookmarkEnd w:id="6207"/>
    </w:p>
    <w:p w14:paraId="48739F14" w14:textId="6F9EB584" w:rsidR="00BC6B42" w:rsidDel="003425EE" w:rsidRDefault="00BC6B42" w:rsidP="0045212A">
      <w:pPr>
        <w:pStyle w:val="BodyText"/>
        <w:rPr>
          <w:del w:id="6208" w:author="Author"/>
        </w:rPr>
      </w:pPr>
      <w:del w:id="6209" w:author="Author">
        <w:r w:rsidDel="003425EE">
          <w:delText>Each line of the User Search Results table includes an Edit button. This button will navigate the user to the Modify User Request page (</w:delText>
        </w:r>
        <w:r w:rsidRPr="0016503A" w:rsidDel="003425EE">
          <w:rPr>
            <w:b/>
            <w:i/>
          </w:rPr>
          <w:delText>see section</w:delText>
        </w:r>
        <w:r w:rsidDel="003425EE">
          <w:rPr>
            <w:b/>
            <w:i/>
          </w:rPr>
          <w:delText xml:space="preserve"> </w:delText>
        </w:r>
        <w:r w:rsidRPr="00846343" w:rsidDel="003425EE">
          <w:rPr>
            <w:b/>
            <w:i/>
            <w:color w:val="548DD4" w:themeColor="text2" w:themeTint="99"/>
            <w:u w:val="single"/>
          </w:rPr>
          <w:fldChar w:fldCharType="begin"/>
        </w:r>
        <w:r w:rsidRPr="00846343" w:rsidDel="003425EE">
          <w:rPr>
            <w:b/>
            <w:i/>
            <w:color w:val="548DD4" w:themeColor="text2" w:themeTint="99"/>
            <w:u w:val="single"/>
          </w:rPr>
          <w:delInstrText xml:space="preserve"> REF _Ref501378244 \h  \* MERGEFORMAT </w:delInstrText>
        </w:r>
        <w:r w:rsidRPr="00846343" w:rsidDel="003425EE">
          <w:rPr>
            <w:b/>
            <w:i/>
            <w:color w:val="548DD4" w:themeColor="text2" w:themeTint="99"/>
            <w:u w:val="single"/>
          </w:rPr>
        </w:r>
        <w:r w:rsidRPr="00846343" w:rsidDel="003425EE">
          <w:rPr>
            <w:b/>
            <w:i/>
            <w:color w:val="548DD4" w:themeColor="text2" w:themeTint="99"/>
            <w:u w:val="single"/>
          </w:rPr>
          <w:fldChar w:fldCharType="separate"/>
        </w:r>
        <w:r w:rsidRPr="00846343" w:rsidDel="003425EE">
          <w:rPr>
            <w:b/>
            <w:i/>
            <w:color w:val="548DD4" w:themeColor="text2" w:themeTint="99"/>
            <w:u w:val="single"/>
          </w:rPr>
          <w:delText>Modify User Request Page*</w:delText>
        </w:r>
        <w:r w:rsidRPr="00846343" w:rsidDel="003425EE">
          <w:rPr>
            <w:b/>
            <w:i/>
            <w:color w:val="548DD4" w:themeColor="text2" w:themeTint="99"/>
            <w:u w:val="single"/>
          </w:rPr>
          <w:fldChar w:fldCharType="end"/>
        </w:r>
        <w:r w:rsidRPr="00846343" w:rsidDel="003425EE">
          <w:rPr>
            <w:color w:val="548DD4" w:themeColor="text2" w:themeTint="99"/>
          </w:rPr>
          <w:delText>)</w:delText>
        </w:r>
        <w:r w:rsidDel="003425EE">
          <w:delText xml:space="preserve"> for the account represented by the table line entry.</w:delText>
        </w:r>
        <w:bookmarkStart w:id="6210" w:name="_Toc47428135"/>
        <w:bookmarkEnd w:id="6210"/>
      </w:del>
    </w:p>
    <w:p w14:paraId="16AA942A" w14:textId="1AEAC3B5" w:rsidR="00BC6B42" w:rsidDel="003425EE" w:rsidRDefault="00503769" w:rsidP="00B8769A">
      <w:pPr>
        <w:pStyle w:val="BodyText"/>
        <w:rPr>
          <w:ins w:id="6211" w:author="Author"/>
          <w:del w:id="6212" w:author="Author"/>
        </w:rPr>
      </w:pPr>
      <w:ins w:id="6213" w:author="Author">
        <w:del w:id="6214" w:author="Author">
          <w:r w:rsidDel="003425EE">
            <w:rPr>
              <w:noProof/>
            </w:rPr>
            <w:drawing>
              <wp:inline distT="0" distB="0" distL="0" distR="0" wp14:anchorId="0EF32C6C" wp14:editId="68F3CA4E">
                <wp:extent cx="5943600" cy="1598433"/>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598433"/>
                        </a:xfrm>
                        <a:prstGeom prst="rect">
                          <a:avLst/>
                        </a:prstGeom>
                        <a:noFill/>
                        <a:ln>
                          <a:noFill/>
                        </a:ln>
                      </pic:spPr>
                    </pic:pic>
                  </a:graphicData>
                </a:graphic>
              </wp:inline>
            </w:drawing>
          </w:r>
          <w:bookmarkStart w:id="6215" w:name="_Toc47428136"/>
          <w:bookmarkEnd w:id="6215"/>
        </w:del>
      </w:ins>
    </w:p>
    <w:p w14:paraId="55099ED7" w14:textId="523AD5D7" w:rsidR="00503769" w:rsidDel="003425EE" w:rsidRDefault="00503769" w:rsidP="00A6137E">
      <w:pPr>
        <w:pStyle w:val="BodyText"/>
        <w:rPr>
          <w:del w:id="6216" w:author="Author"/>
        </w:rPr>
      </w:pPr>
      <w:ins w:id="6217" w:author="Author">
        <w:del w:id="6218" w:author="Author">
          <w:r w:rsidDel="003425EE">
            <w:delText>NOTE:  New Figure</w:delText>
          </w:r>
        </w:del>
      </w:ins>
      <w:bookmarkStart w:id="6219" w:name="_Toc47428137"/>
      <w:bookmarkEnd w:id="6219"/>
    </w:p>
    <w:p w14:paraId="2902D731" w14:textId="02A93065" w:rsidR="00BC6B42" w:rsidDel="003425EE" w:rsidRDefault="00BC6B42" w:rsidP="00A6137E">
      <w:pPr>
        <w:pStyle w:val="BodyText"/>
        <w:rPr>
          <w:del w:id="6220" w:author="Author"/>
        </w:rPr>
      </w:pPr>
      <w:del w:id="6221" w:author="Author">
        <w:r w:rsidDel="003425EE">
          <w:delText xml:space="preserve">Privacy </w:delText>
        </w:r>
        <w:r w:rsidRPr="0036161D" w:rsidDel="003425EE">
          <w:delText>Restrictions Page</w:delText>
        </w:r>
        <w:bookmarkStart w:id="6222" w:name="_Toc47428138"/>
        <w:bookmarkEnd w:id="6222"/>
      </w:del>
    </w:p>
    <w:p w14:paraId="6D0634A9" w14:textId="7475EF88" w:rsidR="00BC6B42" w:rsidDel="003425EE" w:rsidRDefault="00BC6B42" w:rsidP="00A6137E">
      <w:pPr>
        <w:pStyle w:val="BodyText"/>
        <w:rPr>
          <w:del w:id="6223" w:author="Author"/>
        </w:rPr>
      </w:pPr>
      <w:del w:id="6224" w:author="Author">
        <w:r w:rsidDel="003425EE">
          <w:rPr>
            <w:noProof/>
          </w:rPr>
          <w:drawing>
            <wp:inline distT="0" distB="0" distL="0" distR="0" wp14:anchorId="6B9F9E74" wp14:editId="1AC06FB4">
              <wp:extent cx="5934075" cy="2981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34075" cy="2981325"/>
                      </a:xfrm>
                      <a:prstGeom prst="rect">
                        <a:avLst/>
                      </a:prstGeom>
                      <a:noFill/>
                      <a:ln>
                        <a:noFill/>
                      </a:ln>
                    </pic:spPr>
                  </pic:pic>
                </a:graphicData>
              </a:graphic>
            </wp:inline>
          </w:drawing>
        </w:r>
        <w:bookmarkStart w:id="6225" w:name="_Toc47428139"/>
        <w:bookmarkEnd w:id="6225"/>
      </w:del>
    </w:p>
    <w:p w14:paraId="32529C03" w14:textId="55973844" w:rsidR="00CC07E5" w:rsidDel="003425EE" w:rsidRDefault="00503769" w:rsidP="00A6137E">
      <w:pPr>
        <w:pStyle w:val="BodyText"/>
        <w:rPr>
          <w:ins w:id="6226" w:author="Author"/>
          <w:del w:id="6227" w:author="Author"/>
        </w:rPr>
      </w:pPr>
      <w:ins w:id="6228" w:author="Author">
        <w:del w:id="6229" w:author="Author">
          <w:r w:rsidRPr="00A8025B" w:rsidDel="003425EE">
            <w:rPr>
              <w:noProof/>
            </w:rPr>
            <w:drawing>
              <wp:inline distT="0" distB="0" distL="0" distR="0" wp14:anchorId="387A6838" wp14:editId="078CD6EF">
                <wp:extent cx="5943600" cy="4456563"/>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456563"/>
                        </a:xfrm>
                        <a:prstGeom prst="rect">
                          <a:avLst/>
                        </a:prstGeom>
                        <a:noFill/>
                        <a:ln>
                          <a:noFill/>
                        </a:ln>
                      </pic:spPr>
                    </pic:pic>
                  </a:graphicData>
                </a:graphic>
              </wp:inline>
            </w:drawing>
          </w:r>
          <w:bookmarkStart w:id="6230" w:name="_Toc47428140"/>
          <w:bookmarkEnd w:id="6230"/>
        </w:del>
      </w:ins>
    </w:p>
    <w:p w14:paraId="221F2AA3" w14:textId="72D52586" w:rsidR="00BC6B42" w:rsidRPr="00A8025B" w:rsidDel="003425EE" w:rsidRDefault="00BC6B42" w:rsidP="00A6137E">
      <w:pPr>
        <w:pStyle w:val="BodyText"/>
        <w:rPr>
          <w:del w:id="6231" w:author="Author"/>
        </w:rPr>
      </w:pPr>
      <w:del w:id="6232" w:author="Author">
        <w:r w:rsidRPr="00A8025B" w:rsidDel="003425EE">
          <w:delText xml:space="preserve">Figure </w:delText>
        </w:r>
      </w:del>
      <w:ins w:id="6233" w:author="Author">
        <w:del w:id="6234" w:author="Author">
          <w:r w:rsidR="007E6482" w:rsidRPr="00A8025B" w:rsidDel="003425EE">
            <w:fldChar w:fldCharType="begin"/>
          </w:r>
          <w:r w:rsidR="007E6482" w:rsidRPr="00A8025B" w:rsidDel="003425EE">
            <w:delInstrText xml:space="preserve"> SEQ Figure \* ARABIC </w:delInstrText>
          </w:r>
          <w:r w:rsidR="007E6482" w:rsidRPr="00A8025B" w:rsidDel="003425EE">
            <w:fldChar w:fldCharType="separate"/>
          </w:r>
          <w:r w:rsidR="00CC07E5" w:rsidDel="003425EE">
            <w:rPr>
              <w:noProof/>
            </w:rPr>
            <w:delText>53</w:delText>
          </w:r>
          <w:r w:rsidR="00191EA4" w:rsidDel="003425EE">
            <w:rPr>
              <w:noProof/>
            </w:rPr>
            <w:delText>52</w:delText>
          </w:r>
          <w:r w:rsidR="00CD48AC" w:rsidRPr="00A8025B" w:rsidDel="003425EE">
            <w:rPr>
              <w:noProof/>
            </w:rPr>
            <w:delText>54</w:delText>
          </w:r>
          <w:r w:rsidR="007E6482" w:rsidRPr="00A8025B" w:rsidDel="003425EE">
            <w:rPr>
              <w:noProof/>
            </w:rPr>
            <w:fldChar w:fldCharType="end"/>
          </w:r>
          <w:r w:rsidR="007E6482" w:rsidRPr="00A8025B" w:rsidDel="003425EE">
            <w:delText xml:space="preserve"> </w:delText>
          </w:r>
        </w:del>
      </w:ins>
      <w:del w:id="6235" w:author="Author">
        <w:r w:rsidR="00A13119" w:rsidRPr="00A8025B" w:rsidDel="003425EE">
          <w:delText>50</w:delText>
        </w:r>
        <w:r w:rsidRPr="00A8025B" w:rsidDel="003425EE">
          <w:delText xml:space="preserve"> – Privacy Restrictions Page</w:delText>
        </w:r>
        <w:bookmarkStart w:id="6236" w:name="_Toc47428141"/>
        <w:bookmarkEnd w:id="6236"/>
      </w:del>
    </w:p>
    <w:p w14:paraId="20B370C8" w14:textId="6D51EDC5" w:rsidR="00BC6B42" w:rsidRPr="009944EB" w:rsidDel="003425EE" w:rsidRDefault="00BC6B42" w:rsidP="00A6137E">
      <w:pPr>
        <w:pStyle w:val="BodyText"/>
        <w:rPr>
          <w:del w:id="6237" w:author="Author"/>
        </w:rPr>
      </w:pPr>
      <w:del w:id="6238" w:author="Author">
        <w:r w:rsidDel="003425EE">
          <w:delText>This page enables users with permission to create user specific privacy restrictions. By completing these fields and clicking the button to add privacy restriction, a user can generate a restriction for another user. The restriction is then listed in the Current Privacy Restriction table until deleted by a user with appropriate permissions.</w:delText>
        </w:r>
        <w:bookmarkStart w:id="6239" w:name="_Toc47428142"/>
        <w:bookmarkEnd w:id="6239"/>
      </w:del>
    </w:p>
    <w:p w14:paraId="1EFA59A9" w14:textId="6B9B94D9" w:rsidR="00BC6B42" w:rsidDel="003425EE" w:rsidRDefault="00BC6B42" w:rsidP="00A6137E">
      <w:pPr>
        <w:pStyle w:val="BodyText"/>
        <w:rPr>
          <w:del w:id="6240" w:author="Author"/>
          <w:b/>
        </w:rPr>
      </w:pPr>
      <w:del w:id="6241" w:author="Author">
        <w:r w:rsidDel="003425EE">
          <w:rPr>
            <w:b/>
          </w:rPr>
          <w:delText>Parameters:</w:delText>
        </w:r>
        <w:bookmarkStart w:id="6242" w:name="_Toc47428143"/>
        <w:bookmarkEnd w:id="6242"/>
      </w:del>
    </w:p>
    <w:p w14:paraId="054E7A4C" w14:textId="2D1EAD57" w:rsidR="00BC6B42" w:rsidDel="003425EE" w:rsidRDefault="00BC6B42" w:rsidP="00A6137E">
      <w:pPr>
        <w:pStyle w:val="BodyText"/>
        <w:rPr>
          <w:del w:id="6243" w:author="Author"/>
        </w:rPr>
      </w:pPr>
      <w:del w:id="6244" w:author="Author">
        <w:r w:rsidDel="003425EE">
          <w:delText>Patient SSN –  Parameter for the SSN of the patient associated with the restriction.</w:delText>
        </w:r>
        <w:bookmarkStart w:id="6245" w:name="_Toc47428144"/>
        <w:bookmarkEnd w:id="6245"/>
      </w:del>
    </w:p>
    <w:p w14:paraId="2EB6572E" w14:textId="6C71763C" w:rsidR="00BC6B42" w:rsidDel="003425EE" w:rsidRDefault="00BC6B42" w:rsidP="00A6137E">
      <w:pPr>
        <w:pStyle w:val="BodyText"/>
        <w:rPr>
          <w:del w:id="6246" w:author="Author"/>
        </w:rPr>
      </w:pPr>
      <w:del w:id="6247" w:author="Author">
        <w:r w:rsidDel="003425EE">
          <w:delText>NT Username – The Windows NT Username of the user associated with the restriction.</w:delText>
        </w:r>
        <w:bookmarkStart w:id="6248" w:name="_Toc47428145"/>
        <w:bookmarkEnd w:id="6248"/>
      </w:del>
    </w:p>
    <w:p w14:paraId="243B4193" w14:textId="4D93CE05" w:rsidR="00BC6B42" w:rsidDel="003425EE" w:rsidRDefault="00BC6B42" w:rsidP="00A6137E">
      <w:pPr>
        <w:pStyle w:val="BodyText"/>
        <w:rPr>
          <w:del w:id="6249" w:author="Author"/>
        </w:rPr>
      </w:pPr>
      <w:del w:id="6250" w:author="Author">
        <w:r w:rsidDel="003425EE">
          <w:delText>Type – Parameter that indicates the type of Privacy Restrictions such as Privacy Act or Conflict of Interest</w:delText>
        </w:r>
        <w:bookmarkStart w:id="6251" w:name="_Toc47428146"/>
        <w:bookmarkEnd w:id="6251"/>
      </w:del>
    </w:p>
    <w:p w14:paraId="104F7148" w14:textId="27B82D28" w:rsidR="00BC6B42" w:rsidDel="003425EE" w:rsidRDefault="00BC6B42" w:rsidP="00A6137E">
      <w:pPr>
        <w:pStyle w:val="BodyText"/>
        <w:rPr>
          <w:del w:id="6252" w:author="Author"/>
        </w:rPr>
      </w:pPr>
      <w:del w:id="6253" w:author="Author">
        <w:r w:rsidDel="003425EE">
          <w:delText>Reason – Reason description of the Privacy Restriction limited to 200 characters or less.</w:delText>
        </w:r>
        <w:bookmarkStart w:id="6254" w:name="_Toc47428147"/>
        <w:bookmarkEnd w:id="6254"/>
      </w:del>
    </w:p>
    <w:p w14:paraId="52B99891" w14:textId="78733FB5" w:rsidR="00BC6B42" w:rsidDel="003425EE" w:rsidRDefault="00BC6B42" w:rsidP="00A6137E">
      <w:pPr>
        <w:pStyle w:val="BodyText"/>
        <w:rPr>
          <w:del w:id="6255" w:author="Author"/>
          <w:b/>
        </w:rPr>
      </w:pPr>
      <w:del w:id="6256" w:author="Author">
        <w:r w:rsidRPr="00232F77" w:rsidDel="003425EE">
          <w:rPr>
            <w:b/>
          </w:rPr>
          <w:delText xml:space="preserve">Button: </w:delText>
        </w:r>
        <w:bookmarkStart w:id="6257" w:name="_Toc47428148"/>
        <w:bookmarkEnd w:id="6257"/>
      </w:del>
    </w:p>
    <w:p w14:paraId="351EE278" w14:textId="5166FBE1" w:rsidR="00BC6B42" w:rsidRPr="00232F77" w:rsidDel="003425EE" w:rsidRDefault="00BC6B42" w:rsidP="00A6137E">
      <w:pPr>
        <w:pStyle w:val="BodyText"/>
        <w:rPr>
          <w:del w:id="6258" w:author="Author"/>
          <w:b/>
        </w:rPr>
      </w:pPr>
      <w:del w:id="6259" w:author="Author">
        <w:r w:rsidRPr="00232F77" w:rsidDel="003425EE">
          <w:delText>Add Privacy Restrictions</w:delText>
        </w:r>
        <w:r w:rsidDel="003425EE">
          <w:delText xml:space="preserve"> – Creates the Privacy Restriction per the listed parameters</w:delText>
        </w:r>
        <w:bookmarkStart w:id="6260" w:name="_Toc47428149"/>
        <w:bookmarkEnd w:id="6260"/>
      </w:del>
    </w:p>
    <w:p w14:paraId="7CE2EFBB" w14:textId="1CF6E5D5" w:rsidR="00BC6B42" w:rsidDel="003425EE" w:rsidRDefault="00BC6B42" w:rsidP="00A6137E">
      <w:pPr>
        <w:pStyle w:val="BodyText"/>
        <w:rPr>
          <w:del w:id="6261" w:author="Author"/>
          <w:b/>
        </w:rPr>
      </w:pPr>
      <w:del w:id="6262" w:author="Author">
        <w:r w:rsidRPr="00232F77" w:rsidDel="003425EE">
          <w:rPr>
            <w:b/>
          </w:rPr>
          <w:delText xml:space="preserve">Headers: </w:delText>
        </w:r>
        <w:bookmarkStart w:id="6263" w:name="_Toc47428150"/>
        <w:bookmarkEnd w:id="6263"/>
      </w:del>
    </w:p>
    <w:p w14:paraId="2913C67B" w14:textId="7DE3A6A3" w:rsidR="00BC6B42" w:rsidDel="003425EE" w:rsidRDefault="00BC6B42" w:rsidP="00A6137E">
      <w:pPr>
        <w:pStyle w:val="BodyText"/>
        <w:rPr>
          <w:del w:id="6264" w:author="Author"/>
        </w:rPr>
      </w:pPr>
      <w:del w:id="6265" w:author="Author">
        <w:r w:rsidDel="003425EE">
          <w:delText>Patient SSN –  Column Header for the SSN of the patient associated with the restriction.</w:delText>
        </w:r>
        <w:bookmarkStart w:id="6266" w:name="_Toc47428151"/>
        <w:bookmarkEnd w:id="6266"/>
      </w:del>
    </w:p>
    <w:p w14:paraId="76B225BC" w14:textId="2213CDAD" w:rsidR="00BC6B42" w:rsidDel="003425EE" w:rsidRDefault="00BC6B42" w:rsidP="00A6137E">
      <w:pPr>
        <w:pStyle w:val="BodyText"/>
        <w:rPr>
          <w:del w:id="6267" w:author="Author"/>
        </w:rPr>
      </w:pPr>
      <w:del w:id="6268" w:author="Author">
        <w:r w:rsidDel="003425EE">
          <w:delText>NT Username – The Windows NT Username of the user associated with the</w:delText>
        </w:r>
        <w:r w:rsidRPr="00DF734D" w:rsidDel="003425EE">
          <w:delText xml:space="preserve"> </w:delText>
        </w:r>
        <w:r w:rsidDel="003425EE">
          <w:delText>restriction.</w:delText>
        </w:r>
        <w:bookmarkStart w:id="6269" w:name="_Toc47428152"/>
        <w:bookmarkEnd w:id="6269"/>
      </w:del>
    </w:p>
    <w:p w14:paraId="2B5EA152" w14:textId="679089B6" w:rsidR="00BC6B42" w:rsidDel="003425EE" w:rsidRDefault="00BC6B42" w:rsidP="00A6137E">
      <w:pPr>
        <w:pStyle w:val="BodyText"/>
        <w:rPr>
          <w:del w:id="6270" w:author="Author"/>
        </w:rPr>
      </w:pPr>
      <w:del w:id="6271" w:author="Author">
        <w:r w:rsidDel="003425EE">
          <w:delText>Type – Column header listing the Type of Privacy Restriction</w:delText>
        </w:r>
        <w:bookmarkStart w:id="6272" w:name="_Toc47428153"/>
        <w:bookmarkEnd w:id="6272"/>
      </w:del>
    </w:p>
    <w:p w14:paraId="685FA2B9" w14:textId="2FD3398F" w:rsidR="00BC6B42" w:rsidDel="003425EE" w:rsidRDefault="00BC6B42" w:rsidP="00A6137E">
      <w:pPr>
        <w:pStyle w:val="BodyText"/>
        <w:rPr>
          <w:del w:id="6273" w:author="Author"/>
        </w:rPr>
      </w:pPr>
      <w:del w:id="6274" w:author="Author">
        <w:r w:rsidDel="003425EE">
          <w:delText>Reason – Column header for the Reason description of the Privacy Restriction</w:delText>
        </w:r>
        <w:bookmarkStart w:id="6275" w:name="_Toc47428154"/>
        <w:bookmarkEnd w:id="6275"/>
      </w:del>
    </w:p>
    <w:p w14:paraId="37F28E8A" w14:textId="75916E39" w:rsidR="00BC6B42" w:rsidDel="003425EE" w:rsidRDefault="00BC6B42" w:rsidP="00A6137E">
      <w:pPr>
        <w:pStyle w:val="BodyText"/>
        <w:rPr>
          <w:del w:id="6276" w:author="Author"/>
        </w:rPr>
      </w:pPr>
      <w:del w:id="6277" w:author="Author">
        <w:r w:rsidDel="003425EE">
          <w:delText>Created By – Column header indicating what user created the Privacy Restriction</w:delText>
        </w:r>
        <w:bookmarkStart w:id="6278" w:name="_Toc47428155"/>
        <w:bookmarkEnd w:id="6278"/>
      </w:del>
    </w:p>
    <w:p w14:paraId="6F531D38" w14:textId="63320468" w:rsidR="00BC6B42" w:rsidDel="003425EE" w:rsidRDefault="00BC6B42" w:rsidP="00A6137E">
      <w:pPr>
        <w:pStyle w:val="BodyText"/>
        <w:rPr>
          <w:del w:id="6279" w:author="Author"/>
        </w:rPr>
      </w:pPr>
      <w:del w:id="6280" w:author="Author">
        <w:r w:rsidDel="003425EE">
          <w:delText>Date Created – Column header indicating when the Privacy Restriction was created</w:delText>
        </w:r>
        <w:bookmarkStart w:id="6281" w:name="_Toc47428156"/>
        <w:bookmarkEnd w:id="6281"/>
      </w:del>
    </w:p>
    <w:p w14:paraId="6294EC6C" w14:textId="6231733E" w:rsidR="00BC6B42" w:rsidDel="003425EE" w:rsidRDefault="00BC6B42" w:rsidP="00A6137E">
      <w:pPr>
        <w:pStyle w:val="BodyText"/>
        <w:rPr>
          <w:del w:id="6282" w:author="Author"/>
        </w:rPr>
      </w:pPr>
      <w:del w:id="6283" w:author="Author">
        <w:r w:rsidDel="003425EE">
          <w:delText xml:space="preserve">Delete – Button utilized to delete a Privacy Restriction. This cannot be undone and will require creation of a new Privacy Restriction </w:delText>
        </w:r>
        <w:bookmarkStart w:id="6284" w:name="_Toc47428157"/>
        <w:bookmarkEnd w:id="6284"/>
      </w:del>
    </w:p>
    <w:p w14:paraId="063EC77A" w14:textId="0B2E5A3A" w:rsidR="00BC6B42" w:rsidDel="003425EE" w:rsidRDefault="00BC6B42" w:rsidP="00A6137E">
      <w:pPr>
        <w:pStyle w:val="BodyText"/>
        <w:rPr>
          <w:del w:id="6285" w:author="Author"/>
        </w:rPr>
      </w:pPr>
      <w:del w:id="6286" w:author="Author">
        <w:r w:rsidDel="003425EE">
          <w:delText>Add Station Page</w:delText>
        </w:r>
        <w:bookmarkStart w:id="6287" w:name="_Toc47428158"/>
        <w:bookmarkEnd w:id="6287"/>
      </w:del>
    </w:p>
    <w:p w14:paraId="31773770" w14:textId="0A9FA1C5" w:rsidR="00BC6B42" w:rsidDel="003425EE" w:rsidRDefault="00BC6B42" w:rsidP="00A6137E">
      <w:pPr>
        <w:pStyle w:val="BodyText"/>
        <w:rPr>
          <w:del w:id="6288" w:author="Author"/>
        </w:rPr>
      </w:pPr>
      <w:del w:id="6289" w:author="Author">
        <w:r w:rsidDel="003425EE">
          <w:rPr>
            <w:noProof/>
          </w:rPr>
          <w:drawing>
            <wp:inline distT="0" distB="0" distL="0" distR="0" wp14:anchorId="2D16BE47" wp14:editId="5F0AC4A5">
              <wp:extent cx="5934075" cy="2381250"/>
              <wp:effectExtent l="0" t="0" r="9525" b="0"/>
              <wp:docPr id="34" name="Picture 34" descr="C:\Users\gbrittingham\AppData\Local\Microsoft\Windows\INetCache\Content.Word\AddStatio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brittingham\AppData\Local\Microsoft\Windows\INetCache\Content.Word\AddStationPage.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2381250"/>
                      </a:xfrm>
                      <a:prstGeom prst="rect">
                        <a:avLst/>
                      </a:prstGeom>
                      <a:noFill/>
                      <a:ln>
                        <a:noFill/>
                      </a:ln>
                    </pic:spPr>
                  </pic:pic>
                </a:graphicData>
              </a:graphic>
            </wp:inline>
          </w:drawing>
        </w:r>
        <w:bookmarkStart w:id="6290" w:name="_Toc47428159"/>
        <w:bookmarkEnd w:id="6290"/>
      </w:del>
    </w:p>
    <w:p w14:paraId="0E12983A" w14:textId="3B99AB4A" w:rsidR="00CC07E5" w:rsidDel="003425EE" w:rsidRDefault="007D57B3" w:rsidP="00A6137E">
      <w:pPr>
        <w:pStyle w:val="BodyText"/>
        <w:rPr>
          <w:ins w:id="6291" w:author="Author"/>
          <w:del w:id="6292" w:author="Author"/>
        </w:rPr>
      </w:pPr>
      <w:ins w:id="6293" w:author="Author">
        <w:del w:id="6294" w:author="Author">
          <w:r w:rsidRPr="00A8025B" w:rsidDel="003425EE">
            <w:rPr>
              <w:noProof/>
            </w:rPr>
            <w:drawing>
              <wp:inline distT="0" distB="0" distL="0" distR="0" wp14:anchorId="5ED58A44" wp14:editId="4D498F27">
                <wp:extent cx="5943600" cy="2432516"/>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432516"/>
                        </a:xfrm>
                        <a:prstGeom prst="rect">
                          <a:avLst/>
                        </a:prstGeom>
                        <a:noFill/>
                        <a:ln>
                          <a:noFill/>
                        </a:ln>
                      </pic:spPr>
                    </pic:pic>
                  </a:graphicData>
                </a:graphic>
              </wp:inline>
            </w:drawing>
          </w:r>
          <w:bookmarkStart w:id="6295" w:name="_Toc47428160"/>
          <w:bookmarkEnd w:id="6295"/>
        </w:del>
      </w:ins>
    </w:p>
    <w:p w14:paraId="45968C4B" w14:textId="23EA8431" w:rsidR="00BC6B42" w:rsidRPr="00A8025B" w:rsidDel="003425EE" w:rsidRDefault="00BC6B42" w:rsidP="00A6137E">
      <w:pPr>
        <w:pStyle w:val="BodyText"/>
        <w:rPr>
          <w:del w:id="6296" w:author="Author"/>
        </w:rPr>
      </w:pPr>
      <w:del w:id="6297" w:author="Author">
        <w:r w:rsidRPr="00A8025B" w:rsidDel="003425EE">
          <w:delText xml:space="preserve">Figure </w:delText>
        </w:r>
      </w:del>
      <w:ins w:id="6298" w:author="Author">
        <w:del w:id="6299" w:author="Author">
          <w:r w:rsidR="007E6482" w:rsidRPr="00A8025B" w:rsidDel="003425EE">
            <w:fldChar w:fldCharType="begin"/>
          </w:r>
          <w:r w:rsidR="007E6482" w:rsidRPr="00A8025B" w:rsidDel="003425EE">
            <w:delInstrText xml:space="preserve"> SEQ Figure \* ARABIC </w:delInstrText>
          </w:r>
          <w:r w:rsidR="007E6482" w:rsidRPr="00A8025B" w:rsidDel="003425EE">
            <w:fldChar w:fldCharType="separate"/>
          </w:r>
          <w:r w:rsidR="00CC07E5" w:rsidDel="003425EE">
            <w:rPr>
              <w:noProof/>
            </w:rPr>
            <w:delText>54</w:delText>
          </w:r>
          <w:r w:rsidR="00191EA4" w:rsidDel="003425EE">
            <w:rPr>
              <w:noProof/>
            </w:rPr>
            <w:delText>53</w:delText>
          </w:r>
          <w:r w:rsidR="00CD48AC" w:rsidRPr="00A8025B" w:rsidDel="003425EE">
            <w:rPr>
              <w:noProof/>
            </w:rPr>
            <w:delText>55</w:delText>
          </w:r>
          <w:r w:rsidR="007E6482" w:rsidRPr="00A8025B" w:rsidDel="003425EE">
            <w:rPr>
              <w:noProof/>
            </w:rPr>
            <w:fldChar w:fldCharType="end"/>
          </w:r>
          <w:r w:rsidR="007E6482" w:rsidRPr="00A8025B" w:rsidDel="003425EE">
            <w:delText xml:space="preserve"> </w:delText>
          </w:r>
        </w:del>
      </w:ins>
      <w:del w:id="6300" w:author="Author">
        <w:r w:rsidR="007A7E5C" w:rsidRPr="00A8025B" w:rsidDel="003425EE">
          <w:delText>51</w:delText>
        </w:r>
        <w:r w:rsidRPr="00A8025B" w:rsidDel="003425EE">
          <w:delText xml:space="preserve"> – Add Station Page</w:delText>
        </w:r>
        <w:bookmarkStart w:id="6301" w:name="_Toc47428161"/>
        <w:bookmarkEnd w:id="6301"/>
      </w:del>
    </w:p>
    <w:p w14:paraId="3B90F376" w14:textId="3EAFDFB8" w:rsidR="00BC6B42" w:rsidDel="003425EE" w:rsidRDefault="00BC6B42" w:rsidP="00A6137E">
      <w:pPr>
        <w:pStyle w:val="BodyText"/>
        <w:rPr>
          <w:del w:id="6302" w:author="Author"/>
        </w:rPr>
      </w:pPr>
      <w:del w:id="6303" w:author="Author">
        <w:r w:rsidDel="003425EE">
          <w:delText>The Add Station page allows administrative users to create new records of VA facilities. The page accepts the following data:</w:delText>
        </w:r>
        <w:bookmarkStart w:id="6304" w:name="_Toc47428162"/>
        <w:bookmarkEnd w:id="6304"/>
      </w:del>
    </w:p>
    <w:p w14:paraId="42D8C404" w14:textId="51A647A5" w:rsidR="00BC6B42" w:rsidDel="003425EE" w:rsidRDefault="00BC6B42" w:rsidP="00A6137E">
      <w:pPr>
        <w:pStyle w:val="BodyText"/>
        <w:rPr>
          <w:del w:id="6305" w:author="Author"/>
        </w:rPr>
      </w:pPr>
      <w:del w:id="6306" w:author="Author">
        <w:r w:rsidDel="003425EE">
          <w:delText>Station – The identifier of the station. This is usually three digits.</w:delText>
        </w:r>
        <w:bookmarkStart w:id="6307" w:name="_Toc47428163"/>
        <w:bookmarkEnd w:id="6307"/>
      </w:del>
    </w:p>
    <w:p w14:paraId="10E4B89B" w14:textId="62E3CD18" w:rsidR="00BC6B42" w:rsidDel="003425EE" w:rsidRDefault="00BC6B42" w:rsidP="00A6137E">
      <w:pPr>
        <w:pStyle w:val="BodyText"/>
        <w:rPr>
          <w:del w:id="6308" w:author="Author"/>
        </w:rPr>
      </w:pPr>
      <w:del w:id="6309" w:author="Author">
        <w:r w:rsidDel="003425EE">
          <w:delText>VISN – A drop-down selection of the Veteran Integrated Service Network regions.</w:delText>
        </w:r>
        <w:bookmarkStart w:id="6310" w:name="_Toc47428164"/>
        <w:bookmarkEnd w:id="6310"/>
      </w:del>
    </w:p>
    <w:p w14:paraId="318ABC0B" w14:textId="0E869A19" w:rsidR="00BC6B42" w:rsidDel="003425EE" w:rsidRDefault="00BC6B42" w:rsidP="00A6137E">
      <w:pPr>
        <w:pStyle w:val="BodyText"/>
        <w:rPr>
          <w:del w:id="6311" w:author="Author"/>
        </w:rPr>
      </w:pPr>
      <w:del w:id="6312" w:author="Author">
        <w:r w:rsidDel="003425EE">
          <w:delText>Type – The facility type with options:</w:delText>
        </w:r>
        <w:bookmarkStart w:id="6313" w:name="_Toc47428165"/>
        <w:bookmarkEnd w:id="6313"/>
      </w:del>
    </w:p>
    <w:p w14:paraId="325CD281" w14:textId="0FAD6503" w:rsidR="00BC6B42" w:rsidDel="003425EE" w:rsidRDefault="00BC6B42" w:rsidP="00A6137E">
      <w:pPr>
        <w:pStyle w:val="BodyText"/>
        <w:rPr>
          <w:del w:id="6314" w:author="Author"/>
        </w:rPr>
      </w:pPr>
      <w:del w:id="6315" w:author="Author">
        <w:r w:rsidDel="003425EE">
          <w:delText>OMNH – Outpatient Clinic/Nursing Home</w:delText>
        </w:r>
        <w:bookmarkStart w:id="6316" w:name="_Toc47428166"/>
        <w:bookmarkEnd w:id="6316"/>
      </w:del>
    </w:p>
    <w:p w14:paraId="2E0476E8" w14:textId="0F65514F" w:rsidR="00BC6B42" w:rsidDel="003425EE" w:rsidRDefault="00BC6B42" w:rsidP="00A6137E">
      <w:pPr>
        <w:pStyle w:val="BodyText"/>
        <w:rPr>
          <w:del w:id="6317" w:author="Author"/>
        </w:rPr>
      </w:pPr>
      <w:del w:id="6318" w:author="Author">
        <w:r w:rsidDel="003425EE">
          <w:delText>OM – Outpatient Clinic</w:delText>
        </w:r>
        <w:bookmarkStart w:id="6319" w:name="_Toc47428167"/>
        <w:bookmarkEnd w:id="6319"/>
      </w:del>
    </w:p>
    <w:p w14:paraId="7C52662A" w14:textId="6B5199D1" w:rsidR="00BC6B42" w:rsidDel="003425EE" w:rsidRDefault="00BC6B42" w:rsidP="00A6137E">
      <w:pPr>
        <w:pStyle w:val="BodyText"/>
        <w:rPr>
          <w:del w:id="6320" w:author="Author"/>
        </w:rPr>
      </w:pPr>
      <w:del w:id="6321" w:author="Author">
        <w:r w:rsidDel="003425EE">
          <w:delText>RO – Regional Office</w:delText>
        </w:r>
        <w:bookmarkStart w:id="6322" w:name="_Toc47428168"/>
        <w:bookmarkEnd w:id="6322"/>
      </w:del>
    </w:p>
    <w:p w14:paraId="002648D5" w14:textId="34A5E299" w:rsidR="00BC6B42" w:rsidDel="003425EE" w:rsidRDefault="00BC6B42" w:rsidP="00A6137E">
      <w:pPr>
        <w:pStyle w:val="BodyText"/>
        <w:rPr>
          <w:del w:id="6323" w:author="Author"/>
        </w:rPr>
      </w:pPr>
      <w:del w:id="6324" w:author="Author">
        <w:r w:rsidDel="003425EE">
          <w:delText>CEM – Cemetery</w:delText>
        </w:r>
        <w:bookmarkStart w:id="6325" w:name="_Toc47428169"/>
        <w:bookmarkEnd w:id="6325"/>
      </w:del>
    </w:p>
    <w:p w14:paraId="57C4B253" w14:textId="31856C01" w:rsidR="00BC6B42" w:rsidDel="003425EE" w:rsidRDefault="00BC6B42" w:rsidP="00A6137E">
      <w:pPr>
        <w:pStyle w:val="BodyText"/>
        <w:rPr>
          <w:del w:id="6326" w:author="Author"/>
        </w:rPr>
      </w:pPr>
      <w:del w:id="6327" w:author="Author">
        <w:r w:rsidDel="003425EE">
          <w:delText>HOSP – Hospital</w:delText>
        </w:r>
        <w:bookmarkStart w:id="6328" w:name="_Toc47428170"/>
        <w:bookmarkEnd w:id="6328"/>
      </w:del>
    </w:p>
    <w:p w14:paraId="2FF9F4AB" w14:textId="4A5518A6" w:rsidR="00BC6B42" w:rsidDel="003425EE" w:rsidRDefault="00BC6B42" w:rsidP="00A6137E">
      <w:pPr>
        <w:pStyle w:val="BodyText"/>
        <w:rPr>
          <w:del w:id="6329" w:author="Author"/>
        </w:rPr>
      </w:pPr>
      <w:del w:id="6330" w:author="Author">
        <w:r w:rsidDel="003425EE">
          <w:delText>CTR – Vet Center</w:delText>
        </w:r>
        <w:bookmarkStart w:id="6331" w:name="_Toc47428171"/>
        <w:bookmarkEnd w:id="6331"/>
      </w:del>
    </w:p>
    <w:p w14:paraId="232C162B" w14:textId="29F8FAF5" w:rsidR="00BC6B42" w:rsidDel="003425EE" w:rsidRDefault="00BC6B42" w:rsidP="00A6137E">
      <w:pPr>
        <w:pStyle w:val="BodyText"/>
        <w:rPr>
          <w:del w:id="6332" w:author="Author"/>
        </w:rPr>
      </w:pPr>
      <w:del w:id="6333" w:author="Author">
        <w:r w:rsidDel="003425EE">
          <w:delText>CLN – Clinic</w:delText>
        </w:r>
        <w:bookmarkStart w:id="6334" w:name="_Toc47428172"/>
        <w:bookmarkEnd w:id="6334"/>
      </w:del>
    </w:p>
    <w:p w14:paraId="6D5B457D" w14:textId="21FBD163" w:rsidR="00BC6B42" w:rsidDel="003425EE" w:rsidRDefault="00BC6B42" w:rsidP="00A6137E">
      <w:pPr>
        <w:pStyle w:val="BodyText"/>
        <w:rPr>
          <w:del w:id="6335" w:author="Author"/>
        </w:rPr>
      </w:pPr>
      <w:del w:id="6336" w:author="Author">
        <w:r w:rsidDel="003425EE">
          <w:delText>FAC – VA Facility (Stations)</w:delText>
        </w:r>
        <w:bookmarkStart w:id="6337" w:name="_Toc47428173"/>
        <w:bookmarkEnd w:id="6337"/>
      </w:del>
    </w:p>
    <w:p w14:paraId="6185AC64" w14:textId="117E5E78" w:rsidR="00BC6B42" w:rsidDel="003425EE" w:rsidRDefault="00BC6B42" w:rsidP="00A6137E">
      <w:pPr>
        <w:pStyle w:val="BodyText"/>
        <w:rPr>
          <w:del w:id="6338" w:author="Author"/>
        </w:rPr>
      </w:pPr>
      <w:del w:id="6339" w:author="Author">
        <w:r w:rsidDel="003425EE">
          <w:delText>FACS – Facility (Other)</w:delText>
        </w:r>
        <w:bookmarkStart w:id="6340" w:name="_Toc47428174"/>
        <w:bookmarkEnd w:id="6340"/>
      </w:del>
    </w:p>
    <w:p w14:paraId="60336C64" w14:textId="539A26B0" w:rsidR="00BC6B42" w:rsidDel="003425EE" w:rsidRDefault="00BC6B42" w:rsidP="00A6137E">
      <w:pPr>
        <w:pStyle w:val="BodyText"/>
        <w:rPr>
          <w:del w:id="6341" w:author="Author"/>
        </w:rPr>
      </w:pPr>
      <w:del w:id="6342" w:author="Author">
        <w:r w:rsidDel="003425EE">
          <w:delText>VISNOF – VISN Operations Office</w:delText>
        </w:r>
        <w:bookmarkStart w:id="6343" w:name="_Toc47428175"/>
        <w:bookmarkEnd w:id="6343"/>
      </w:del>
    </w:p>
    <w:p w14:paraId="2FD22008" w14:textId="1A34E998" w:rsidR="00BC6B42" w:rsidDel="003425EE" w:rsidRDefault="00BC6B42" w:rsidP="00A6137E">
      <w:pPr>
        <w:pStyle w:val="BodyText"/>
        <w:rPr>
          <w:del w:id="6344" w:author="Author"/>
        </w:rPr>
      </w:pPr>
      <w:del w:id="6345" w:author="Author">
        <w:r w:rsidDel="003425EE">
          <w:delText>Short Name – The short name of the facility</w:delText>
        </w:r>
        <w:bookmarkStart w:id="6346" w:name="_Toc47428176"/>
        <w:bookmarkEnd w:id="6346"/>
      </w:del>
    </w:p>
    <w:p w14:paraId="2B23955F" w14:textId="35636516" w:rsidR="00BC6B42" w:rsidDel="003425EE" w:rsidRDefault="00BC6B42" w:rsidP="00A6137E">
      <w:pPr>
        <w:pStyle w:val="BodyText"/>
        <w:rPr>
          <w:del w:id="6347" w:author="Author"/>
        </w:rPr>
      </w:pPr>
      <w:del w:id="6348" w:author="Author">
        <w:r w:rsidDel="003425EE">
          <w:delText>Name – The full name of the facility</w:delText>
        </w:r>
        <w:bookmarkStart w:id="6349" w:name="_Toc47428177"/>
        <w:bookmarkEnd w:id="6349"/>
      </w:del>
    </w:p>
    <w:p w14:paraId="0F261569" w14:textId="180ED136" w:rsidR="00BC6B42" w:rsidDel="003425EE" w:rsidRDefault="00BC6B42" w:rsidP="00A6137E">
      <w:pPr>
        <w:pStyle w:val="BodyText"/>
        <w:rPr>
          <w:del w:id="6350" w:author="Author"/>
        </w:rPr>
      </w:pPr>
      <w:del w:id="6351" w:author="Author">
        <w:r w:rsidDel="003425EE">
          <w:delText>Aged Definition – The number of days after a claim has been received when the claim would be considered aged</w:delText>
        </w:r>
        <w:bookmarkStart w:id="6352" w:name="_Toc47428178"/>
        <w:bookmarkEnd w:id="6352"/>
      </w:del>
    </w:p>
    <w:p w14:paraId="431023F4" w14:textId="387ACB09" w:rsidR="00BC6B42" w:rsidDel="003425EE" w:rsidRDefault="00BC6B42" w:rsidP="00A6137E">
      <w:pPr>
        <w:pStyle w:val="BodyText"/>
        <w:rPr>
          <w:del w:id="6353" w:author="Author"/>
        </w:rPr>
      </w:pPr>
      <w:del w:id="6354" w:author="Author">
        <w:r w:rsidDel="003425EE">
          <w:delText>Parent Station –The identifier of a parent station if applicable</w:delText>
        </w:r>
        <w:bookmarkStart w:id="6355" w:name="_Toc47428179"/>
        <w:bookmarkEnd w:id="6355"/>
      </w:del>
    </w:p>
    <w:p w14:paraId="5D401411" w14:textId="7F19D917" w:rsidR="00BC6B42" w:rsidDel="003425EE" w:rsidRDefault="00BC6B42" w:rsidP="00A6137E">
      <w:pPr>
        <w:pStyle w:val="BodyText"/>
        <w:rPr>
          <w:del w:id="6356" w:author="Author"/>
        </w:rPr>
      </w:pPr>
      <w:del w:id="6357" w:author="Author">
        <w:r w:rsidDel="003425EE">
          <w:delText>Rerouting Allowed – A checkbox indicating whether claim rerouting from that station is allowed</w:delText>
        </w:r>
        <w:bookmarkStart w:id="6358" w:name="_Toc47428180"/>
        <w:bookmarkEnd w:id="6358"/>
      </w:del>
    </w:p>
    <w:p w14:paraId="7E4EB480" w14:textId="31CBBFD9" w:rsidR="00BC6B42" w:rsidDel="003425EE" w:rsidRDefault="00BC6B42" w:rsidP="00A6137E">
      <w:pPr>
        <w:pStyle w:val="BodyText"/>
        <w:rPr>
          <w:del w:id="6359" w:author="Author"/>
        </w:rPr>
      </w:pPr>
      <w:del w:id="6360" w:author="Author">
        <w:r w:rsidDel="003425EE">
          <w:delText>Once the user has supplied the appropriate information, they can click the Save button at the bottom of the screen. This creates the indicated station and provides a success message. If the user no longer needs to create a station, they can click the Cancel button which navigates them to the station search page.</w:delText>
        </w:r>
        <w:bookmarkStart w:id="6361" w:name="_Toc47428181"/>
        <w:bookmarkEnd w:id="6361"/>
      </w:del>
    </w:p>
    <w:p w14:paraId="2C6F9B05" w14:textId="708BBFF2" w:rsidR="00BC6B42" w:rsidDel="003425EE" w:rsidRDefault="00BC6B42" w:rsidP="00A6137E">
      <w:pPr>
        <w:pStyle w:val="BodyText"/>
        <w:rPr>
          <w:del w:id="6362" w:author="Author"/>
        </w:rPr>
      </w:pPr>
      <w:bookmarkStart w:id="6363" w:name="_Toc47428182"/>
      <w:bookmarkEnd w:id="6363"/>
    </w:p>
    <w:p w14:paraId="509AE6DB" w14:textId="14E0E368" w:rsidR="00BC6B42" w:rsidDel="003425EE" w:rsidRDefault="00BC6B42" w:rsidP="00A6137E">
      <w:pPr>
        <w:pStyle w:val="BodyText"/>
        <w:rPr>
          <w:del w:id="6364" w:author="Author"/>
        </w:rPr>
      </w:pPr>
      <w:bookmarkStart w:id="6365" w:name="_Ref501378664"/>
      <w:del w:id="6366" w:author="Author">
        <w:r w:rsidDel="003425EE">
          <w:delText>Edit Station Pag</w:delText>
        </w:r>
        <w:r w:rsidRPr="00783FE2" w:rsidDel="003425EE">
          <w:delText>e</w:delText>
        </w:r>
        <w:bookmarkStart w:id="6367" w:name="_Toc47428183"/>
        <w:bookmarkEnd w:id="6365"/>
        <w:bookmarkEnd w:id="6367"/>
      </w:del>
    </w:p>
    <w:p w14:paraId="619749CE" w14:textId="07319968" w:rsidR="00BC6B42" w:rsidDel="003425EE" w:rsidRDefault="00BC6B42" w:rsidP="00A6137E">
      <w:pPr>
        <w:pStyle w:val="BodyText"/>
        <w:rPr>
          <w:del w:id="6368" w:author="Author"/>
        </w:rPr>
      </w:pPr>
      <w:del w:id="6369" w:author="Author">
        <w:r w:rsidDel="003425EE">
          <w:rPr>
            <w:noProof/>
          </w:rPr>
          <w:drawing>
            <wp:inline distT="0" distB="0" distL="0" distR="0" wp14:anchorId="60B062CB" wp14:editId="371A3648">
              <wp:extent cx="5934075" cy="30384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bookmarkStart w:id="6370" w:name="_Toc47428184"/>
        <w:bookmarkEnd w:id="6370"/>
      </w:del>
    </w:p>
    <w:p w14:paraId="776057D2" w14:textId="11056811" w:rsidR="00B8769A" w:rsidDel="003425EE" w:rsidRDefault="00B8769A" w:rsidP="00A6137E">
      <w:pPr>
        <w:pStyle w:val="BodyText"/>
        <w:rPr>
          <w:del w:id="6371" w:author="Author"/>
          <w:moveTo w:id="6372" w:author="Author"/>
        </w:rPr>
      </w:pPr>
      <w:moveToRangeStart w:id="6373" w:author="Author" w:name="move517345625"/>
      <w:moveTo w:id="6374" w:author="Author">
        <w:del w:id="6375" w:author="Author">
          <w:r w:rsidDel="003425EE">
            <w:rPr>
              <w:noProof/>
            </w:rPr>
            <w:drawing>
              <wp:inline distT="0" distB="0" distL="0" distR="0" wp14:anchorId="53EEA8DF" wp14:editId="05D1620F">
                <wp:extent cx="5943600" cy="465512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655127"/>
                        </a:xfrm>
                        <a:prstGeom prst="rect">
                          <a:avLst/>
                        </a:prstGeom>
                        <a:noFill/>
                        <a:ln>
                          <a:noFill/>
                        </a:ln>
                      </pic:spPr>
                    </pic:pic>
                  </a:graphicData>
                </a:graphic>
              </wp:inline>
            </w:drawing>
          </w:r>
          <w:bookmarkStart w:id="6376" w:name="_Toc47428185"/>
          <w:bookmarkEnd w:id="6376"/>
        </w:del>
      </w:moveTo>
    </w:p>
    <w:p w14:paraId="4615F898" w14:textId="27CB0F6D" w:rsidR="00B8769A" w:rsidDel="003425EE" w:rsidRDefault="00B8769A" w:rsidP="00A6137E">
      <w:pPr>
        <w:pStyle w:val="BodyText"/>
        <w:rPr>
          <w:del w:id="6377" w:author="Author"/>
          <w:moveTo w:id="6378" w:author="Author"/>
        </w:rPr>
      </w:pPr>
      <w:moveTo w:id="6379" w:author="Author">
        <w:del w:id="6380" w:author="Author">
          <w:r w:rsidDel="003425EE">
            <w:delText>NOTE:  New Figure</w:delText>
          </w:r>
          <w:bookmarkStart w:id="6381" w:name="_Toc47428186"/>
          <w:bookmarkEnd w:id="6381"/>
        </w:del>
      </w:moveTo>
    </w:p>
    <w:moveToRangeEnd w:id="6373"/>
    <w:p w14:paraId="03F75368" w14:textId="351DE338" w:rsidR="00BC6B42" w:rsidRPr="00A8025B" w:rsidDel="003425EE" w:rsidRDefault="000F12CD" w:rsidP="00A6137E">
      <w:pPr>
        <w:pStyle w:val="BodyText"/>
        <w:rPr>
          <w:del w:id="6382" w:author="Author"/>
        </w:rPr>
      </w:pPr>
      <w:ins w:id="6383" w:author="Author">
        <w:del w:id="6384" w:author="Author">
          <w:r w:rsidRPr="00A8025B" w:rsidDel="003425EE">
            <w:rPr>
              <w:noProof/>
            </w:rPr>
            <w:drawing>
              <wp:inline distT="0" distB="0" distL="0" distR="0" wp14:anchorId="7DD4EF1D" wp14:editId="0388E87A">
                <wp:extent cx="5943600" cy="2055476"/>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055476"/>
                        </a:xfrm>
                        <a:prstGeom prst="rect">
                          <a:avLst/>
                        </a:prstGeom>
                        <a:noFill/>
                        <a:ln>
                          <a:noFill/>
                        </a:ln>
                      </pic:spPr>
                    </pic:pic>
                  </a:graphicData>
                </a:graphic>
              </wp:inline>
            </w:drawing>
          </w:r>
        </w:del>
      </w:ins>
      <w:del w:id="6385" w:author="Author">
        <w:r w:rsidR="00EE7E53" w:rsidRPr="00A8025B" w:rsidDel="003425EE">
          <w:delText xml:space="preserve">Figure </w:delText>
        </w:r>
      </w:del>
      <w:ins w:id="6386" w:author="Author">
        <w:del w:id="6387" w:author="Author">
          <w:r w:rsidR="007E6482" w:rsidRPr="00A8025B" w:rsidDel="003425EE">
            <w:fldChar w:fldCharType="begin"/>
          </w:r>
          <w:r w:rsidR="007E6482" w:rsidRPr="00A8025B" w:rsidDel="003425EE">
            <w:delInstrText xml:space="preserve"> SEQ Figure \* ARABIC </w:delInstrText>
          </w:r>
          <w:r w:rsidR="007E6482" w:rsidRPr="00A8025B" w:rsidDel="003425EE">
            <w:fldChar w:fldCharType="separate"/>
          </w:r>
          <w:r w:rsidR="00CC07E5" w:rsidDel="003425EE">
            <w:rPr>
              <w:noProof/>
            </w:rPr>
            <w:delText>55</w:delText>
          </w:r>
          <w:r w:rsidR="00191EA4" w:rsidDel="003425EE">
            <w:rPr>
              <w:noProof/>
            </w:rPr>
            <w:delText>54</w:delText>
          </w:r>
          <w:r w:rsidR="00CD48AC" w:rsidRPr="00A8025B" w:rsidDel="003425EE">
            <w:rPr>
              <w:noProof/>
            </w:rPr>
            <w:delText>56</w:delText>
          </w:r>
          <w:r w:rsidR="007E6482" w:rsidRPr="00A8025B" w:rsidDel="003425EE">
            <w:rPr>
              <w:noProof/>
            </w:rPr>
            <w:fldChar w:fldCharType="end"/>
          </w:r>
          <w:r w:rsidR="007E6482" w:rsidRPr="00A8025B" w:rsidDel="003425EE">
            <w:delText xml:space="preserve"> </w:delText>
          </w:r>
        </w:del>
      </w:ins>
      <w:del w:id="6388" w:author="Author">
        <w:r w:rsidR="007A7E5C" w:rsidRPr="00A8025B" w:rsidDel="003425EE">
          <w:delText>52</w:delText>
        </w:r>
        <w:r w:rsidR="00BC6B42" w:rsidRPr="00A8025B" w:rsidDel="003425EE">
          <w:delText xml:space="preserve"> – Edit Station Page</w:delText>
        </w:r>
        <w:bookmarkStart w:id="6389" w:name="_Toc47428187"/>
        <w:bookmarkEnd w:id="6389"/>
      </w:del>
    </w:p>
    <w:p w14:paraId="42478204" w14:textId="384A7D90" w:rsidR="00BC6B42" w:rsidDel="003425EE" w:rsidRDefault="00BC6B42" w:rsidP="00A6137E">
      <w:pPr>
        <w:pStyle w:val="BodyText"/>
        <w:rPr>
          <w:del w:id="6390" w:author="Author"/>
        </w:rPr>
      </w:pPr>
      <w:del w:id="6391" w:author="Author">
        <w:r w:rsidDel="003425EE">
          <w:delText>The Edit Station page allows administrative users to edit records of VA facilities. The page accepts the following data:</w:delText>
        </w:r>
        <w:bookmarkStart w:id="6392" w:name="_Toc47428188"/>
        <w:bookmarkEnd w:id="6392"/>
      </w:del>
    </w:p>
    <w:p w14:paraId="4C53A6FF" w14:textId="18E12E4C" w:rsidR="00BC6B42" w:rsidDel="003425EE" w:rsidRDefault="00BC6B42" w:rsidP="00A6137E">
      <w:pPr>
        <w:pStyle w:val="BodyText"/>
        <w:rPr>
          <w:del w:id="6393" w:author="Author"/>
        </w:rPr>
      </w:pPr>
      <w:del w:id="6394" w:author="Author">
        <w:r w:rsidDel="003425EE">
          <w:delText>VISN – A drop-down selection of the Veteran Integrated Service Network regions.</w:delText>
        </w:r>
        <w:bookmarkStart w:id="6395" w:name="_Toc47428189"/>
        <w:bookmarkEnd w:id="6395"/>
      </w:del>
    </w:p>
    <w:p w14:paraId="403A72C8" w14:textId="24675AD8" w:rsidR="00BC6B42" w:rsidDel="003425EE" w:rsidRDefault="00BC6B42" w:rsidP="00A6137E">
      <w:pPr>
        <w:pStyle w:val="BodyText"/>
        <w:rPr>
          <w:del w:id="6396" w:author="Author"/>
        </w:rPr>
      </w:pPr>
      <w:del w:id="6397" w:author="Author">
        <w:r w:rsidDel="003425EE">
          <w:delText>Type – The facility type with options:</w:delText>
        </w:r>
        <w:bookmarkStart w:id="6398" w:name="_Toc47428190"/>
        <w:bookmarkEnd w:id="6398"/>
      </w:del>
    </w:p>
    <w:p w14:paraId="1D523CF3" w14:textId="36C18927" w:rsidR="00BC6B42" w:rsidDel="003425EE" w:rsidRDefault="00BC6B42" w:rsidP="00A6137E">
      <w:pPr>
        <w:pStyle w:val="BodyText"/>
        <w:rPr>
          <w:del w:id="6399" w:author="Author"/>
        </w:rPr>
      </w:pPr>
      <w:del w:id="6400" w:author="Author">
        <w:r w:rsidDel="003425EE">
          <w:delText>OMNH – Outpatient Clinic/Nursing Home</w:delText>
        </w:r>
        <w:bookmarkStart w:id="6401" w:name="_Toc47428191"/>
        <w:bookmarkEnd w:id="6401"/>
      </w:del>
    </w:p>
    <w:p w14:paraId="76F8E508" w14:textId="4BCDF6E2" w:rsidR="00BC6B42" w:rsidDel="003425EE" w:rsidRDefault="00BC6B42" w:rsidP="00A6137E">
      <w:pPr>
        <w:pStyle w:val="BodyText"/>
        <w:rPr>
          <w:del w:id="6402" w:author="Author"/>
        </w:rPr>
      </w:pPr>
      <w:del w:id="6403" w:author="Author">
        <w:r w:rsidDel="003425EE">
          <w:delText>OM – Outpatient Clinic</w:delText>
        </w:r>
        <w:bookmarkStart w:id="6404" w:name="_Toc47428192"/>
        <w:bookmarkEnd w:id="6404"/>
      </w:del>
    </w:p>
    <w:p w14:paraId="45774AEF" w14:textId="0A6AB069" w:rsidR="00BC6B42" w:rsidDel="003425EE" w:rsidRDefault="00BC6B42" w:rsidP="00A6137E">
      <w:pPr>
        <w:pStyle w:val="BodyText"/>
        <w:rPr>
          <w:del w:id="6405" w:author="Author"/>
        </w:rPr>
      </w:pPr>
      <w:del w:id="6406" w:author="Author">
        <w:r w:rsidDel="003425EE">
          <w:delText>RO – Regional Office</w:delText>
        </w:r>
        <w:bookmarkStart w:id="6407" w:name="_Toc47428193"/>
        <w:bookmarkEnd w:id="6407"/>
      </w:del>
    </w:p>
    <w:p w14:paraId="0C828360" w14:textId="71E3032F" w:rsidR="00BC6B42" w:rsidDel="003425EE" w:rsidRDefault="00BC6B42" w:rsidP="00A6137E">
      <w:pPr>
        <w:pStyle w:val="BodyText"/>
        <w:rPr>
          <w:del w:id="6408" w:author="Author"/>
        </w:rPr>
      </w:pPr>
      <w:del w:id="6409" w:author="Author">
        <w:r w:rsidDel="003425EE">
          <w:delText>CEM – Cemetery</w:delText>
        </w:r>
        <w:bookmarkStart w:id="6410" w:name="_Toc47428194"/>
        <w:bookmarkEnd w:id="6410"/>
      </w:del>
    </w:p>
    <w:p w14:paraId="05F6B778" w14:textId="2CC08C2E" w:rsidR="00BC6B42" w:rsidDel="003425EE" w:rsidRDefault="00BC6B42" w:rsidP="00A6137E">
      <w:pPr>
        <w:pStyle w:val="BodyText"/>
        <w:rPr>
          <w:del w:id="6411" w:author="Author"/>
        </w:rPr>
      </w:pPr>
      <w:del w:id="6412" w:author="Author">
        <w:r w:rsidDel="003425EE">
          <w:delText>HOSP – Hospital</w:delText>
        </w:r>
        <w:bookmarkStart w:id="6413" w:name="_Toc47428195"/>
        <w:bookmarkEnd w:id="6413"/>
      </w:del>
    </w:p>
    <w:p w14:paraId="64E935E8" w14:textId="1A76EE27" w:rsidR="00BC6B42" w:rsidDel="003425EE" w:rsidRDefault="00BC6B42" w:rsidP="00A6137E">
      <w:pPr>
        <w:pStyle w:val="BodyText"/>
        <w:rPr>
          <w:del w:id="6414" w:author="Author"/>
        </w:rPr>
      </w:pPr>
      <w:del w:id="6415" w:author="Author">
        <w:r w:rsidDel="003425EE">
          <w:delText>CTR – Vet Center</w:delText>
        </w:r>
        <w:bookmarkStart w:id="6416" w:name="_Toc47428196"/>
        <w:bookmarkEnd w:id="6416"/>
      </w:del>
    </w:p>
    <w:p w14:paraId="61C5F1C7" w14:textId="5A16578A" w:rsidR="00BC6B42" w:rsidDel="003425EE" w:rsidRDefault="00BC6B42" w:rsidP="00A6137E">
      <w:pPr>
        <w:pStyle w:val="BodyText"/>
        <w:rPr>
          <w:del w:id="6417" w:author="Author"/>
        </w:rPr>
      </w:pPr>
      <w:del w:id="6418" w:author="Author">
        <w:r w:rsidDel="003425EE">
          <w:delText>CLN – Clinic</w:delText>
        </w:r>
        <w:bookmarkStart w:id="6419" w:name="_Toc47428197"/>
        <w:bookmarkEnd w:id="6419"/>
      </w:del>
    </w:p>
    <w:p w14:paraId="01D939BC" w14:textId="17D58697" w:rsidR="00BC6B42" w:rsidDel="003425EE" w:rsidRDefault="00BC6B42" w:rsidP="00A6137E">
      <w:pPr>
        <w:pStyle w:val="BodyText"/>
        <w:rPr>
          <w:del w:id="6420" w:author="Author"/>
        </w:rPr>
      </w:pPr>
      <w:del w:id="6421" w:author="Author">
        <w:r w:rsidDel="003425EE">
          <w:delText>FAC – VA Facility (Stations)</w:delText>
        </w:r>
        <w:bookmarkStart w:id="6422" w:name="_Toc47428198"/>
        <w:bookmarkEnd w:id="6422"/>
      </w:del>
    </w:p>
    <w:p w14:paraId="05889DFE" w14:textId="0CF2266A" w:rsidR="00BC6B42" w:rsidDel="003425EE" w:rsidRDefault="00BC6B42" w:rsidP="00A6137E">
      <w:pPr>
        <w:pStyle w:val="BodyText"/>
        <w:rPr>
          <w:del w:id="6423" w:author="Author"/>
        </w:rPr>
      </w:pPr>
      <w:del w:id="6424" w:author="Author">
        <w:r w:rsidDel="003425EE">
          <w:delText>FACS – Facility (Other)</w:delText>
        </w:r>
        <w:bookmarkStart w:id="6425" w:name="_Toc47428199"/>
        <w:bookmarkEnd w:id="6425"/>
      </w:del>
    </w:p>
    <w:p w14:paraId="6521D1B2" w14:textId="51BA564A" w:rsidR="00BC6B42" w:rsidDel="003425EE" w:rsidRDefault="00BC6B42" w:rsidP="00A6137E">
      <w:pPr>
        <w:pStyle w:val="BodyText"/>
        <w:rPr>
          <w:del w:id="6426" w:author="Author"/>
        </w:rPr>
      </w:pPr>
      <w:del w:id="6427" w:author="Author">
        <w:r w:rsidDel="003425EE">
          <w:delText>VISNOF – VISN Operations Office</w:delText>
        </w:r>
        <w:bookmarkStart w:id="6428" w:name="_Toc47428200"/>
        <w:bookmarkEnd w:id="6428"/>
      </w:del>
    </w:p>
    <w:p w14:paraId="5D7681E1" w14:textId="667D09EE" w:rsidR="00BC6B42" w:rsidDel="003425EE" w:rsidRDefault="00BC6B42" w:rsidP="00A6137E">
      <w:pPr>
        <w:pStyle w:val="BodyText"/>
        <w:rPr>
          <w:del w:id="6429" w:author="Author"/>
        </w:rPr>
      </w:pPr>
      <w:del w:id="6430" w:author="Author">
        <w:r w:rsidDel="003425EE">
          <w:delText>Short Name – The short name of the facility</w:delText>
        </w:r>
        <w:bookmarkStart w:id="6431" w:name="_Toc47428201"/>
        <w:bookmarkEnd w:id="6431"/>
      </w:del>
    </w:p>
    <w:p w14:paraId="266178B2" w14:textId="310CBF05" w:rsidR="00BC6B42" w:rsidDel="003425EE" w:rsidRDefault="00BC6B42" w:rsidP="00A6137E">
      <w:pPr>
        <w:pStyle w:val="BodyText"/>
        <w:rPr>
          <w:del w:id="6432" w:author="Author"/>
        </w:rPr>
      </w:pPr>
      <w:del w:id="6433" w:author="Author">
        <w:r w:rsidDel="003425EE">
          <w:delText>Name – The full name of the facility</w:delText>
        </w:r>
        <w:bookmarkStart w:id="6434" w:name="_Toc47428202"/>
        <w:bookmarkEnd w:id="6434"/>
      </w:del>
    </w:p>
    <w:p w14:paraId="046003FC" w14:textId="6127C6D2" w:rsidR="00BC6B42" w:rsidDel="003425EE" w:rsidRDefault="00BC6B42" w:rsidP="00A6137E">
      <w:pPr>
        <w:pStyle w:val="BodyText"/>
        <w:rPr>
          <w:del w:id="6435" w:author="Author"/>
        </w:rPr>
      </w:pPr>
      <w:del w:id="6436" w:author="Author">
        <w:r w:rsidDel="003425EE">
          <w:delText>Aged Definition – The number of days after a claim has been received when the claim would be considered aged</w:delText>
        </w:r>
        <w:bookmarkStart w:id="6437" w:name="_Toc47428203"/>
        <w:bookmarkEnd w:id="6437"/>
      </w:del>
    </w:p>
    <w:p w14:paraId="72857A50" w14:textId="5A6513CE" w:rsidR="00BC6B42" w:rsidDel="003425EE" w:rsidRDefault="00BC6B42" w:rsidP="00A6137E">
      <w:pPr>
        <w:pStyle w:val="BodyText"/>
        <w:rPr>
          <w:del w:id="6438" w:author="Author"/>
        </w:rPr>
      </w:pPr>
      <w:del w:id="6439" w:author="Author">
        <w:r w:rsidDel="003425EE">
          <w:delText>Parent Station –The identifier of a parent station if applicable</w:delText>
        </w:r>
        <w:bookmarkStart w:id="6440" w:name="_Toc47428204"/>
        <w:bookmarkEnd w:id="6440"/>
      </w:del>
    </w:p>
    <w:p w14:paraId="05B24FDE" w14:textId="3BC16CC5" w:rsidR="00BC6B42" w:rsidDel="003425EE" w:rsidRDefault="00BC6B42" w:rsidP="00A6137E">
      <w:pPr>
        <w:pStyle w:val="BodyText"/>
        <w:rPr>
          <w:del w:id="6441" w:author="Author"/>
        </w:rPr>
      </w:pPr>
      <w:del w:id="6442" w:author="Author">
        <w:r w:rsidDel="003425EE">
          <w:delText>Rerouting Allowed – A checkbox indicating whether claim rerouting from that station is allowed</w:delText>
        </w:r>
        <w:bookmarkStart w:id="6443" w:name="_Toc47428205"/>
        <w:bookmarkEnd w:id="6443"/>
      </w:del>
    </w:p>
    <w:p w14:paraId="24AEB46B" w14:textId="4DE56782" w:rsidR="00BC6B42" w:rsidDel="003425EE" w:rsidRDefault="00BC6B42" w:rsidP="00A6137E">
      <w:pPr>
        <w:pStyle w:val="BodyText"/>
        <w:rPr>
          <w:del w:id="6444" w:author="Author"/>
        </w:rPr>
      </w:pPr>
      <w:del w:id="6445" w:author="Author">
        <w:r w:rsidDel="003425EE">
          <w:delText>Once the user has supplied the appropriate information, they can click the Save button at the bottom of the screen. This completes edits of the indicated station and provides a success message. If the user no longer needs to edit a station, they can click the Cancel button which navigates them to the station search page.</w:delText>
        </w:r>
        <w:bookmarkStart w:id="6446" w:name="_Toc47428206"/>
        <w:bookmarkEnd w:id="6446"/>
      </w:del>
    </w:p>
    <w:p w14:paraId="5D4C2C42" w14:textId="74C0BA12" w:rsidR="00BC6B42" w:rsidRPr="00345467" w:rsidDel="003425EE" w:rsidRDefault="00BC6B42" w:rsidP="00A6137E">
      <w:pPr>
        <w:pStyle w:val="BodyText"/>
        <w:rPr>
          <w:del w:id="6447" w:author="Author"/>
        </w:rPr>
      </w:pPr>
      <w:bookmarkStart w:id="6448" w:name="_Toc47428207"/>
      <w:bookmarkEnd w:id="6448"/>
    </w:p>
    <w:p w14:paraId="4E4AD371" w14:textId="76DB1037" w:rsidR="00BC6B42" w:rsidDel="003425EE" w:rsidRDefault="00BC6B42" w:rsidP="00A6137E">
      <w:pPr>
        <w:pStyle w:val="BodyText"/>
        <w:rPr>
          <w:del w:id="6449" w:author="Author"/>
        </w:rPr>
      </w:pPr>
      <w:bookmarkStart w:id="6450" w:name="_Ref501378735"/>
      <w:del w:id="6451" w:author="Author">
        <w:r w:rsidDel="003425EE">
          <w:delText>Search Station Page</w:delText>
        </w:r>
        <w:bookmarkStart w:id="6452" w:name="_Toc47428208"/>
        <w:bookmarkEnd w:id="6450"/>
        <w:bookmarkEnd w:id="6452"/>
      </w:del>
    </w:p>
    <w:p w14:paraId="279E6C5F" w14:textId="13846397" w:rsidR="00BC6B42" w:rsidDel="003425EE" w:rsidRDefault="00BC6B42" w:rsidP="00A6137E">
      <w:pPr>
        <w:pStyle w:val="BodyText"/>
        <w:rPr>
          <w:del w:id="6453" w:author="Author"/>
        </w:rPr>
      </w:pPr>
      <w:del w:id="6454" w:author="Author">
        <w:r w:rsidDel="003425EE">
          <w:rPr>
            <w:noProof/>
          </w:rPr>
          <w:drawing>
            <wp:inline distT="0" distB="0" distL="0" distR="0" wp14:anchorId="26E7AF8E" wp14:editId="59BEA437">
              <wp:extent cx="5943600" cy="3324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bookmarkStart w:id="6455" w:name="_Toc47428209"/>
        <w:bookmarkEnd w:id="6455"/>
      </w:del>
    </w:p>
    <w:p w14:paraId="21F74818" w14:textId="77D8C412" w:rsidR="00CC07E5" w:rsidDel="003425EE" w:rsidRDefault="000F12CD" w:rsidP="00A6137E">
      <w:pPr>
        <w:pStyle w:val="BodyText"/>
        <w:rPr>
          <w:ins w:id="6456" w:author="Author"/>
          <w:del w:id="6457" w:author="Author"/>
        </w:rPr>
      </w:pPr>
      <w:ins w:id="6458" w:author="Author">
        <w:del w:id="6459" w:author="Author">
          <w:r w:rsidRPr="00A8025B" w:rsidDel="003425EE">
            <w:rPr>
              <w:noProof/>
            </w:rPr>
            <w:drawing>
              <wp:inline distT="0" distB="0" distL="0" distR="0" wp14:anchorId="28F6F272" wp14:editId="3773D29E">
                <wp:extent cx="5943600" cy="40642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064273"/>
                        </a:xfrm>
                        <a:prstGeom prst="rect">
                          <a:avLst/>
                        </a:prstGeom>
                        <a:noFill/>
                        <a:ln>
                          <a:noFill/>
                        </a:ln>
                      </pic:spPr>
                    </pic:pic>
                  </a:graphicData>
                </a:graphic>
              </wp:inline>
            </w:drawing>
          </w:r>
          <w:bookmarkStart w:id="6460" w:name="_Toc47428210"/>
          <w:bookmarkEnd w:id="6460"/>
        </w:del>
      </w:ins>
    </w:p>
    <w:p w14:paraId="03B03595" w14:textId="3E99EBD2" w:rsidR="00BC6B42" w:rsidRPr="00A8025B" w:rsidDel="003425EE" w:rsidRDefault="00BC6B42" w:rsidP="00A6137E">
      <w:pPr>
        <w:pStyle w:val="BodyText"/>
        <w:rPr>
          <w:del w:id="6461" w:author="Author"/>
        </w:rPr>
      </w:pPr>
      <w:del w:id="6462" w:author="Author">
        <w:r w:rsidRPr="00A8025B" w:rsidDel="003425EE">
          <w:delText xml:space="preserve">Figure </w:delText>
        </w:r>
      </w:del>
      <w:ins w:id="6463" w:author="Author">
        <w:del w:id="6464" w:author="Author">
          <w:r w:rsidR="007E6482" w:rsidRPr="00A8025B" w:rsidDel="003425EE">
            <w:fldChar w:fldCharType="begin"/>
          </w:r>
          <w:r w:rsidR="007E6482" w:rsidRPr="00A8025B" w:rsidDel="003425EE">
            <w:delInstrText xml:space="preserve"> SEQ Figure \* ARABIC </w:delInstrText>
          </w:r>
          <w:r w:rsidR="007E6482" w:rsidRPr="00A8025B" w:rsidDel="003425EE">
            <w:fldChar w:fldCharType="separate"/>
          </w:r>
          <w:r w:rsidR="00CC07E5" w:rsidDel="003425EE">
            <w:rPr>
              <w:noProof/>
            </w:rPr>
            <w:delText>56</w:delText>
          </w:r>
          <w:r w:rsidR="00191EA4" w:rsidDel="003425EE">
            <w:rPr>
              <w:noProof/>
            </w:rPr>
            <w:delText>55</w:delText>
          </w:r>
          <w:r w:rsidR="00CD48AC" w:rsidRPr="00A8025B" w:rsidDel="003425EE">
            <w:rPr>
              <w:noProof/>
            </w:rPr>
            <w:delText>57</w:delText>
          </w:r>
          <w:r w:rsidR="007E6482" w:rsidRPr="00A8025B" w:rsidDel="003425EE">
            <w:rPr>
              <w:noProof/>
            </w:rPr>
            <w:fldChar w:fldCharType="end"/>
          </w:r>
          <w:r w:rsidR="007E6482" w:rsidRPr="00A8025B" w:rsidDel="003425EE">
            <w:delText xml:space="preserve"> </w:delText>
          </w:r>
        </w:del>
      </w:ins>
      <w:del w:id="6465" w:author="Author">
        <w:r w:rsidR="007A7E5C" w:rsidRPr="00A8025B" w:rsidDel="003425EE">
          <w:delText>53</w:delText>
        </w:r>
        <w:r w:rsidRPr="00A8025B" w:rsidDel="003425EE">
          <w:delText xml:space="preserve"> – Search Station Page</w:delText>
        </w:r>
        <w:bookmarkStart w:id="6466" w:name="_Toc47428211"/>
        <w:bookmarkEnd w:id="6466"/>
      </w:del>
    </w:p>
    <w:p w14:paraId="1A044A08" w14:textId="2BE119F9" w:rsidR="00BC6B42" w:rsidDel="003425EE" w:rsidRDefault="00BC6B42" w:rsidP="00A6137E">
      <w:pPr>
        <w:pStyle w:val="BodyText"/>
        <w:rPr>
          <w:del w:id="6467" w:author="Author"/>
        </w:rPr>
      </w:pPr>
      <w:del w:id="6468" w:author="Author">
        <w:r w:rsidDel="003425EE">
          <w:delText>The Search Station page allows administrative users to search records of VA facilities. The page accepts the following data:</w:delText>
        </w:r>
        <w:bookmarkStart w:id="6469" w:name="_Toc47428212"/>
        <w:bookmarkEnd w:id="6469"/>
      </w:del>
    </w:p>
    <w:p w14:paraId="3198D186" w14:textId="3726EAA5" w:rsidR="00BC6B42" w:rsidDel="003425EE" w:rsidRDefault="00BC6B42" w:rsidP="00A6137E">
      <w:pPr>
        <w:pStyle w:val="BodyText"/>
        <w:rPr>
          <w:del w:id="6470" w:author="Author"/>
          <w:b/>
        </w:rPr>
      </w:pPr>
      <w:del w:id="6471" w:author="Author">
        <w:r w:rsidRPr="008F06CC" w:rsidDel="003425EE">
          <w:rPr>
            <w:b/>
          </w:rPr>
          <w:delText xml:space="preserve">Parameters: </w:delText>
        </w:r>
        <w:bookmarkStart w:id="6472" w:name="_Toc47428213"/>
        <w:bookmarkEnd w:id="6472"/>
      </w:del>
    </w:p>
    <w:p w14:paraId="4EAAD97F" w14:textId="5156197F" w:rsidR="00BC6B42" w:rsidDel="003425EE" w:rsidRDefault="00BC6B42" w:rsidP="00A6137E">
      <w:pPr>
        <w:pStyle w:val="BodyText"/>
        <w:rPr>
          <w:del w:id="6473" w:author="Author"/>
        </w:rPr>
      </w:pPr>
      <w:del w:id="6474" w:author="Author">
        <w:r w:rsidDel="003425EE">
          <w:delText>Station Number – The identifier of the station. This is usually three digits.</w:delText>
        </w:r>
        <w:bookmarkStart w:id="6475" w:name="_Toc47428214"/>
        <w:bookmarkEnd w:id="6475"/>
      </w:del>
    </w:p>
    <w:p w14:paraId="0B66B27C" w14:textId="7CAA8809" w:rsidR="00BC6B42" w:rsidDel="003425EE" w:rsidRDefault="00BC6B42" w:rsidP="00A6137E">
      <w:pPr>
        <w:pStyle w:val="BodyText"/>
        <w:rPr>
          <w:del w:id="6476" w:author="Author"/>
        </w:rPr>
      </w:pPr>
      <w:del w:id="6477" w:author="Author">
        <w:r w:rsidDel="003425EE">
          <w:delText>Short Name – The short name of the facility</w:delText>
        </w:r>
        <w:bookmarkStart w:id="6478" w:name="_Toc47428215"/>
        <w:bookmarkEnd w:id="6478"/>
      </w:del>
    </w:p>
    <w:p w14:paraId="7DD9EE40" w14:textId="5233E0FB" w:rsidR="00BC6B42" w:rsidDel="003425EE" w:rsidRDefault="00BC6B42" w:rsidP="00A6137E">
      <w:pPr>
        <w:pStyle w:val="BodyText"/>
        <w:rPr>
          <w:del w:id="6479" w:author="Author"/>
        </w:rPr>
      </w:pPr>
      <w:del w:id="6480" w:author="Author">
        <w:r w:rsidDel="003425EE">
          <w:delText>Station Name – The full name of the facility</w:delText>
        </w:r>
        <w:bookmarkStart w:id="6481" w:name="_Toc47428216"/>
        <w:bookmarkEnd w:id="6481"/>
      </w:del>
    </w:p>
    <w:p w14:paraId="2C95F7BA" w14:textId="7119737F" w:rsidR="00BC6B42" w:rsidRPr="008F06CC" w:rsidDel="003425EE" w:rsidRDefault="00BC6B42" w:rsidP="00A6137E">
      <w:pPr>
        <w:pStyle w:val="BodyText"/>
        <w:rPr>
          <w:del w:id="6482" w:author="Author"/>
          <w:b/>
        </w:rPr>
      </w:pPr>
      <w:del w:id="6483" w:author="Author">
        <w:r w:rsidRPr="008F06CC" w:rsidDel="003425EE">
          <w:rPr>
            <w:b/>
          </w:rPr>
          <w:delText xml:space="preserve">Headers: </w:delText>
        </w:r>
        <w:bookmarkStart w:id="6484" w:name="_Toc47428217"/>
        <w:bookmarkEnd w:id="6484"/>
      </w:del>
    </w:p>
    <w:p w14:paraId="104D5265" w14:textId="18148DB5" w:rsidR="00BC6B42" w:rsidDel="003425EE" w:rsidRDefault="00BC6B42" w:rsidP="00A6137E">
      <w:pPr>
        <w:pStyle w:val="BodyText"/>
        <w:rPr>
          <w:del w:id="6485" w:author="Author"/>
        </w:rPr>
      </w:pPr>
      <w:del w:id="6486" w:author="Author">
        <w:r w:rsidDel="003425EE">
          <w:delText xml:space="preserve">Station – Column header indicating the identifier of the station. </w:delText>
        </w:r>
        <w:bookmarkStart w:id="6487" w:name="_Toc47428218"/>
        <w:bookmarkEnd w:id="6487"/>
      </w:del>
    </w:p>
    <w:p w14:paraId="015EAC89" w14:textId="29A4FEE6" w:rsidR="00BC6B42" w:rsidDel="003425EE" w:rsidRDefault="00BC6B42" w:rsidP="00A6137E">
      <w:pPr>
        <w:pStyle w:val="BodyText"/>
        <w:rPr>
          <w:del w:id="6488" w:author="Author"/>
        </w:rPr>
      </w:pPr>
      <w:del w:id="6489" w:author="Author">
        <w:r w:rsidDel="003425EE">
          <w:delText>Short Name – Column header for short name of the facility</w:delText>
        </w:r>
        <w:bookmarkStart w:id="6490" w:name="_Toc47428219"/>
        <w:bookmarkEnd w:id="6490"/>
      </w:del>
    </w:p>
    <w:p w14:paraId="280DADF5" w14:textId="2E322723" w:rsidR="00BC6B42" w:rsidDel="003425EE" w:rsidRDefault="00BC6B42" w:rsidP="00A6137E">
      <w:pPr>
        <w:pStyle w:val="BodyText"/>
        <w:rPr>
          <w:del w:id="6491" w:author="Author"/>
        </w:rPr>
      </w:pPr>
      <w:del w:id="6492" w:author="Author">
        <w:r w:rsidDel="003425EE">
          <w:delText>Name – Column header for the full name of the facility</w:delText>
        </w:r>
        <w:bookmarkStart w:id="6493" w:name="_Toc47428220"/>
        <w:bookmarkEnd w:id="6493"/>
      </w:del>
    </w:p>
    <w:p w14:paraId="2FD74D99" w14:textId="02B8CF8F" w:rsidR="00BC6B42" w:rsidDel="003425EE" w:rsidRDefault="00BC6B42" w:rsidP="00A6137E">
      <w:pPr>
        <w:pStyle w:val="BodyText"/>
        <w:rPr>
          <w:del w:id="6494" w:author="Author"/>
        </w:rPr>
      </w:pPr>
      <w:del w:id="6495" w:author="Author">
        <w:r w:rsidDel="003425EE">
          <w:delText xml:space="preserve">Type – The column header indicating the facility type </w:delText>
        </w:r>
        <w:bookmarkStart w:id="6496" w:name="_Toc47428221"/>
        <w:bookmarkEnd w:id="6496"/>
      </w:del>
    </w:p>
    <w:p w14:paraId="71C8B165" w14:textId="0C3FAC4F" w:rsidR="00BC6B42" w:rsidDel="003425EE" w:rsidRDefault="00BC6B42" w:rsidP="00A6137E">
      <w:pPr>
        <w:pStyle w:val="BodyText"/>
        <w:rPr>
          <w:del w:id="6497" w:author="Author"/>
        </w:rPr>
      </w:pPr>
      <w:del w:id="6498" w:author="Author">
        <w:r w:rsidDel="003425EE">
          <w:delText>VISN – Column header indicator of the station’s Veteran Integrated Service Network.</w:delText>
        </w:r>
        <w:bookmarkStart w:id="6499" w:name="_Toc47428222"/>
        <w:bookmarkEnd w:id="6499"/>
      </w:del>
    </w:p>
    <w:p w14:paraId="3B4A6AD6" w14:textId="09818AF0" w:rsidR="00BC6B42" w:rsidRPr="00BD75D8" w:rsidDel="003425EE" w:rsidRDefault="00BC6B42" w:rsidP="00A6137E">
      <w:pPr>
        <w:pStyle w:val="BodyText"/>
        <w:rPr>
          <w:del w:id="6500" w:author="Author"/>
        </w:rPr>
      </w:pPr>
      <w:del w:id="6501" w:author="Author">
        <w:r w:rsidDel="003425EE">
          <w:delText>Allow Reroute – A column indicating whether claim rerouting from that station is allowed</w:delText>
        </w:r>
        <w:bookmarkStart w:id="6502" w:name="_Toc47428223"/>
        <w:bookmarkEnd w:id="6502"/>
      </w:del>
    </w:p>
    <w:p w14:paraId="30F16EA2" w14:textId="652FF90E" w:rsidR="00BC6B42" w:rsidDel="003425EE" w:rsidRDefault="00BC6B42" w:rsidP="00A6137E">
      <w:pPr>
        <w:pStyle w:val="BodyText"/>
        <w:rPr>
          <w:del w:id="6503" w:author="Author"/>
        </w:rPr>
      </w:pPr>
      <w:del w:id="6504" w:author="Author">
        <w:r w:rsidDel="003425EE">
          <w:delText>Aged Def – Column displaying the number of days after a claim has been received when the claim would be considered aged</w:delText>
        </w:r>
        <w:bookmarkStart w:id="6505" w:name="_Toc47428224"/>
        <w:bookmarkEnd w:id="6505"/>
      </w:del>
    </w:p>
    <w:p w14:paraId="392DFCFE" w14:textId="4C62DCC3" w:rsidR="00BC6B42" w:rsidDel="003425EE" w:rsidRDefault="00BC6B42" w:rsidP="00A6137E">
      <w:pPr>
        <w:pStyle w:val="BodyText"/>
        <w:rPr>
          <w:del w:id="6506" w:author="Author"/>
        </w:rPr>
      </w:pPr>
      <w:del w:id="6507" w:author="Author">
        <w:r w:rsidDel="003425EE">
          <w:delText>Parent Station – Column listing the identifier of a parent station if applicable</w:delText>
        </w:r>
        <w:bookmarkStart w:id="6508" w:name="_Toc47428225"/>
        <w:bookmarkEnd w:id="6508"/>
      </w:del>
    </w:p>
    <w:p w14:paraId="344F6255" w14:textId="296C0084" w:rsidR="00BC6B42" w:rsidDel="003425EE" w:rsidRDefault="00BC6B42" w:rsidP="00A6137E">
      <w:pPr>
        <w:pStyle w:val="BodyText"/>
        <w:rPr>
          <w:del w:id="6509" w:author="Author"/>
        </w:rPr>
      </w:pPr>
      <w:del w:id="6510" w:author="Author">
        <w:r w:rsidDel="003425EE">
          <w:delText>Created By – Column header indicating what user created the station</w:delText>
        </w:r>
        <w:bookmarkStart w:id="6511" w:name="_Toc47428226"/>
        <w:bookmarkEnd w:id="6511"/>
      </w:del>
    </w:p>
    <w:p w14:paraId="647C2A59" w14:textId="28310A5F" w:rsidR="00BC6B42" w:rsidDel="003425EE" w:rsidRDefault="00BC6B42" w:rsidP="00A6137E">
      <w:pPr>
        <w:pStyle w:val="BodyText"/>
        <w:rPr>
          <w:del w:id="6512" w:author="Author"/>
        </w:rPr>
      </w:pPr>
      <w:del w:id="6513" w:author="Author">
        <w:r w:rsidDel="003425EE">
          <w:delText>Date Created – Column header indicating when the station was created</w:delText>
        </w:r>
        <w:bookmarkStart w:id="6514" w:name="_Toc47428227"/>
        <w:bookmarkEnd w:id="6514"/>
      </w:del>
    </w:p>
    <w:p w14:paraId="0A717F83" w14:textId="304C3B10" w:rsidR="00BC6B42" w:rsidDel="003425EE" w:rsidRDefault="00BC6B42" w:rsidP="00A6137E">
      <w:pPr>
        <w:pStyle w:val="BodyText"/>
        <w:rPr>
          <w:del w:id="6515" w:author="Author"/>
        </w:rPr>
      </w:pPr>
      <w:del w:id="6516" w:author="Author">
        <w:r w:rsidDel="003425EE">
          <w:delText xml:space="preserve">Modify – Button that leads to a menu for editing a station </w:delText>
        </w:r>
        <w:bookmarkStart w:id="6517" w:name="_Toc47428228"/>
        <w:bookmarkEnd w:id="6517"/>
      </w:del>
    </w:p>
    <w:p w14:paraId="3F357CA3" w14:textId="7577346B" w:rsidR="00BC6B42" w:rsidDel="003425EE" w:rsidRDefault="00BC6B42" w:rsidP="00A6137E">
      <w:pPr>
        <w:pStyle w:val="BodyText"/>
        <w:rPr>
          <w:del w:id="6518" w:author="Author"/>
        </w:rPr>
      </w:pPr>
      <w:bookmarkStart w:id="6519" w:name="_Ref501378589"/>
      <w:del w:id="6520" w:author="Author">
        <w:r w:rsidDel="003425EE">
          <w:delText xml:space="preserve">View </w:delText>
        </w:r>
        <w:r w:rsidRPr="00331EBA" w:rsidDel="003425EE">
          <w:delText>Station Page</w:delText>
        </w:r>
        <w:bookmarkStart w:id="6521" w:name="_Toc47428229"/>
        <w:bookmarkEnd w:id="6519"/>
        <w:bookmarkEnd w:id="6521"/>
      </w:del>
    </w:p>
    <w:p w14:paraId="01FB4DF6" w14:textId="0D629497" w:rsidR="00BC6B42" w:rsidDel="003425EE" w:rsidRDefault="00BC6B42" w:rsidP="00A6137E">
      <w:pPr>
        <w:pStyle w:val="BodyText"/>
        <w:rPr>
          <w:del w:id="6522" w:author="Author"/>
        </w:rPr>
      </w:pPr>
      <w:del w:id="6523" w:author="Author">
        <w:r w:rsidDel="003425EE">
          <w:rPr>
            <w:noProof/>
          </w:rPr>
          <w:drawing>
            <wp:inline distT="0" distB="0" distL="0" distR="0" wp14:anchorId="2C8DD8EC" wp14:editId="7445E5B2">
              <wp:extent cx="5934075" cy="24479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34075" cy="2447925"/>
                      </a:xfrm>
                      <a:prstGeom prst="rect">
                        <a:avLst/>
                      </a:prstGeom>
                      <a:noFill/>
                      <a:ln>
                        <a:noFill/>
                      </a:ln>
                    </pic:spPr>
                  </pic:pic>
                </a:graphicData>
              </a:graphic>
            </wp:inline>
          </w:drawing>
        </w:r>
        <w:bookmarkStart w:id="6524" w:name="_Toc47428230"/>
        <w:bookmarkEnd w:id="6524"/>
      </w:del>
    </w:p>
    <w:p w14:paraId="7589C54A" w14:textId="15535FF7" w:rsidR="00CC07E5" w:rsidDel="003425EE" w:rsidRDefault="002B5838" w:rsidP="00A6137E">
      <w:pPr>
        <w:pStyle w:val="BodyText"/>
        <w:rPr>
          <w:ins w:id="6525" w:author="Author"/>
          <w:del w:id="6526" w:author="Author"/>
        </w:rPr>
      </w:pPr>
      <w:ins w:id="6527" w:author="Author">
        <w:del w:id="6528" w:author="Author">
          <w:r w:rsidRPr="00A8025B" w:rsidDel="003425EE">
            <w:rPr>
              <w:noProof/>
            </w:rPr>
            <w:drawing>
              <wp:inline distT="0" distB="0" distL="0" distR="0" wp14:anchorId="0BA7C203" wp14:editId="43FAEBD2">
                <wp:extent cx="5943600" cy="6300765"/>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6300765"/>
                        </a:xfrm>
                        <a:prstGeom prst="rect">
                          <a:avLst/>
                        </a:prstGeom>
                        <a:noFill/>
                        <a:ln>
                          <a:noFill/>
                        </a:ln>
                      </pic:spPr>
                    </pic:pic>
                  </a:graphicData>
                </a:graphic>
              </wp:inline>
            </w:drawing>
          </w:r>
          <w:bookmarkStart w:id="6529" w:name="_Toc47428231"/>
          <w:bookmarkEnd w:id="6529"/>
        </w:del>
      </w:ins>
    </w:p>
    <w:p w14:paraId="20EA9A8E" w14:textId="2CA76A03" w:rsidR="00BC6B42" w:rsidRPr="00A8025B" w:rsidDel="003425EE" w:rsidRDefault="00BC6B42" w:rsidP="00A6137E">
      <w:pPr>
        <w:pStyle w:val="BodyText"/>
        <w:rPr>
          <w:del w:id="6530" w:author="Author"/>
        </w:rPr>
      </w:pPr>
      <w:del w:id="6531" w:author="Author">
        <w:r w:rsidRPr="00A8025B" w:rsidDel="003425EE">
          <w:delText xml:space="preserve">Figure </w:delText>
        </w:r>
      </w:del>
      <w:ins w:id="6532" w:author="Author">
        <w:del w:id="6533" w:author="Author">
          <w:r w:rsidR="007E6482" w:rsidRPr="00A8025B" w:rsidDel="003425EE">
            <w:fldChar w:fldCharType="begin"/>
          </w:r>
          <w:r w:rsidR="007E6482" w:rsidRPr="00A8025B" w:rsidDel="003425EE">
            <w:delInstrText xml:space="preserve"> SEQ Figure \* ARABIC </w:delInstrText>
          </w:r>
          <w:r w:rsidR="007E6482" w:rsidRPr="00A8025B" w:rsidDel="003425EE">
            <w:fldChar w:fldCharType="separate"/>
          </w:r>
          <w:r w:rsidR="00CC07E5" w:rsidDel="003425EE">
            <w:rPr>
              <w:noProof/>
            </w:rPr>
            <w:delText>57</w:delText>
          </w:r>
          <w:r w:rsidR="00191EA4" w:rsidDel="003425EE">
            <w:rPr>
              <w:noProof/>
            </w:rPr>
            <w:delText>56</w:delText>
          </w:r>
          <w:r w:rsidR="00CD48AC" w:rsidRPr="00A8025B" w:rsidDel="003425EE">
            <w:rPr>
              <w:noProof/>
            </w:rPr>
            <w:delText>58</w:delText>
          </w:r>
          <w:r w:rsidR="007E6482" w:rsidRPr="00A8025B" w:rsidDel="003425EE">
            <w:rPr>
              <w:noProof/>
            </w:rPr>
            <w:fldChar w:fldCharType="end"/>
          </w:r>
          <w:r w:rsidR="007E6482" w:rsidRPr="00A8025B" w:rsidDel="003425EE">
            <w:delText xml:space="preserve"> </w:delText>
          </w:r>
        </w:del>
      </w:ins>
      <w:del w:id="6534" w:author="Author">
        <w:r w:rsidR="007A7E5C" w:rsidRPr="00A8025B" w:rsidDel="003425EE">
          <w:delText>54</w:delText>
        </w:r>
        <w:r w:rsidRPr="00A8025B" w:rsidDel="003425EE">
          <w:delText xml:space="preserve"> – View Station Page</w:delText>
        </w:r>
        <w:bookmarkStart w:id="6535" w:name="_Toc47428232"/>
        <w:bookmarkEnd w:id="6535"/>
      </w:del>
    </w:p>
    <w:p w14:paraId="6337F84D" w14:textId="3044BCA1" w:rsidR="00BC6B42" w:rsidDel="003425EE" w:rsidRDefault="00BC6B42" w:rsidP="00A6137E">
      <w:pPr>
        <w:pStyle w:val="BodyText"/>
        <w:rPr>
          <w:del w:id="6536" w:author="Author"/>
        </w:rPr>
      </w:pPr>
      <w:del w:id="6537" w:author="Author">
        <w:r w:rsidDel="003425EE">
          <w:delText>The View Station page allows administrative users to view and navigate to edit records of VA facilities. The page accepts the following data:</w:delText>
        </w:r>
        <w:bookmarkStart w:id="6538" w:name="_Toc47428233"/>
        <w:bookmarkEnd w:id="6538"/>
      </w:del>
    </w:p>
    <w:p w14:paraId="753D9416" w14:textId="58D8CAB1" w:rsidR="00BC6B42" w:rsidDel="003425EE" w:rsidRDefault="00BC6B42" w:rsidP="00A6137E">
      <w:pPr>
        <w:pStyle w:val="BodyText"/>
        <w:rPr>
          <w:del w:id="6539" w:author="Author"/>
        </w:rPr>
      </w:pPr>
      <w:del w:id="6540" w:author="Author">
        <w:r w:rsidDel="003425EE">
          <w:delText>Station – The identifier of the station. This is usually three digits.</w:delText>
        </w:r>
        <w:bookmarkStart w:id="6541" w:name="_Toc47428234"/>
        <w:bookmarkEnd w:id="6541"/>
      </w:del>
    </w:p>
    <w:p w14:paraId="56670255" w14:textId="596E08EB" w:rsidR="00BC6B42" w:rsidDel="003425EE" w:rsidRDefault="00BC6B42" w:rsidP="00A6137E">
      <w:pPr>
        <w:pStyle w:val="BodyText"/>
        <w:rPr>
          <w:del w:id="6542" w:author="Author"/>
        </w:rPr>
      </w:pPr>
      <w:del w:id="6543" w:author="Author">
        <w:r w:rsidDel="003425EE">
          <w:delText>Short Name – The short name of the facility</w:delText>
        </w:r>
        <w:bookmarkStart w:id="6544" w:name="_Toc47428235"/>
        <w:bookmarkEnd w:id="6544"/>
      </w:del>
    </w:p>
    <w:p w14:paraId="48D157E9" w14:textId="46369F84" w:rsidR="00BC6B42" w:rsidDel="003425EE" w:rsidRDefault="00BC6B42" w:rsidP="00A6137E">
      <w:pPr>
        <w:pStyle w:val="BodyText"/>
        <w:rPr>
          <w:del w:id="6545" w:author="Author"/>
        </w:rPr>
      </w:pPr>
      <w:del w:id="6546" w:author="Author">
        <w:r w:rsidDel="003425EE">
          <w:delText>Name – The full name of the facility</w:delText>
        </w:r>
        <w:bookmarkStart w:id="6547" w:name="_Toc47428236"/>
        <w:bookmarkEnd w:id="6547"/>
      </w:del>
    </w:p>
    <w:p w14:paraId="2226681A" w14:textId="647942AC" w:rsidR="00BC6B42" w:rsidDel="003425EE" w:rsidRDefault="00BC6B42" w:rsidP="00A6137E">
      <w:pPr>
        <w:pStyle w:val="BodyText"/>
        <w:rPr>
          <w:del w:id="6548" w:author="Author"/>
        </w:rPr>
      </w:pPr>
      <w:del w:id="6549" w:author="Author">
        <w:r w:rsidDel="003425EE">
          <w:delText>Type – The facility type with options:</w:delText>
        </w:r>
        <w:bookmarkStart w:id="6550" w:name="_Toc47428237"/>
        <w:bookmarkEnd w:id="6550"/>
      </w:del>
    </w:p>
    <w:p w14:paraId="36747AD9" w14:textId="5F1482AE" w:rsidR="00BC6B42" w:rsidDel="003425EE" w:rsidRDefault="00BC6B42" w:rsidP="00A6137E">
      <w:pPr>
        <w:pStyle w:val="BodyText"/>
        <w:rPr>
          <w:del w:id="6551" w:author="Author"/>
        </w:rPr>
      </w:pPr>
      <w:del w:id="6552" w:author="Author">
        <w:r w:rsidDel="003425EE">
          <w:delText>OMNH – Outpatient Clinic/Nursing Home</w:delText>
        </w:r>
        <w:bookmarkStart w:id="6553" w:name="_Toc47428238"/>
        <w:bookmarkEnd w:id="6553"/>
      </w:del>
    </w:p>
    <w:p w14:paraId="2D99A2A9" w14:textId="096C2447" w:rsidR="00BC6B42" w:rsidDel="003425EE" w:rsidRDefault="00BC6B42" w:rsidP="00A6137E">
      <w:pPr>
        <w:pStyle w:val="BodyText"/>
        <w:rPr>
          <w:del w:id="6554" w:author="Author"/>
        </w:rPr>
      </w:pPr>
      <w:del w:id="6555" w:author="Author">
        <w:r w:rsidDel="003425EE">
          <w:delText>OM – Outpatient Clinic</w:delText>
        </w:r>
        <w:bookmarkStart w:id="6556" w:name="_Toc47428239"/>
        <w:bookmarkEnd w:id="6556"/>
      </w:del>
    </w:p>
    <w:p w14:paraId="7A020056" w14:textId="0088184C" w:rsidR="00BC6B42" w:rsidDel="003425EE" w:rsidRDefault="00BC6B42" w:rsidP="00A6137E">
      <w:pPr>
        <w:pStyle w:val="BodyText"/>
        <w:rPr>
          <w:del w:id="6557" w:author="Author"/>
        </w:rPr>
      </w:pPr>
      <w:del w:id="6558" w:author="Author">
        <w:r w:rsidDel="003425EE">
          <w:delText>RO – Regional Office</w:delText>
        </w:r>
        <w:bookmarkStart w:id="6559" w:name="_Toc47428240"/>
        <w:bookmarkEnd w:id="6559"/>
      </w:del>
    </w:p>
    <w:p w14:paraId="39D3E65E" w14:textId="514C21FE" w:rsidR="00BC6B42" w:rsidDel="003425EE" w:rsidRDefault="00BC6B42" w:rsidP="00A6137E">
      <w:pPr>
        <w:pStyle w:val="BodyText"/>
        <w:rPr>
          <w:del w:id="6560" w:author="Author"/>
        </w:rPr>
      </w:pPr>
      <w:del w:id="6561" w:author="Author">
        <w:r w:rsidDel="003425EE">
          <w:delText>CEM – Cemetery</w:delText>
        </w:r>
        <w:bookmarkStart w:id="6562" w:name="_Toc47428241"/>
        <w:bookmarkEnd w:id="6562"/>
      </w:del>
    </w:p>
    <w:p w14:paraId="11397932" w14:textId="375BA324" w:rsidR="00BC6B42" w:rsidDel="003425EE" w:rsidRDefault="00BC6B42" w:rsidP="00A6137E">
      <w:pPr>
        <w:pStyle w:val="BodyText"/>
        <w:rPr>
          <w:del w:id="6563" w:author="Author"/>
        </w:rPr>
      </w:pPr>
      <w:del w:id="6564" w:author="Author">
        <w:r w:rsidDel="003425EE">
          <w:delText>HOSP – Hospital</w:delText>
        </w:r>
        <w:bookmarkStart w:id="6565" w:name="_Toc47428242"/>
        <w:bookmarkEnd w:id="6565"/>
      </w:del>
    </w:p>
    <w:p w14:paraId="64EB2CDB" w14:textId="607F935A" w:rsidR="00BC6B42" w:rsidDel="003425EE" w:rsidRDefault="00BC6B42" w:rsidP="00A6137E">
      <w:pPr>
        <w:pStyle w:val="BodyText"/>
        <w:rPr>
          <w:del w:id="6566" w:author="Author"/>
        </w:rPr>
      </w:pPr>
      <w:del w:id="6567" w:author="Author">
        <w:r w:rsidDel="003425EE">
          <w:delText>CTR – Vet Center</w:delText>
        </w:r>
        <w:bookmarkStart w:id="6568" w:name="_Toc47428243"/>
        <w:bookmarkEnd w:id="6568"/>
      </w:del>
    </w:p>
    <w:p w14:paraId="2D24C884" w14:textId="014F9298" w:rsidR="00BC6B42" w:rsidDel="003425EE" w:rsidRDefault="00BC6B42" w:rsidP="00A6137E">
      <w:pPr>
        <w:pStyle w:val="BodyText"/>
        <w:rPr>
          <w:del w:id="6569" w:author="Author"/>
        </w:rPr>
      </w:pPr>
      <w:del w:id="6570" w:author="Author">
        <w:r w:rsidDel="003425EE">
          <w:delText>CLN – Clinic</w:delText>
        </w:r>
        <w:bookmarkStart w:id="6571" w:name="_Toc47428244"/>
        <w:bookmarkEnd w:id="6571"/>
      </w:del>
    </w:p>
    <w:p w14:paraId="772D4C90" w14:textId="70CEE24C" w:rsidR="00BC6B42" w:rsidDel="003425EE" w:rsidRDefault="00BC6B42" w:rsidP="00A6137E">
      <w:pPr>
        <w:pStyle w:val="BodyText"/>
        <w:rPr>
          <w:del w:id="6572" w:author="Author"/>
        </w:rPr>
      </w:pPr>
      <w:del w:id="6573" w:author="Author">
        <w:r w:rsidDel="003425EE">
          <w:delText>FAC – VA Facility (Stations)</w:delText>
        </w:r>
        <w:bookmarkStart w:id="6574" w:name="_Toc47428245"/>
        <w:bookmarkEnd w:id="6574"/>
      </w:del>
    </w:p>
    <w:p w14:paraId="1FDF1DA3" w14:textId="7ED28894" w:rsidR="00BC6B42" w:rsidDel="003425EE" w:rsidRDefault="00BC6B42" w:rsidP="00A6137E">
      <w:pPr>
        <w:pStyle w:val="BodyText"/>
        <w:rPr>
          <w:del w:id="6575" w:author="Author"/>
        </w:rPr>
      </w:pPr>
      <w:del w:id="6576" w:author="Author">
        <w:r w:rsidDel="003425EE">
          <w:delText>FACS – Facility (Other)</w:delText>
        </w:r>
        <w:bookmarkStart w:id="6577" w:name="_Toc47428246"/>
        <w:bookmarkEnd w:id="6577"/>
      </w:del>
    </w:p>
    <w:p w14:paraId="4D80AA4A" w14:textId="24781F8D" w:rsidR="00BC6B42" w:rsidDel="003425EE" w:rsidRDefault="00BC6B42" w:rsidP="00A6137E">
      <w:pPr>
        <w:pStyle w:val="BodyText"/>
        <w:rPr>
          <w:del w:id="6578" w:author="Author"/>
        </w:rPr>
      </w:pPr>
      <w:del w:id="6579" w:author="Author">
        <w:r w:rsidDel="003425EE">
          <w:delText>VISNOF – VISN Operations Office</w:delText>
        </w:r>
        <w:bookmarkStart w:id="6580" w:name="_Toc47428247"/>
        <w:bookmarkEnd w:id="6580"/>
      </w:del>
    </w:p>
    <w:p w14:paraId="5C11BBF0" w14:textId="6F36BE86" w:rsidR="00BC6B42" w:rsidDel="003425EE" w:rsidRDefault="00BC6B42" w:rsidP="00A6137E">
      <w:pPr>
        <w:pStyle w:val="BodyText"/>
        <w:rPr>
          <w:del w:id="6581" w:author="Author"/>
        </w:rPr>
      </w:pPr>
      <w:del w:id="6582" w:author="Author">
        <w:r w:rsidDel="003425EE">
          <w:delText>VISN – A drop-down selection of the Veteran Integrated Service Network regions.</w:delText>
        </w:r>
        <w:bookmarkStart w:id="6583" w:name="_Toc47428248"/>
        <w:bookmarkEnd w:id="6583"/>
      </w:del>
    </w:p>
    <w:p w14:paraId="2F63C4F9" w14:textId="5C84BC4C" w:rsidR="00BC6B42" w:rsidDel="003425EE" w:rsidRDefault="00BC6B42" w:rsidP="00A6137E">
      <w:pPr>
        <w:pStyle w:val="BodyText"/>
        <w:rPr>
          <w:del w:id="6584" w:author="Author"/>
        </w:rPr>
      </w:pPr>
      <w:del w:id="6585" w:author="Author">
        <w:r w:rsidDel="003425EE">
          <w:delText>Allow Reroute – A column header indicating whether claim rerouting from that station is allowed</w:delText>
        </w:r>
        <w:bookmarkStart w:id="6586" w:name="_Toc47428249"/>
        <w:bookmarkEnd w:id="6586"/>
      </w:del>
    </w:p>
    <w:p w14:paraId="218855AE" w14:textId="2C72E943" w:rsidR="00BC6B42" w:rsidDel="003425EE" w:rsidRDefault="00BC6B42" w:rsidP="00A6137E">
      <w:pPr>
        <w:pStyle w:val="BodyText"/>
        <w:rPr>
          <w:del w:id="6587" w:author="Author"/>
        </w:rPr>
      </w:pPr>
      <w:del w:id="6588" w:author="Author">
        <w:r w:rsidDel="003425EE">
          <w:delText>Aged Definition – The number of days after a claim has been received when the claim would be considered aged</w:delText>
        </w:r>
        <w:bookmarkStart w:id="6589" w:name="_Toc47428250"/>
        <w:bookmarkEnd w:id="6589"/>
      </w:del>
    </w:p>
    <w:p w14:paraId="064BCA28" w14:textId="6B9A19F5" w:rsidR="00BC6B42" w:rsidDel="003425EE" w:rsidRDefault="00BC6B42" w:rsidP="00A6137E">
      <w:pPr>
        <w:pStyle w:val="BodyText"/>
        <w:rPr>
          <w:del w:id="6590" w:author="Author"/>
        </w:rPr>
      </w:pPr>
      <w:del w:id="6591" w:author="Author">
        <w:r w:rsidDel="003425EE">
          <w:delText>Parent Station –The identifier of a parent station if applicable</w:delText>
        </w:r>
        <w:bookmarkStart w:id="6592" w:name="_Toc47428251"/>
        <w:bookmarkEnd w:id="6592"/>
      </w:del>
    </w:p>
    <w:p w14:paraId="2497211F" w14:textId="43A44BBB" w:rsidR="00BC6B42" w:rsidDel="003425EE" w:rsidRDefault="00BC6B42" w:rsidP="00A6137E">
      <w:pPr>
        <w:pStyle w:val="BodyText"/>
        <w:rPr>
          <w:del w:id="6593" w:author="Author"/>
        </w:rPr>
      </w:pPr>
      <w:del w:id="6594" w:author="Author">
        <w:r w:rsidDel="003425EE">
          <w:delText>Created By – Column header indicating what user created the station</w:delText>
        </w:r>
        <w:bookmarkStart w:id="6595" w:name="_Toc47428252"/>
        <w:bookmarkEnd w:id="6595"/>
      </w:del>
    </w:p>
    <w:p w14:paraId="54DE6BC4" w14:textId="64509C8F" w:rsidR="00BC6B42" w:rsidDel="003425EE" w:rsidRDefault="00BC6B42" w:rsidP="00A6137E">
      <w:pPr>
        <w:pStyle w:val="BodyText"/>
        <w:rPr>
          <w:del w:id="6596" w:author="Author"/>
        </w:rPr>
      </w:pPr>
      <w:del w:id="6597" w:author="Author">
        <w:r w:rsidDel="003425EE">
          <w:delText>Date Created – Column header indicating when the station was created</w:delText>
        </w:r>
        <w:bookmarkStart w:id="6598" w:name="_Toc47428253"/>
        <w:bookmarkEnd w:id="6598"/>
      </w:del>
    </w:p>
    <w:p w14:paraId="73D91F4F" w14:textId="14AB3D5F" w:rsidR="00BC6B42" w:rsidRPr="00BD75D8" w:rsidDel="003425EE" w:rsidRDefault="00BC6B42" w:rsidP="00A6137E">
      <w:pPr>
        <w:pStyle w:val="BodyText"/>
        <w:rPr>
          <w:del w:id="6599" w:author="Author"/>
        </w:rPr>
      </w:pPr>
      <w:del w:id="6600" w:author="Author">
        <w:r w:rsidDel="003425EE">
          <w:delText>If the user so desires to amend information of the station, they can click the Edit button at the bottom of the screen. This brings the user to the indicated station (</w:delText>
        </w:r>
        <w:r w:rsidRPr="0016503A" w:rsidDel="003425EE">
          <w:rPr>
            <w:b/>
            <w:i/>
          </w:rPr>
          <w:delText>see section</w:delText>
        </w:r>
        <w:r w:rsidDel="003425EE">
          <w:rPr>
            <w:b/>
            <w:i/>
          </w:rPr>
          <w:delText xml:space="preserve"> </w:delText>
        </w:r>
        <w:r w:rsidRPr="003155C6" w:rsidDel="003425EE">
          <w:rPr>
            <w:b/>
            <w:i/>
            <w:color w:val="548DD4" w:themeColor="text2" w:themeTint="99"/>
            <w:u w:val="single"/>
          </w:rPr>
          <w:fldChar w:fldCharType="begin"/>
        </w:r>
        <w:r w:rsidRPr="003155C6" w:rsidDel="003425EE">
          <w:rPr>
            <w:b/>
            <w:i/>
            <w:color w:val="548DD4" w:themeColor="text2" w:themeTint="99"/>
            <w:u w:val="single"/>
          </w:rPr>
          <w:delInstrText xml:space="preserve"> REF _Ref501378664 \h  \* MERGEFORMAT </w:delInstrText>
        </w:r>
        <w:r w:rsidRPr="003155C6" w:rsidDel="003425EE">
          <w:rPr>
            <w:b/>
            <w:i/>
            <w:color w:val="548DD4" w:themeColor="text2" w:themeTint="99"/>
            <w:u w:val="single"/>
          </w:rPr>
        </w:r>
        <w:r w:rsidRPr="003155C6" w:rsidDel="003425EE">
          <w:rPr>
            <w:b/>
            <w:i/>
            <w:color w:val="548DD4" w:themeColor="text2" w:themeTint="99"/>
            <w:u w:val="single"/>
          </w:rPr>
          <w:fldChar w:fldCharType="separate"/>
        </w:r>
        <w:r w:rsidRPr="003155C6" w:rsidDel="003425EE">
          <w:rPr>
            <w:b/>
            <w:i/>
            <w:color w:val="548DD4" w:themeColor="text2" w:themeTint="99"/>
            <w:u w:val="single"/>
          </w:rPr>
          <w:delText>Edit Station Page*</w:delText>
        </w:r>
        <w:r w:rsidRPr="003155C6" w:rsidDel="003425EE">
          <w:rPr>
            <w:b/>
            <w:i/>
            <w:color w:val="548DD4" w:themeColor="text2" w:themeTint="99"/>
            <w:u w:val="single"/>
          </w:rPr>
          <w:fldChar w:fldCharType="end"/>
        </w:r>
        <w:r w:rsidRPr="00DA4457" w:rsidDel="003425EE">
          <w:delText>)</w:delText>
        </w:r>
        <w:r w:rsidDel="003425EE">
          <w:delText>.</w:delText>
        </w:r>
        <w:r w:rsidRPr="00DA4457" w:rsidDel="003425EE">
          <w:delText xml:space="preserve"> </w:delText>
        </w:r>
        <w:r w:rsidDel="003425EE">
          <w:delText>If the user no longer needs to view a station, they can click the Done button which navigates them to the station search page (</w:delText>
        </w:r>
        <w:r w:rsidRPr="0016503A" w:rsidDel="003425EE">
          <w:rPr>
            <w:b/>
            <w:i/>
          </w:rPr>
          <w:delText>see section</w:delText>
        </w:r>
        <w:r w:rsidDel="003425EE">
          <w:rPr>
            <w:b/>
            <w:i/>
          </w:rPr>
          <w:delText xml:space="preserve"> </w:delText>
        </w:r>
        <w:r w:rsidRPr="00DA4457" w:rsidDel="003425EE">
          <w:rPr>
            <w:b/>
            <w:i/>
            <w:color w:val="548DD4" w:themeColor="text2" w:themeTint="99"/>
            <w:u w:val="single"/>
          </w:rPr>
          <w:fldChar w:fldCharType="begin"/>
        </w:r>
        <w:r w:rsidRPr="00DA4457" w:rsidDel="003425EE">
          <w:rPr>
            <w:b/>
            <w:i/>
            <w:color w:val="548DD4" w:themeColor="text2" w:themeTint="99"/>
            <w:u w:val="single"/>
          </w:rPr>
          <w:delInstrText xml:space="preserve"> REF _Ref501378735 \h </w:delInstrText>
        </w:r>
        <w:r w:rsidDel="003425EE">
          <w:rPr>
            <w:b/>
            <w:i/>
            <w:color w:val="548DD4" w:themeColor="text2" w:themeTint="99"/>
            <w:u w:val="single"/>
          </w:rPr>
          <w:delInstrText xml:space="preserve"> \* MERGEFORMAT </w:delInstrText>
        </w:r>
        <w:r w:rsidRPr="00DA4457" w:rsidDel="003425EE">
          <w:rPr>
            <w:b/>
            <w:i/>
            <w:color w:val="548DD4" w:themeColor="text2" w:themeTint="99"/>
            <w:u w:val="single"/>
          </w:rPr>
        </w:r>
        <w:r w:rsidRPr="00DA4457" w:rsidDel="003425EE">
          <w:rPr>
            <w:b/>
            <w:i/>
            <w:color w:val="548DD4" w:themeColor="text2" w:themeTint="99"/>
            <w:u w:val="single"/>
          </w:rPr>
          <w:fldChar w:fldCharType="separate"/>
        </w:r>
        <w:r w:rsidRPr="00DA4457" w:rsidDel="003425EE">
          <w:rPr>
            <w:b/>
            <w:i/>
            <w:color w:val="548DD4" w:themeColor="text2" w:themeTint="99"/>
            <w:u w:val="single"/>
          </w:rPr>
          <w:delText>Search Station Page**</w:delText>
        </w:r>
        <w:r w:rsidRPr="00DA4457" w:rsidDel="003425EE">
          <w:rPr>
            <w:b/>
            <w:i/>
            <w:color w:val="548DD4" w:themeColor="text2" w:themeTint="99"/>
            <w:u w:val="single"/>
          </w:rPr>
          <w:fldChar w:fldCharType="end"/>
        </w:r>
        <w:r w:rsidRPr="00DA4457" w:rsidDel="003425EE">
          <w:rPr>
            <w:b/>
            <w:i/>
            <w:u w:val="single"/>
          </w:rPr>
          <w:fldChar w:fldCharType="begin"/>
        </w:r>
        <w:r w:rsidRPr="00DA4457" w:rsidDel="003425EE">
          <w:rPr>
            <w:b/>
            <w:i/>
            <w:u w:val="single"/>
          </w:rPr>
          <w:delInstrText xml:space="preserve"> REF _Ref501378664 \h  \* MERGEFORMAT </w:delInstrText>
        </w:r>
        <w:r w:rsidRPr="00DA4457" w:rsidDel="003425EE">
          <w:rPr>
            <w:b/>
            <w:i/>
            <w:u w:val="single"/>
          </w:rPr>
        </w:r>
        <w:r w:rsidRPr="00DA4457" w:rsidDel="003425EE">
          <w:rPr>
            <w:b/>
            <w:i/>
            <w:u w:val="single"/>
          </w:rPr>
          <w:fldChar w:fldCharType="end"/>
        </w:r>
        <w:r w:rsidRPr="00DA4457" w:rsidDel="003425EE">
          <w:rPr>
            <w:b/>
            <w:i/>
            <w:u w:val="single"/>
          </w:rPr>
          <w:delText>)</w:delText>
        </w:r>
        <w:r w:rsidRPr="00DA4457" w:rsidDel="003425EE">
          <w:delText>.</w:delText>
        </w:r>
        <w:bookmarkStart w:id="6601" w:name="_Toc47428254"/>
        <w:bookmarkEnd w:id="6601"/>
      </w:del>
    </w:p>
    <w:p w14:paraId="6B93031F" w14:textId="1D19B1C6" w:rsidR="00BC6B42" w:rsidDel="003425EE" w:rsidRDefault="00BC6B42" w:rsidP="00A6137E">
      <w:pPr>
        <w:pStyle w:val="BodyText"/>
        <w:rPr>
          <w:del w:id="6602" w:author="Author"/>
        </w:rPr>
      </w:pPr>
      <w:del w:id="6603" w:author="Author">
        <w:r w:rsidDel="003425EE">
          <w:delText>Add Contact Info Page</w:delText>
        </w:r>
        <w:bookmarkStart w:id="6604" w:name="_Toc47428255"/>
        <w:bookmarkEnd w:id="6604"/>
      </w:del>
    </w:p>
    <w:p w14:paraId="01EBABFC" w14:textId="3852627D" w:rsidR="00BC6B42" w:rsidDel="003425EE" w:rsidRDefault="00BC6B42" w:rsidP="00A6137E">
      <w:pPr>
        <w:pStyle w:val="BodyText"/>
        <w:rPr>
          <w:del w:id="6605" w:author="Author"/>
        </w:rPr>
      </w:pPr>
      <w:del w:id="6606" w:author="Author">
        <w:r w:rsidDel="003425EE">
          <w:rPr>
            <w:noProof/>
          </w:rPr>
          <w:drawing>
            <wp:inline distT="0" distB="0" distL="0" distR="0" wp14:anchorId="7F205226" wp14:editId="038E36E7">
              <wp:extent cx="5924550" cy="2933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24550" cy="2933700"/>
                      </a:xfrm>
                      <a:prstGeom prst="rect">
                        <a:avLst/>
                      </a:prstGeom>
                      <a:noFill/>
                      <a:ln>
                        <a:noFill/>
                      </a:ln>
                    </pic:spPr>
                  </pic:pic>
                </a:graphicData>
              </a:graphic>
            </wp:inline>
          </w:drawing>
        </w:r>
        <w:bookmarkStart w:id="6607" w:name="_Toc47428256"/>
        <w:bookmarkEnd w:id="6607"/>
      </w:del>
    </w:p>
    <w:p w14:paraId="21142997" w14:textId="7CF6AE4B" w:rsidR="00CC07E5" w:rsidDel="003425EE" w:rsidRDefault="002B5838" w:rsidP="00A6137E">
      <w:pPr>
        <w:pStyle w:val="BodyText"/>
        <w:rPr>
          <w:ins w:id="6608" w:author="Author"/>
          <w:del w:id="6609" w:author="Author"/>
        </w:rPr>
      </w:pPr>
      <w:ins w:id="6610" w:author="Author">
        <w:del w:id="6611" w:author="Author">
          <w:r w:rsidRPr="00A8025B" w:rsidDel="003425EE">
            <w:rPr>
              <w:noProof/>
            </w:rPr>
            <w:drawing>
              <wp:inline distT="0" distB="0" distL="0" distR="0" wp14:anchorId="285F4183" wp14:editId="6435AA12">
                <wp:extent cx="5943600" cy="26109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610955"/>
                        </a:xfrm>
                        <a:prstGeom prst="rect">
                          <a:avLst/>
                        </a:prstGeom>
                        <a:noFill/>
                        <a:ln>
                          <a:noFill/>
                        </a:ln>
                      </pic:spPr>
                    </pic:pic>
                  </a:graphicData>
                </a:graphic>
              </wp:inline>
            </w:drawing>
          </w:r>
          <w:r w:rsidR="00CC07E5" w:rsidDel="003425EE">
            <w:br/>
          </w:r>
          <w:bookmarkStart w:id="6612" w:name="_Toc47428257"/>
          <w:bookmarkEnd w:id="6612"/>
        </w:del>
      </w:ins>
    </w:p>
    <w:p w14:paraId="49318F6E" w14:textId="48EDEC69" w:rsidR="00BC6B42" w:rsidRPr="00A8025B" w:rsidDel="003425EE" w:rsidRDefault="00BC6B42" w:rsidP="00A6137E">
      <w:pPr>
        <w:pStyle w:val="BodyText"/>
        <w:rPr>
          <w:del w:id="6613" w:author="Author"/>
        </w:rPr>
      </w:pPr>
      <w:del w:id="6614" w:author="Author">
        <w:r w:rsidRPr="00A8025B" w:rsidDel="003425EE">
          <w:delText xml:space="preserve">Figure </w:delText>
        </w:r>
      </w:del>
      <w:ins w:id="6615" w:author="Author">
        <w:del w:id="6616" w:author="Author">
          <w:r w:rsidR="007E6482" w:rsidRPr="00A8025B" w:rsidDel="003425EE">
            <w:fldChar w:fldCharType="begin"/>
          </w:r>
          <w:r w:rsidR="007E6482" w:rsidRPr="00A8025B" w:rsidDel="003425EE">
            <w:delInstrText xml:space="preserve"> SEQ Figure \* ARABIC </w:delInstrText>
          </w:r>
          <w:r w:rsidR="007E6482" w:rsidRPr="00A8025B" w:rsidDel="003425EE">
            <w:fldChar w:fldCharType="separate"/>
          </w:r>
          <w:r w:rsidR="00CC07E5" w:rsidDel="003425EE">
            <w:rPr>
              <w:noProof/>
            </w:rPr>
            <w:delText>58</w:delText>
          </w:r>
          <w:r w:rsidR="00191EA4" w:rsidDel="003425EE">
            <w:rPr>
              <w:noProof/>
            </w:rPr>
            <w:delText>57</w:delText>
          </w:r>
          <w:r w:rsidR="00CD48AC" w:rsidRPr="00A8025B" w:rsidDel="003425EE">
            <w:rPr>
              <w:noProof/>
            </w:rPr>
            <w:delText>59</w:delText>
          </w:r>
          <w:r w:rsidR="007E6482" w:rsidRPr="00A8025B" w:rsidDel="003425EE">
            <w:rPr>
              <w:noProof/>
            </w:rPr>
            <w:fldChar w:fldCharType="end"/>
          </w:r>
          <w:r w:rsidR="007E6482" w:rsidRPr="00A8025B" w:rsidDel="003425EE">
            <w:delText xml:space="preserve"> </w:delText>
          </w:r>
        </w:del>
      </w:ins>
      <w:del w:id="6617" w:author="Author">
        <w:r w:rsidR="007A7E5C" w:rsidRPr="00A8025B" w:rsidDel="003425EE">
          <w:delText>55</w:delText>
        </w:r>
        <w:r w:rsidRPr="00A8025B" w:rsidDel="003425EE">
          <w:delText xml:space="preserve"> – Add Contact Info Page</w:delText>
        </w:r>
        <w:bookmarkStart w:id="6618" w:name="_Toc47428258"/>
        <w:bookmarkEnd w:id="6618"/>
      </w:del>
    </w:p>
    <w:p w14:paraId="0D58413D" w14:textId="2F16753B" w:rsidR="00BC6B42" w:rsidDel="003425EE" w:rsidRDefault="00BC6B42" w:rsidP="00A6137E">
      <w:pPr>
        <w:pStyle w:val="BodyText"/>
        <w:rPr>
          <w:del w:id="6619" w:author="Author"/>
        </w:rPr>
      </w:pPr>
      <w:del w:id="6620" w:author="Author">
        <w:r w:rsidDel="003425EE">
          <w:delText>The Add Contact Info page allows administrative users to add contact info to records of VA facilities. The page accepts the following data:</w:delText>
        </w:r>
        <w:bookmarkStart w:id="6621" w:name="_Toc47428259"/>
        <w:bookmarkEnd w:id="6621"/>
      </w:del>
    </w:p>
    <w:p w14:paraId="0DCB7636" w14:textId="77BAF630" w:rsidR="00BC6B42" w:rsidDel="003425EE" w:rsidRDefault="00BC6B42" w:rsidP="00A6137E">
      <w:pPr>
        <w:pStyle w:val="BodyText"/>
        <w:rPr>
          <w:del w:id="6622" w:author="Author"/>
        </w:rPr>
      </w:pPr>
      <w:del w:id="6623" w:author="Author">
        <w:r w:rsidDel="003425EE">
          <w:delText>Station – The identifier of the station. This is usually three digits.</w:delText>
        </w:r>
        <w:bookmarkStart w:id="6624" w:name="_Toc47428260"/>
        <w:bookmarkEnd w:id="6624"/>
      </w:del>
    </w:p>
    <w:p w14:paraId="5182C02C" w14:textId="500FEB56" w:rsidR="00BC6B42" w:rsidDel="003425EE" w:rsidRDefault="00BC6B42" w:rsidP="00A6137E">
      <w:pPr>
        <w:pStyle w:val="BodyText"/>
        <w:rPr>
          <w:del w:id="6625" w:author="Author"/>
        </w:rPr>
      </w:pPr>
      <w:del w:id="6626" w:author="Author">
        <w:r w:rsidDel="003425EE">
          <w:delText>Short Name – The short name of the facility</w:delText>
        </w:r>
        <w:bookmarkStart w:id="6627" w:name="_Toc47428261"/>
        <w:bookmarkEnd w:id="6627"/>
      </w:del>
    </w:p>
    <w:p w14:paraId="2013278F" w14:textId="378D3945" w:rsidR="00BC6B42" w:rsidDel="003425EE" w:rsidRDefault="00BC6B42" w:rsidP="00A6137E">
      <w:pPr>
        <w:pStyle w:val="BodyText"/>
        <w:rPr>
          <w:del w:id="6628" w:author="Author"/>
        </w:rPr>
      </w:pPr>
      <w:del w:id="6629" w:author="Author">
        <w:r w:rsidDel="003425EE">
          <w:delText>Name – The full name of the facility</w:delText>
        </w:r>
        <w:bookmarkStart w:id="6630" w:name="_Toc47428262"/>
        <w:bookmarkEnd w:id="6630"/>
      </w:del>
    </w:p>
    <w:p w14:paraId="19E16F0B" w14:textId="4B14AE11" w:rsidR="00BC6B42" w:rsidDel="003425EE" w:rsidRDefault="00BC6B42" w:rsidP="00A6137E">
      <w:pPr>
        <w:pStyle w:val="BodyText"/>
        <w:rPr>
          <w:del w:id="6631" w:author="Author"/>
        </w:rPr>
      </w:pPr>
      <w:del w:id="6632" w:author="Author">
        <w:r w:rsidDel="003425EE">
          <w:delText>Type – The facility type with options:</w:delText>
        </w:r>
        <w:bookmarkStart w:id="6633" w:name="_Toc47428263"/>
        <w:bookmarkEnd w:id="6633"/>
      </w:del>
    </w:p>
    <w:p w14:paraId="786DC785" w14:textId="41E3BDFB" w:rsidR="00BC6B42" w:rsidDel="003425EE" w:rsidRDefault="00BC6B42" w:rsidP="00A6137E">
      <w:pPr>
        <w:pStyle w:val="BodyText"/>
        <w:rPr>
          <w:del w:id="6634" w:author="Author"/>
        </w:rPr>
      </w:pPr>
      <w:del w:id="6635" w:author="Author">
        <w:r w:rsidDel="003425EE">
          <w:delText>OMNH – Outpatient Clinic/Nursing Home</w:delText>
        </w:r>
        <w:bookmarkStart w:id="6636" w:name="_Toc47428264"/>
        <w:bookmarkEnd w:id="6636"/>
      </w:del>
    </w:p>
    <w:p w14:paraId="268C20F2" w14:textId="5993ACCD" w:rsidR="00BC6B42" w:rsidDel="003425EE" w:rsidRDefault="00BC6B42" w:rsidP="00A6137E">
      <w:pPr>
        <w:pStyle w:val="BodyText"/>
        <w:rPr>
          <w:del w:id="6637" w:author="Author"/>
        </w:rPr>
      </w:pPr>
      <w:del w:id="6638" w:author="Author">
        <w:r w:rsidDel="003425EE">
          <w:delText>OM – Outpatient Clinic</w:delText>
        </w:r>
        <w:bookmarkStart w:id="6639" w:name="_Toc47428265"/>
        <w:bookmarkEnd w:id="6639"/>
      </w:del>
    </w:p>
    <w:p w14:paraId="68D89F7B" w14:textId="22C5CADF" w:rsidR="00BC6B42" w:rsidDel="003425EE" w:rsidRDefault="00BC6B42" w:rsidP="00A6137E">
      <w:pPr>
        <w:pStyle w:val="BodyText"/>
        <w:rPr>
          <w:del w:id="6640" w:author="Author"/>
        </w:rPr>
      </w:pPr>
      <w:del w:id="6641" w:author="Author">
        <w:r w:rsidDel="003425EE">
          <w:delText>RO – Regional Office</w:delText>
        </w:r>
        <w:bookmarkStart w:id="6642" w:name="_Toc47428266"/>
        <w:bookmarkEnd w:id="6642"/>
      </w:del>
    </w:p>
    <w:p w14:paraId="596B1B08" w14:textId="5FA7ABB7" w:rsidR="00BC6B42" w:rsidDel="003425EE" w:rsidRDefault="00BC6B42" w:rsidP="00A6137E">
      <w:pPr>
        <w:pStyle w:val="BodyText"/>
        <w:rPr>
          <w:del w:id="6643" w:author="Author"/>
        </w:rPr>
      </w:pPr>
      <w:del w:id="6644" w:author="Author">
        <w:r w:rsidDel="003425EE">
          <w:delText>CEM – Cemetery</w:delText>
        </w:r>
        <w:bookmarkStart w:id="6645" w:name="_Toc47428267"/>
        <w:bookmarkEnd w:id="6645"/>
      </w:del>
    </w:p>
    <w:p w14:paraId="7CF8EA94" w14:textId="6D953A5A" w:rsidR="00BC6B42" w:rsidDel="003425EE" w:rsidRDefault="00BC6B42" w:rsidP="00A6137E">
      <w:pPr>
        <w:pStyle w:val="BodyText"/>
        <w:rPr>
          <w:del w:id="6646" w:author="Author"/>
        </w:rPr>
      </w:pPr>
      <w:del w:id="6647" w:author="Author">
        <w:r w:rsidDel="003425EE">
          <w:delText>HOSP – Hospital</w:delText>
        </w:r>
        <w:bookmarkStart w:id="6648" w:name="_Toc47428268"/>
        <w:bookmarkEnd w:id="6648"/>
      </w:del>
    </w:p>
    <w:p w14:paraId="744C2673" w14:textId="5DE822AA" w:rsidR="00BC6B42" w:rsidDel="003425EE" w:rsidRDefault="00BC6B42" w:rsidP="00A6137E">
      <w:pPr>
        <w:pStyle w:val="BodyText"/>
        <w:rPr>
          <w:del w:id="6649" w:author="Author"/>
        </w:rPr>
      </w:pPr>
      <w:del w:id="6650" w:author="Author">
        <w:r w:rsidDel="003425EE">
          <w:delText>CTR – Vet Center</w:delText>
        </w:r>
        <w:bookmarkStart w:id="6651" w:name="_Toc47428269"/>
        <w:bookmarkEnd w:id="6651"/>
      </w:del>
    </w:p>
    <w:p w14:paraId="286BFF31" w14:textId="2287FAB7" w:rsidR="00BC6B42" w:rsidDel="003425EE" w:rsidRDefault="00BC6B42" w:rsidP="00A6137E">
      <w:pPr>
        <w:pStyle w:val="BodyText"/>
        <w:rPr>
          <w:del w:id="6652" w:author="Author"/>
        </w:rPr>
      </w:pPr>
      <w:del w:id="6653" w:author="Author">
        <w:r w:rsidDel="003425EE">
          <w:delText>CLN – Clinic</w:delText>
        </w:r>
        <w:bookmarkStart w:id="6654" w:name="_Toc47428270"/>
        <w:bookmarkEnd w:id="6654"/>
      </w:del>
    </w:p>
    <w:p w14:paraId="5229C68D" w14:textId="54D09B99" w:rsidR="00BC6B42" w:rsidDel="003425EE" w:rsidRDefault="00BC6B42" w:rsidP="00A6137E">
      <w:pPr>
        <w:pStyle w:val="BodyText"/>
        <w:rPr>
          <w:del w:id="6655" w:author="Author"/>
        </w:rPr>
      </w:pPr>
      <w:del w:id="6656" w:author="Author">
        <w:r w:rsidDel="003425EE">
          <w:delText>FAC – VA Facility (Stations)</w:delText>
        </w:r>
        <w:bookmarkStart w:id="6657" w:name="_Toc47428271"/>
        <w:bookmarkEnd w:id="6657"/>
      </w:del>
    </w:p>
    <w:p w14:paraId="27B30191" w14:textId="04F90942" w:rsidR="00BC6B42" w:rsidDel="003425EE" w:rsidRDefault="00BC6B42" w:rsidP="00A6137E">
      <w:pPr>
        <w:pStyle w:val="BodyText"/>
        <w:rPr>
          <w:del w:id="6658" w:author="Author"/>
        </w:rPr>
      </w:pPr>
      <w:del w:id="6659" w:author="Author">
        <w:r w:rsidDel="003425EE">
          <w:delText>FACS – Facility (Other)</w:delText>
        </w:r>
        <w:bookmarkStart w:id="6660" w:name="_Toc47428272"/>
        <w:bookmarkEnd w:id="6660"/>
      </w:del>
    </w:p>
    <w:p w14:paraId="194FD233" w14:textId="4482FB7D" w:rsidR="00BC6B42" w:rsidDel="003425EE" w:rsidRDefault="00BC6B42" w:rsidP="00A6137E">
      <w:pPr>
        <w:pStyle w:val="BodyText"/>
        <w:rPr>
          <w:del w:id="6661" w:author="Author"/>
        </w:rPr>
      </w:pPr>
      <w:del w:id="6662" w:author="Author">
        <w:r w:rsidDel="003425EE">
          <w:delText>VISNOF – VISN Operations Office</w:delText>
        </w:r>
        <w:bookmarkStart w:id="6663" w:name="_Toc47428273"/>
        <w:bookmarkEnd w:id="6663"/>
      </w:del>
    </w:p>
    <w:p w14:paraId="263F9CAF" w14:textId="68B11E79" w:rsidR="00BC6B42" w:rsidDel="003425EE" w:rsidRDefault="00BC6B42" w:rsidP="00A6137E">
      <w:pPr>
        <w:pStyle w:val="BodyText"/>
        <w:rPr>
          <w:del w:id="6664" w:author="Author"/>
        </w:rPr>
      </w:pPr>
      <w:del w:id="6665" w:author="Author">
        <w:r w:rsidDel="003425EE">
          <w:delText>VISN – A drop-down selection of the Veteran Integrated Service Network regions.</w:delText>
        </w:r>
        <w:bookmarkStart w:id="6666" w:name="_Toc47428274"/>
        <w:bookmarkEnd w:id="6666"/>
      </w:del>
    </w:p>
    <w:p w14:paraId="716ABB37" w14:textId="06C30274" w:rsidR="00BC6B42" w:rsidDel="003425EE" w:rsidRDefault="00BC6B42" w:rsidP="00A6137E">
      <w:pPr>
        <w:pStyle w:val="BodyText"/>
        <w:rPr>
          <w:del w:id="6667" w:author="Author"/>
        </w:rPr>
      </w:pPr>
      <w:del w:id="6668" w:author="Author">
        <w:r w:rsidDel="003425EE">
          <w:delText>Allow Reroute – A column header indicating whether claim rerouting from that station is allowed</w:delText>
        </w:r>
        <w:bookmarkStart w:id="6669" w:name="_Toc47428275"/>
        <w:bookmarkEnd w:id="6669"/>
      </w:del>
    </w:p>
    <w:p w14:paraId="269D1E6C" w14:textId="226711CD" w:rsidR="00BC6B42" w:rsidDel="003425EE" w:rsidRDefault="00BC6B42" w:rsidP="00A6137E">
      <w:pPr>
        <w:pStyle w:val="BodyText"/>
        <w:rPr>
          <w:del w:id="6670" w:author="Author"/>
        </w:rPr>
      </w:pPr>
      <w:del w:id="6671" w:author="Author">
        <w:r w:rsidDel="003425EE">
          <w:delText>Aged Definition – The number of days after a claim has been received when the claim would be considered aged</w:delText>
        </w:r>
        <w:bookmarkStart w:id="6672" w:name="_Toc47428276"/>
        <w:bookmarkEnd w:id="6672"/>
      </w:del>
    </w:p>
    <w:p w14:paraId="74A4EF5F" w14:textId="38F2EA2D" w:rsidR="00BC6B42" w:rsidDel="003425EE" w:rsidRDefault="00BC6B42" w:rsidP="00A6137E">
      <w:pPr>
        <w:pStyle w:val="BodyText"/>
        <w:rPr>
          <w:del w:id="6673" w:author="Author"/>
        </w:rPr>
      </w:pPr>
      <w:del w:id="6674" w:author="Author">
        <w:r w:rsidDel="003425EE">
          <w:delText>Parent Station –The identifier of a parent station if applicable</w:delText>
        </w:r>
        <w:bookmarkStart w:id="6675" w:name="_Toc47428277"/>
        <w:bookmarkEnd w:id="6675"/>
      </w:del>
    </w:p>
    <w:p w14:paraId="767FFD0E" w14:textId="7BECAE44" w:rsidR="00BC6B42" w:rsidDel="003425EE" w:rsidRDefault="00BC6B42" w:rsidP="00A6137E">
      <w:pPr>
        <w:pStyle w:val="BodyText"/>
        <w:rPr>
          <w:del w:id="6676" w:author="Author"/>
        </w:rPr>
      </w:pPr>
      <w:del w:id="6677" w:author="Author">
        <w:r w:rsidDel="003425EE">
          <w:delText>Created By – Column header indicating what user created the station</w:delText>
        </w:r>
        <w:bookmarkStart w:id="6678" w:name="_Toc47428278"/>
        <w:bookmarkEnd w:id="6678"/>
      </w:del>
    </w:p>
    <w:p w14:paraId="271BF182" w14:textId="72D09827" w:rsidR="00BC6B42" w:rsidDel="003425EE" w:rsidRDefault="00BC6B42" w:rsidP="00A6137E">
      <w:pPr>
        <w:pStyle w:val="BodyText"/>
        <w:rPr>
          <w:del w:id="6679" w:author="Author"/>
        </w:rPr>
      </w:pPr>
      <w:del w:id="6680" w:author="Author">
        <w:r w:rsidDel="003425EE">
          <w:delText>Date Created – Column header indicating when the station was created</w:delText>
        </w:r>
        <w:bookmarkStart w:id="6681" w:name="_Toc47428279"/>
        <w:bookmarkEnd w:id="6681"/>
      </w:del>
    </w:p>
    <w:p w14:paraId="760CBF98" w14:textId="476547E7" w:rsidR="00BC6B42" w:rsidDel="003425EE" w:rsidRDefault="00BC6B42" w:rsidP="00A6137E">
      <w:pPr>
        <w:pStyle w:val="BodyText"/>
        <w:rPr>
          <w:del w:id="6682" w:author="Author"/>
          <w:b/>
        </w:rPr>
      </w:pPr>
      <w:del w:id="6683" w:author="Author">
        <w:r w:rsidDel="003425EE">
          <w:rPr>
            <w:b/>
          </w:rPr>
          <w:delText>Contact Info Fields:</w:delText>
        </w:r>
        <w:bookmarkStart w:id="6684" w:name="_Toc47428280"/>
        <w:bookmarkEnd w:id="6684"/>
      </w:del>
    </w:p>
    <w:p w14:paraId="621F3356" w14:textId="14259074" w:rsidR="00BC6B42" w:rsidDel="003425EE" w:rsidRDefault="00BC6B42" w:rsidP="00A6137E">
      <w:pPr>
        <w:pStyle w:val="BodyText"/>
        <w:rPr>
          <w:del w:id="6685" w:author="Author"/>
        </w:rPr>
      </w:pPr>
      <w:del w:id="6686" w:author="Author">
        <w:r w:rsidDel="003425EE">
          <w:delText xml:space="preserve">Contact Name – </w:delText>
        </w:r>
        <w:r w:rsidRPr="004F39A2" w:rsidDel="003425EE">
          <w:delText>Nam</w:delText>
        </w:r>
        <w:r w:rsidDel="003425EE">
          <w:delText>e of the primary contact</w:delText>
        </w:r>
        <w:bookmarkStart w:id="6687" w:name="_Toc47428281"/>
        <w:bookmarkEnd w:id="6687"/>
      </w:del>
    </w:p>
    <w:p w14:paraId="620153AA" w14:textId="2A27CE5E" w:rsidR="00BC6B42" w:rsidDel="003425EE" w:rsidRDefault="00BC6B42" w:rsidP="00A6137E">
      <w:pPr>
        <w:pStyle w:val="BodyText"/>
        <w:rPr>
          <w:del w:id="6688" w:author="Author"/>
        </w:rPr>
      </w:pPr>
      <w:del w:id="6689" w:author="Author">
        <w:r w:rsidDel="003425EE">
          <w:delText xml:space="preserve">Contact Type – Type </w:delText>
        </w:r>
        <w:r w:rsidRPr="004F39A2" w:rsidDel="003425EE">
          <w:delText xml:space="preserve">of the </w:delText>
        </w:r>
        <w:r w:rsidDel="003425EE">
          <w:delText>contact</w:delText>
        </w:r>
        <w:bookmarkStart w:id="6690" w:name="_Toc47428282"/>
        <w:bookmarkEnd w:id="6690"/>
      </w:del>
    </w:p>
    <w:p w14:paraId="67F39066" w14:textId="5915F5BC" w:rsidR="00BC6B42" w:rsidRPr="00BF66E3" w:rsidDel="003425EE" w:rsidRDefault="00BC6B42" w:rsidP="00A6137E">
      <w:pPr>
        <w:pStyle w:val="BodyText"/>
        <w:rPr>
          <w:del w:id="6691" w:author="Author"/>
        </w:rPr>
      </w:pPr>
      <w:del w:id="6692" w:author="Author">
        <w:r w:rsidDel="003425EE">
          <w:delText xml:space="preserve">Address Line 1 – </w:delText>
        </w:r>
        <w:r w:rsidRPr="00BF66E3" w:rsidDel="003425EE">
          <w:delText>First line of the contact address</w:delText>
        </w:r>
        <w:bookmarkStart w:id="6693" w:name="_Toc47428283"/>
        <w:bookmarkEnd w:id="6693"/>
      </w:del>
    </w:p>
    <w:p w14:paraId="05F78BA0" w14:textId="468F6DA5" w:rsidR="00BC6B42" w:rsidDel="003425EE" w:rsidRDefault="00BC6B42" w:rsidP="00A6137E">
      <w:pPr>
        <w:pStyle w:val="BodyText"/>
        <w:rPr>
          <w:del w:id="6694" w:author="Author"/>
        </w:rPr>
      </w:pPr>
      <w:del w:id="6695" w:author="Author">
        <w:r w:rsidDel="003425EE">
          <w:delText xml:space="preserve">Address Line 2 – </w:delText>
        </w:r>
        <w:r w:rsidRPr="004F39A2" w:rsidDel="003425EE">
          <w:delText>Second line of the contact address</w:delText>
        </w:r>
        <w:bookmarkStart w:id="6696" w:name="_Toc47428284"/>
        <w:bookmarkEnd w:id="6696"/>
      </w:del>
    </w:p>
    <w:p w14:paraId="04B42231" w14:textId="29FB188F" w:rsidR="00BC6B42" w:rsidDel="003425EE" w:rsidRDefault="00BC6B42" w:rsidP="00A6137E">
      <w:pPr>
        <w:pStyle w:val="BodyText"/>
        <w:rPr>
          <w:del w:id="6697" w:author="Author"/>
        </w:rPr>
      </w:pPr>
      <w:del w:id="6698" w:author="Author">
        <w:r w:rsidDel="003425EE">
          <w:delText xml:space="preserve">City – </w:delText>
        </w:r>
        <w:r w:rsidRPr="004F39A2" w:rsidDel="003425EE">
          <w:delText>City of the contact address</w:delText>
        </w:r>
        <w:bookmarkStart w:id="6699" w:name="_Toc47428285"/>
        <w:bookmarkEnd w:id="6699"/>
      </w:del>
    </w:p>
    <w:p w14:paraId="0D905399" w14:textId="5CED0803" w:rsidR="00BC6B42" w:rsidDel="003425EE" w:rsidRDefault="00BC6B42" w:rsidP="00A6137E">
      <w:pPr>
        <w:pStyle w:val="BodyText"/>
        <w:rPr>
          <w:del w:id="6700" w:author="Author"/>
        </w:rPr>
      </w:pPr>
      <w:del w:id="6701" w:author="Author">
        <w:r w:rsidDel="003425EE">
          <w:delText xml:space="preserve">Zip Code – Zip Code </w:delText>
        </w:r>
        <w:r w:rsidRPr="004F39A2" w:rsidDel="003425EE">
          <w:delText>of the contact address</w:delText>
        </w:r>
        <w:bookmarkStart w:id="6702" w:name="_Toc47428286"/>
        <w:bookmarkEnd w:id="6702"/>
      </w:del>
    </w:p>
    <w:p w14:paraId="74E3C4FC" w14:textId="277B448C" w:rsidR="00BC6B42" w:rsidDel="003425EE" w:rsidRDefault="00BC6B42" w:rsidP="00A6137E">
      <w:pPr>
        <w:pStyle w:val="BodyText"/>
        <w:rPr>
          <w:del w:id="6703" w:author="Author"/>
        </w:rPr>
      </w:pPr>
      <w:del w:id="6704" w:author="Author">
        <w:r w:rsidDel="003425EE">
          <w:delText>Email – Email</w:delText>
        </w:r>
        <w:r w:rsidRPr="00BF66E3" w:rsidDel="003425EE">
          <w:delText xml:space="preserve"> </w:delText>
        </w:r>
        <w:r w:rsidRPr="004F39A2" w:rsidDel="003425EE">
          <w:delText>of the contact address</w:delText>
        </w:r>
        <w:bookmarkStart w:id="6705" w:name="_Toc47428287"/>
        <w:bookmarkEnd w:id="6705"/>
      </w:del>
    </w:p>
    <w:p w14:paraId="6108DE6C" w14:textId="15D6747B" w:rsidR="00BC6B42" w:rsidDel="003425EE" w:rsidRDefault="00BC6B42" w:rsidP="00A6137E">
      <w:pPr>
        <w:pStyle w:val="BodyText"/>
        <w:rPr>
          <w:del w:id="6706" w:author="Author"/>
        </w:rPr>
      </w:pPr>
      <w:del w:id="6707" w:author="Author">
        <w:r w:rsidDel="003425EE">
          <w:delText>Fax – Fax</w:delText>
        </w:r>
        <w:r w:rsidRPr="00BF66E3" w:rsidDel="003425EE">
          <w:delText xml:space="preserve"> </w:delText>
        </w:r>
        <w:r w:rsidRPr="004F39A2" w:rsidDel="003425EE">
          <w:delText>of the contact address</w:delText>
        </w:r>
        <w:bookmarkStart w:id="6708" w:name="_Toc47428288"/>
        <w:bookmarkEnd w:id="6708"/>
      </w:del>
    </w:p>
    <w:p w14:paraId="2C49BE36" w14:textId="4D3598E3" w:rsidR="00BC6B42" w:rsidRPr="00DB2725" w:rsidDel="003425EE" w:rsidRDefault="00BC6B42" w:rsidP="00A6137E">
      <w:pPr>
        <w:pStyle w:val="BodyText"/>
        <w:rPr>
          <w:del w:id="6709" w:author="Author"/>
        </w:rPr>
      </w:pPr>
      <w:del w:id="6710" w:author="Author">
        <w:r w:rsidDel="003425EE">
          <w:delText xml:space="preserve">Phone – Phone Number </w:delText>
        </w:r>
        <w:r w:rsidRPr="004F39A2" w:rsidDel="003425EE">
          <w:delText>of the contact address</w:delText>
        </w:r>
        <w:bookmarkStart w:id="6711" w:name="_Toc47428289"/>
        <w:bookmarkEnd w:id="6711"/>
      </w:del>
    </w:p>
    <w:p w14:paraId="2412E374" w14:textId="147C810A" w:rsidR="00BC6B42" w:rsidDel="003425EE" w:rsidRDefault="00BC6B42" w:rsidP="00A6137E">
      <w:pPr>
        <w:pStyle w:val="BodyText"/>
        <w:rPr>
          <w:del w:id="6712" w:author="Author"/>
        </w:rPr>
      </w:pPr>
      <w:del w:id="6713" w:author="Author">
        <w:r w:rsidDel="003425EE">
          <w:delText>Once the user has supplied the appropriate information, they can click the Save button at the bottom of the screen. This creates the indicated station contact info and provides a success message. If the user no longer needs to create station contact info, they can click the Cancel button which navigates them to the station search page (</w:delText>
        </w:r>
        <w:r w:rsidRPr="0016503A" w:rsidDel="003425EE">
          <w:rPr>
            <w:b/>
            <w:i/>
          </w:rPr>
          <w:delText>see section</w:delText>
        </w:r>
        <w:r w:rsidDel="003425EE">
          <w:rPr>
            <w:b/>
            <w:i/>
          </w:rPr>
          <w:delText xml:space="preserve"> </w:delText>
        </w:r>
        <w:r w:rsidRPr="00DA4457" w:rsidDel="003425EE">
          <w:rPr>
            <w:b/>
            <w:i/>
            <w:color w:val="548DD4" w:themeColor="text2" w:themeTint="99"/>
            <w:u w:val="single"/>
          </w:rPr>
          <w:fldChar w:fldCharType="begin"/>
        </w:r>
        <w:r w:rsidRPr="00DA4457" w:rsidDel="003425EE">
          <w:rPr>
            <w:b/>
            <w:i/>
            <w:color w:val="548DD4" w:themeColor="text2" w:themeTint="99"/>
            <w:u w:val="single"/>
          </w:rPr>
          <w:delInstrText xml:space="preserve"> REF _Ref501378735 \h </w:delInstrText>
        </w:r>
        <w:r w:rsidDel="003425EE">
          <w:rPr>
            <w:b/>
            <w:i/>
            <w:color w:val="548DD4" w:themeColor="text2" w:themeTint="99"/>
            <w:u w:val="single"/>
          </w:rPr>
          <w:delInstrText xml:space="preserve"> \* MERGEFORMAT </w:delInstrText>
        </w:r>
        <w:r w:rsidRPr="00DA4457" w:rsidDel="003425EE">
          <w:rPr>
            <w:b/>
            <w:i/>
            <w:color w:val="548DD4" w:themeColor="text2" w:themeTint="99"/>
            <w:u w:val="single"/>
          </w:rPr>
        </w:r>
        <w:r w:rsidRPr="00DA4457" w:rsidDel="003425EE">
          <w:rPr>
            <w:b/>
            <w:i/>
            <w:color w:val="548DD4" w:themeColor="text2" w:themeTint="99"/>
            <w:u w:val="single"/>
          </w:rPr>
          <w:fldChar w:fldCharType="separate"/>
        </w:r>
        <w:r w:rsidRPr="00DA4457" w:rsidDel="003425EE">
          <w:rPr>
            <w:b/>
            <w:i/>
            <w:color w:val="548DD4" w:themeColor="text2" w:themeTint="99"/>
            <w:u w:val="single"/>
          </w:rPr>
          <w:delText>Search Station Page**</w:delText>
        </w:r>
        <w:r w:rsidRPr="00DA4457" w:rsidDel="003425EE">
          <w:rPr>
            <w:b/>
            <w:i/>
            <w:color w:val="548DD4" w:themeColor="text2" w:themeTint="99"/>
            <w:u w:val="single"/>
          </w:rPr>
          <w:fldChar w:fldCharType="end"/>
        </w:r>
        <w:r w:rsidRPr="00DA4457" w:rsidDel="003425EE">
          <w:rPr>
            <w:b/>
            <w:i/>
            <w:u w:val="single"/>
          </w:rPr>
          <w:fldChar w:fldCharType="begin"/>
        </w:r>
        <w:r w:rsidRPr="00DA4457" w:rsidDel="003425EE">
          <w:rPr>
            <w:b/>
            <w:i/>
            <w:u w:val="single"/>
          </w:rPr>
          <w:delInstrText xml:space="preserve"> REF _Ref501378664 \h  \* MERGEFORMAT </w:delInstrText>
        </w:r>
        <w:r w:rsidRPr="00DA4457" w:rsidDel="003425EE">
          <w:rPr>
            <w:b/>
            <w:i/>
            <w:u w:val="single"/>
          </w:rPr>
        </w:r>
        <w:r w:rsidRPr="00DA4457" w:rsidDel="003425EE">
          <w:rPr>
            <w:b/>
            <w:i/>
            <w:u w:val="single"/>
          </w:rPr>
          <w:fldChar w:fldCharType="end"/>
        </w:r>
        <w:r w:rsidRPr="00DA4457" w:rsidDel="003425EE">
          <w:rPr>
            <w:b/>
            <w:i/>
            <w:u w:val="single"/>
          </w:rPr>
          <w:delText>)</w:delText>
        </w:r>
        <w:r w:rsidRPr="00DA4457" w:rsidDel="003425EE">
          <w:delText>.</w:delText>
        </w:r>
        <w:bookmarkStart w:id="6714" w:name="_Toc47428290"/>
        <w:bookmarkEnd w:id="6714"/>
      </w:del>
    </w:p>
    <w:p w14:paraId="03AC97B6" w14:textId="4CE07BCA" w:rsidR="00BC6B42" w:rsidDel="003425EE" w:rsidRDefault="002B5838" w:rsidP="00A6137E">
      <w:pPr>
        <w:pStyle w:val="BodyText"/>
        <w:rPr>
          <w:ins w:id="6715" w:author="Author"/>
          <w:del w:id="6716" w:author="Author"/>
          <w:moveFrom w:id="6717" w:author="Author"/>
        </w:rPr>
      </w:pPr>
      <w:moveFromRangeStart w:id="6718" w:author="Author" w:name="move517345625"/>
      <w:moveFrom w:id="6719" w:author="Author">
        <w:ins w:id="6720" w:author="Author">
          <w:del w:id="6721" w:author="Author">
            <w:r w:rsidDel="003425EE">
              <w:rPr>
                <w:noProof/>
              </w:rPr>
              <w:drawing>
                <wp:inline distT="0" distB="0" distL="0" distR="0" wp14:anchorId="48537710" wp14:editId="0D186517">
                  <wp:extent cx="5943600" cy="465512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655127"/>
                          </a:xfrm>
                          <a:prstGeom prst="rect">
                            <a:avLst/>
                          </a:prstGeom>
                          <a:noFill/>
                          <a:ln>
                            <a:noFill/>
                          </a:ln>
                        </pic:spPr>
                      </pic:pic>
                    </a:graphicData>
                  </a:graphic>
                </wp:inline>
              </w:drawing>
            </w:r>
            <w:bookmarkStart w:id="6722" w:name="_Toc517681475"/>
            <w:bookmarkStart w:id="6723" w:name="_Toc517781925"/>
            <w:bookmarkStart w:id="6724" w:name="_Toc517783192"/>
            <w:bookmarkStart w:id="6725" w:name="_Toc47428291"/>
            <w:bookmarkEnd w:id="6722"/>
            <w:bookmarkEnd w:id="6723"/>
            <w:bookmarkEnd w:id="6724"/>
            <w:bookmarkEnd w:id="6725"/>
          </w:del>
        </w:ins>
      </w:moveFrom>
    </w:p>
    <w:p w14:paraId="1B9604F8" w14:textId="3C74B1DD" w:rsidR="002B5838" w:rsidDel="003425EE" w:rsidRDefault="002B5838" w:rsidP="00A6137E">
      <w:pPr>
        <w:pStyle w:val="BodyText"/>
        <w:rPr>
          <w:del w:id="6726" w:author="Author"/>
          <w:moveFrom w:id="6727" w:author="Author"/>
        </w:rPr>
      </w:pPr>
      <w:moveFrom w:id="6728" w:author="Author">
        <w:ins w:id="6729" w:author="Author">
          <w:del w:id="6730" w:author="Author">
            <w:r w:rsidDel="003425EE">
              <w:delText>NOTE:  New Figure</w:delText>
            </w:r>
          </w:del>
        </w:ins>
        <w:bookmarkStart w:id="6731" w:name="_Toc517681476"/>
        <w:bookmarkStart w:id="6732" w:name="_Toc517781926"/>
        <w:bookmarkStart w:id="6733" w:name="_Toc517783193"/>
        <w:bookmarkStart w:id="6734" w:name="_Toc47428292"/>
        <w:bookmarkEnd w:id="6731"/>
        <w:bookmarkEnd w:id="6732"/>
        <w:bookmarkEnd w:id="6733"/>
        <w:bookmarkEnd w:id="6734"/>
      </w:moveFrom>
    </w:p>
    <w:moveFromRangeEnd w:id="6718"/>
    <w:p w14:paraId="0F44C7EF" w14:textId="01B95C4E" w:rsidR="00BC6B42" w:rsidDel="003425EE" w:rsidRDefault="00BC6B42" w:rsidP="00A6137E">
      <w:pPr>
        <w:pStyle w:val="BodyText"/>
        <w:rPr>
          <w:del w:id="6735" w:author="Author"/>
        </w:rPr>
      </w:pPr>
      <w:del w:id="6736" w:author="Author">
        <w:r w:rsidDel="003425EE">
          <w:delText>Add Zip Code Page</w:delText>
        </w:r>
        <w:bookmarkStart w:id="6737" w:name="_Toc47428293"/>
        <w:bookmarkEnd w:id="6737"/>
      </w:del>
    </w:p>
    <w:p w14:paraId="5CB6D2BF" w14:textId="29344CBF" w:rsidR="00BC6B42" w:rsidDel="003425EE" w:rsidRDefault="00BC6B42" w:rsidP="00A6137E">
      <w:pPr>
        <w:pStyle w:val="BodyText"/>
        <w:rPr>
          <w:del w:id="6738" w:author="Author"/>
        </w:rPr>
      </w:pPr>
      <w:del w:id="6739" w:author="Author">
        <w:r w:rsidDel="003425EE">
          <w:rPr>
            <w:noProof/>
          </w:rPr>
          <w:drawing>
            <wp:inline distT="0" distB="0" distL="0" distR="0" wp14:anchorId="1264C818" wp14:editId="464598FC">
              <wp:extent cx="5934075" cy="27717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34075" cy="2771775"/>
                      </a:xfrm>
                      <a:prstGeom prst="rect">
                        <a:avLst/>
                      </a:prstGeom>
                      <a:noFill/>
                      <a:ln>
                        <a:noFill/>
                      </a:ln>
                    </pic:spPr>
                  </pic:pic>
                </a:graphicData>
              </a:graphic>
            </wp:inline>
          </w:drawing>
        </w:r>
        <w:bookmarkStart w:id="6740" w:name="_Toc47428294"/>
        <w:bookmarkEnd w:id="6740"/>
      </w:del>
    </w:p>
    <w:p w14:paraId="52720C7F" w14:textId="0512AB0B" w:rsidR="00CC07E5" w:rsidDel="003425EE" w:rsidRDefault="00AF74D4" w:rsidP="00A6137E">
      <w:pPr>
        <w:pStyle w:val="BodyText"/>
        <w:rPr>
          <w:ins w:id="6741" w:author="Author"/>
          <w:del w:id="6742" w:author="Author"/>
        </w:rPr>
      </w:pPr>
      <w:ins w:id="6743" w:author="Author">
        <w:del w:id="6744" w:author="Author">
          <w:r w:rsidRPr="00A8025B" w:rsidDel="003425EE">
            <w:rPr>
              <w:noProof/>
            </w:rPr>
            <w:drawing>
              <wp:inline distT="0" distB="0" distL="0" distR="0" wp14:anchorId="009864EB" wp14:editId="214F7831">
                <wp:extent cx="5943600" cy="2456260"/>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456260"/>
                        </a:xfrm>
                        <a:prstGeom prst="rect">
                          <a:avLst/>
                        </a:prstGeom>
                        <a:noFill/>
                        <a:ln>
                          <a:noFill/>
                        </a:ln>
                      </pic:spPr>
                    </pic:pic>
                  </a:graphicData>
                </a:graphic>
              </wp:inline>
            </w:drawing>
          </w:r>
          <w:bookmarkStart w:id="6745" w:name="_Toc47428295"/>
          <w:bookmarkEnd w:id="6745"/>
        </w:del>
      </w:ins>
    </w:p>
    <w:p w14:paraId="6CBFC8B1" w14:textId="505098E7" w:rsidR="00BC6B42" w:rsidRPr="00A8025B" w:rsidDel="003425EE" w:rsidRDefault="00BC6B42" w:rsidP="00A6137E">
      <w:pPr>
        <w:pStyle w:val="BodyText"/>
        <w:rPr>
          <w:del w:id="6746" w:author="Author"/>
        </w:rPr>
      </w:pPr>
      <w:del w:id="6747" w:author="Author">
        <w:r w:rsidRPr="00A8025B" w:rsidDel="003425EE">
          <w:delText xml:space="preserve">Figure </w:delText>
        </w:r>
      </w:del>
      <w:ins w:id="6748" w:author="Author">
        <w:del w:id="6749" w:author="Author">
          <w:r w:rsidR="007E6482" w:rsidRPr="00A8025B" w:rsidDel="003425EE">
            <w:fldChar w:fldCharType="begin"/>
          </w:r>
          <w:r w:rsidR="007E6482" w:rsidRPr="00A8025B" w:rsidDel="003425EE">
            <w:delInstrText xml:space="preserve"> SEQ Figure \* ARABIC </w:delInstrText>
          </w:r>
          <w:r w:rsidR="007E6482" w:rsidRPr="00A8025B" w:rsidDel="003425EE">
            <w:fldChar w:fldCharType="separate"/>
          </w:r>
          <w:r w:rsidR="00CC07E5" w:rsidDel="003425EE">
            <w:rPr>
              <w:noProof/>
            </w:rPr>
            <w:delText>59</w:delText>
          </w:r>
          <w:r w:rsidR="00191EA4" w:rsidDel="003425EE">
            <w:rPr>
              <w:noProof/>
            </w:rPr>
            <w:delText>58</w:delText>
          </w:r>
          <w:r w:rsidR="00CD48AC" w:rsidRPr="00A8025B" w:rsidDel="003425EE">
            <w:rPr>
              <w:noProof/>
            </w:rPr>
            <w:delText>60</w:delText>
          </w:r>
          <w:r w:rsidR="007E6482" w:rsidRPr="00A8025B" w:rsidDel="003425EE">
            <w:rPr>
              <w:noProof/>
            </w:rPr>
            <w:fldChar w:fldCharType="end"/>
          </w:r>
          <w:r w:rsidR="007E6482" w:rsidRPr="00A8025B" w:rsidDel="003425EE">
            <w:delText xml:space="preserve"> </w:delText>
          </w:r>
        </w:del>
      </w:ins>
      <w:del w:id="6750" w:author="Author">
        <w:r w:rsidR="007A7E5C" w:rsidRPr="00A8025B" w:rsidDel="003425EE">
          <w:delText>56</w:delText>
        </w:r>
        <w:r w:rsidRPr="00A8025B" w:rsidDel="003425EE">
          <w:delText xml:space="preserve"> – Add Zip Code Page</w:delText>
        </w:r>
        <w:bookmarkStart w:id="6751" w:name="_Toc47428296"/>
        <w:bookmarkEnd w:id="6751"/>
      </w:del>
    </w:p>
    <w:p w14:paraId="1483304E" w14:textId="016E762D" w:rsidR="00BC6B42" w:rsidDel="003425EE" w:rsidRDefault="00BC6B42" w:rsidP="00A6137E">
      <w:pPr>
        <w:pStyle w:val="BodyText"/>
        <w:rPr>
          <w:del w:id="6752" w:author="Author"/>
        </w:rPr>
      </w:pPr>
      <w:del w:id="6753" w:author="Author">
        <w:r w:rsidDel="003425EE">
          <w:delText>The Add Zip Code page allows administrative users to add Zip Code info to records of VA facilities. The page accepts the following data:</w:delText>
        </w:r>
        <w:bookmarkStart w:id="6754" w:name="_Toc47428297"/>
        <w:bookmarkEnd w:id="6754"/>
      </w:del>
    </w:p>
    <w:p w14:paraId="07E0D983" w14:textId="68F76CAB" w:rsidR="00BC6B42" w:rsidDel="003425EE" w:rsidRDefault="00BC6B42" w:rsidP="00A6137E">
      <w:pPr>
        <w:pStyle w:val="BodyText"/>
        <w:rPr>
          <w:del w:id="6755" w:author="Author"/>
        </w:rPr>
      </w:pPr>
      <w:del w:id="6756" w:author="Author">
        <w:r w:rsidDel="003425EE">
          <w:delText>Station – The identifier of the station. This is usually three digits.</w:delText>
        </w:r>
        <w:bookmarkStart w:id="6757" w:name="_Toc47428298"/>
        <w:bookmarkEnd w:id="6757"/>
      </w:del>
    </w:p>
    <w:p w14:paraId="58051A68" w14:textId="2649267C" w:rsidR="00BC6B42" w:rsidDel="003425EE" w:rsidRDefault="00BC6B42" w:rsidP="00A6137E">
      <w:pPr>
        <w:pStyle w:val="BodyText"/>
        <w:rPr>
          <w:del w:id="6758" w:author="Author"/>
        </w:rPr>
      </w:pPr>
      <w:del w:id="6759" w:author="Author">
        <w:r w:rsidDel="003425EE">
          <w:delText>Short Name – The short name of the facility</w:delText>
        </w:r>
        <w:bookmarkStart w:id="6760" w:name="_Toc47428299"/>
        <w:bookmarkEnd w:id="6760"/>
      </w:del>
    </w:p>
    <w:p w14:paraId="56D2DAE0" w14:textId="09D248FF" w:rsidR="00BC6B42" w:rsidDel="003425EE" w:rsidRDefault="00BC6B42" w:rsidP="00A6137E">
      <w:pPr>
        <w:pStyle w:val="BodyText"/>
        <w:rPr>
          <w:del w:id="6761" w:author="Author"/>
        </w:rPr>
      </w:pPr>
      <w:del w:id="6762" w:author="Author">
        <w:r w:rsidDel="003425EE">
          <w:delText>Name – The full name of the facility</w:delText>
        </w:r>
        <w:bookmarkStart w:id="6763" w:name="_Toc47428300"/>
        <w:bookmarkEnd w:id="6763"/>
      </w:del>
    </w:p>
    <w:p w14:paraId="7223AE12" w14:textId="36BA294A" w:rsidR="00BC6B42" w:rsidDel="003425EE" w:rsidRDefault="00BC6B42" w:rsidP="00A6137E">
      <w:pPr>
        <w:pStyle w:val="BodyText"/>
        <w:rPr>
          <w:del w:id="6764" w:author="Author"/>
        </w:rPr>
      </w:pPr>
      <w:del w:id="6765" w:author="Author">
        <w:r w:rsidDel="003425EE">
          <w:delText>Type – The facility type with options:</w:delText>
        </w:r>
        <w:bookmarkStart w:id="6766" w:name="_Toc47428301"/>
        <w:bookmarkEnd w:id="6766"/>
      </w:del>
    </w:p>
    <w:p w14:paraId="5DD9DB8D" w14:textId="7D072D1D" w:rsidR="00BC6B42" w:rsidDel="003425EE" w:rsidRDefault="00BC6B42" w:rsidP="00A6137E">
      <w:pPr>
        <w:pStyle w:val="BodyText"/>
        <w:rPr>
          <w:del w:id="6767" w:author="Author"/>
        </w:rPr>
      </w:pPr>
      <w:del w:id="6768" w:author="Author">
        <w:r w:rsidDel="003425EE">
          <w:delText>OMNH – Outpatient Clinic/Nursing Home</w:delText>
        </w:r>
        <w:bookmarkStart w:id="6769" w:name="_Toc47428302"/>
        <w:bookmarkEnd w:id="6769"/>
      </w:del>
    </w:p>
    <w:p w14:paraId="09C8A989" w14:textId="0B0E6C1B" w:rsidR="00BC6B42" w:rsidDel="003425EE" w:rsidRDefault="00BC6B42" w:rsidP="00A6137E">
      <w:pPr>
        <w:pStyle w:val="BodyText"/>
        <w:rPr>
          <w:del w:id="6770" w:author="Author"/>
        </w:rPr>
      </w:pPr>
      <w:del w:id="6771" w:author="Author">
        <w:r w:rsidDel="003425EE">
          <w:delText>OM – Outpatient Clinic</w:delText>
        </w:r>
        <w:bookmarkStart w:id="6772" w:name="_Toc47428303"/>
        <w:bookmarkEnd w:id="6772"/>
      </w:del>
    </w:p>
    <w:p w14:paraId="721CA32A" w14:textId="55E08251" w:rsidR="00BC6B42" w:rsidDel="003425EE" w:rsidRDefault="00BC6B42" w:rsidP="00A6137E">
      <w:pPr>
        <w:pStyle w:val="BodyText"/>
        <w:rPr>
          <w:del w:id="6773" w:author="Author"/>
        </w:rPr>
      </w:pPr>
      <w:del w:id="6774" w:author="Author">
        <w:r w:rsidDel="003425EE">
          <w:delText>RO – Regional Office</w:delText>
        </w:r>
        <w:bookmarkStart w:id="6775" w:name="_Toc47428304"/>
        <w:bookmarkEnd w:id="6775"/>
      </w:del>
    </w:p>
    <w:p w14:paraId="4FAC7D84" w14:textId="579F3358" w:rsidR="00BC6B42" w:rsidDel="003425EE" w:rsidRDefault="00BC6B42" w:rsidP="00A6137E">
      <w:pPr>
        <w:pStyle w:val="BodyText"/>
        <w:rPr>
          <w:del w:id="6776" w:author="Author"/>
        </w:rPr>
      </w:pPr>
      <w:del w:id="6777" w:author="Author">
        <w:r w:rsidDel="003425EE">
          <w:delText>CEM – Cemetery</w:delText>
        </w:r>
        <w:bookmarkStart w:id="6778" w:name="_Toc47428305"/>
        <w:bookmarkEnd w:id="6778"/>
      </w:del>
    </w:p>
    <w:p w14:paraId="27580327" w14:textId="330D41D4" w:rsidR="00BC6B42" w:rsidDel="003425EE" w:rsidRDefault="00BC6B42" w:rsidP="00A6137E">
      <w:pPr>
        <w:pStyle w:val="BodyText"/>
        <w:rPr>
          <w:del w:id="6779" w:author="Author"/>
        </w:rPr>
      </w:pPr>
      <w:del w:id="6780" w:author="Author">
        <w:r w:rsidDel="003425EE">
          <w:delText>HOSP – Hospital</w:delText>
        </w:r>
        <w:bookmarkStart w:id="6781" w:name="_Toc47428306"/>
        <w:bookmarkEnd w:id="6781"/>
      </w:del>
    </w:p>
    <w:p w14:paraId="767DAC9B" w14:textId="783FA015" w:rsidR="00BC6B42" w:rsidDel="003425EE" w:rsidRDefault="00BC6B42" w:rsidP="00A6137E">
      <w:pPr>
        <w:pStyle w:val="BodyText"/>
        <w:rPr>
          <w:del w:id="6782" w:author="Author"/>
        </w:rPr>
      </w:pPr>
      <w:del w:id="6783" w:author="Author">
        <w:r w:rsidDel="003425EE">
          <w:delText>CTR – Vet Center</w:delText>
        </w:r>
        <w:bookmarkStart w:id="6784" w:name="_Toc47428307"/>
        <w:bookmarkEnd w:id="6784"/>
      </w:del>
    </w:p>
    <w:p w14:paraId="4E53B46A" w14:textId="16DC624E" w:rsidR="00BC6B42" w:rsidDel="003425EE" w:rsidRDefault="00BC6B42" w:rsidP="00A6137E">
      <w:pPr>
        <w:pStyle w:val="BodyText"/>
        <w:rPr>
          <w:del w:id="6785" w:author="Author"/>
        </w:rPr>
      </w:pPr>
      <w:del w:id="6786" w:author="Author">
        <w:r w:rsidDel="003425EE">
          <w:delText>CLN – Clinic</w:delText>
        </w:r>
        <w:bookmarkStart w:id="6787" w:name="_Toc47428308"/>
        <w:bookmarkEnd w:id="6787"/>
      </w:del>
    </w:p>
    <w:p w14:paraId="7C3D14F4" w14:textId="1A8C173C" w:rsidR="00BC6B42" w:rsidDel="003425EE" w:rsidRDefault="00BC6B42" w:rsidP="00A6137E">
      <w:pPr>
        <w:pStyle w:val="BodyText"/>
        <w:rPr>
          <w:del w:id="6788" w:author="Author"/>
        </w:rPr>
      </w:pPr>
      <w:del w:id="6789" w:author="Author">
        <w:r w:rsidDel="003425EE">
          <w:delText>FAC – VA Facility (Stations)</w:delText>
        </w:r>
        <w:bookmarkStart w:id="6790" w:name="_Toc47428309"/>
        <w:bookmarkEnd w:id="6790"/>
      </w:del>
    </w:p>
    <w:p w14:paraId="4E59DBA9" w14:textId="1A2614DC" w:rsidR="00BC6B42" w:rsidDel="003425EE" w:rsidRDefault="00BC6B42" w:rsidP="00A6137E">
      <w:pPr>
        <w:pStyle w:val="BodyText"/>
        <w:rPr>
          <w:del w:id="6791" w:author="Author"/>
        </w:rPr>
      </w:pPr>
      <w:del w:id="6792" w:author="Author">
        <w:r w:rsidDel="003425EE">
          <w:delText>FACS – Facility (Other)</w:delText>
        </w:r>
        <w:bookmarkStart w:id="6793" w:name="_Toc47428310"/>
        <w:bookmarkEnd w:id="6793"/>
      </w:del>
    </w:p>
    <w:p w14:paraId="684CC885" w14:textId="55B00BD8" w:rsidR="00BC6B42" w:rsidDel="003425EE" w:rsidRDefault="00BC6B42" w:rsidP="00A6137E">
      <w:pPr>
        <w:pStyle w:val="BodyText"/>
        <w:rPr>
          <w:del w:id="6794" w:author="Author"/>
        </w:rPr>
      </w:pPr>
      <w:del w:id="6795" w:author="Author">
        <w:r w:rsidDel="003425EE">
          <w:delText>VISNOF – VISN Operations Office</w:delText>
        </w:r>
        <w:bookmarkStart w:id="6796" w:name="_Toc47428311"/>
        <w:bookmarkEnd w:id="6796"/>
      </w:del>
    </w:p>
    <w:p w14:paraId="64B58642" w14:textId="2447ADB8" w:rsidR="00BC6B42" w:rsidDel="003425EE" w:rsidRDefault="00BC6B42" w:rsidP="00A6137E">
      <w:pPr>
        <w:pStyle w:val="BodyText"/>
        <w:rPr>
          <w:del w:id="6797" w:author="Author"/>
        </w:rPr>
      </w:pPr>
      <w:del w:id="6798" w:author="Author">
        <w:r w:rsidDel="003425EE">
          <w:delText>VISN – A drop-down selection of the Veteran Integrated Service Network regions.</w:delText>
        </w:r>
        <w:bookmarkStart w:id="6799" w:name="_Toc47428312"/>
        <w:bookmarkEnd w:id="6799"/>
      </w:del>
    </w:p>
    <w:p w14:paraId="22EC7A0E" w14:textId="1F11F1AD" w:rsidR="00BC6B42" w:rsidDel="003425EE" w:rsidRDefault="00BC6B42" w:rsidP="00A6137E">
      <w:pPr>
        <w:pStyle w:val="BodyText"/>
        <w:rPr>
          <w:del w:id="6800" w:author="Author"/>
        </w:rPr>
      </w:pPr>
      <w:del w:id="6801" w:author="Author">
        <w:r w:rsidDel="003425EE">
          <w:delText>Allow Reroute – A column header indicating whether claim rerouting from that station is allowed</w:delText>
        </w:r>
        <w:bookmarkStart w:id="6802" w:name="_Toc47428313"/>
        <w:bookmarkEnd w:id="6802"/>
      </w:del>
    </w:p>
    <w:p w14:paraId="65132A06" w14:textId="10E577EF" w:rsidR="00BC6B42" w:rsidDel="003425EE" w:rsidRDefault="00BC6B42" w:rsidP="00A6137E">
      <w:pPr>
        <w:pStyle w:val="BodyText"/>
        <w:rPr>
          <w:del w:id="6803" w:author="Author"/>
        </w:rPr>
      </w:pPr>
      <w:del w:id="6804" w:author="Author">
        <w:r w:rsidDel="003425EE">
          <w:delText>Aged Definition – The number of days after a claim has been received when the claim would be considered aged</w:delText>
        </w:r>
        <w:bookmarkStart w:id="6805" w:name="_Toc47428314"/>
        <w:bookmarkEnd w:id="6805"/>
      </w:del>
    </w:p>
    <w:p w14:paraId="2B401833" w14:textId="23DD2F97" w:rsidR="00BC6B42" w:rsidDel="003425EE" w:rsidRDefault="00BC6B42" w:rsidP="00A6137E">
      <w:pPr>
        <w:pStyle w:val="BodyText"/>
        <w:rPr>
          <w:del w:id="6806" w:author="Author"/>
        </w:rPr>
      </w:pPr>
      <w:del w:id="6807" w:author="Author">
        <w:r w:rsidDel="003425EE">
          <w:delText>Parent Station –The identifier of a parent station if applicable</w:delText>
        </w:r>
        <w:bookmarkStart w:id="6808" w:name="_Toc47428315"/>
        <w:bookmarkEnd w:id="6808"/>
      </w:del>
    </w:p>
    <w:p w14:paraId="54ED2535" w14:textId="65D0424C" w:rsidR="00BC6B42" w:rsidDel="003425EE" w:rsidRDefault="00BC6B42" w:rsidP="00A6137E">
      <w:pPr>
        <w:pStyle w:val="BodyText"/>
        <w:rPr>
          <w:del w:id="6809" w:author="Author"/>
        </w:rPr>
      </w:pPr>
      <w:del w:id="6810" w:author="Author">
        <w:r w:rsidDel="003425EE">
          <w:delText>Created By – Column header indicating what user created the station</w:delText>
        </w:r>
        <w:bookmarkStart w:id="6811" w:name="_Toc47428316"/>
        <w:bookmarkEnd w:id="6811"/>
      </w:del>
    </w:p>
    <w:p w14:paraId="28B94370" w14:textId="3F3D7500" w:rsidR="00BC6B42" w:rsidDel="003425EE" w:rsidRDefault="00BC6B42" w:rsidP="00A6137E">
      <w:pPr>
        <w:pStyle w:val="BodyText"/>
        <w:rPr>
          <w:del w:id="6812" w:author="Author"/>
        </w:rPr>
      </w:pPr>
      <w:del w:id="6813" w:author="Author">
        <w:r w:rsidDel="003425EE">
          <w:delText>Date Created – Column header indicating when the station was created</w:delText>
        </w:r>
        <w:bookmarkStart w:id="6814" w:name="_Toc47428317"/>
        <w:bookmarkEnd w:id="6814"/>
      </w:del>
    </w:p>
    <w:p w14:paraId="665CE9B7" w14:textId="2825C1FD" w:rsidR="00BC6B42" w:rsidDel="003425EE" w:rsidRDefault="00BC6B42" w:rsidP="00A6137E">
      <w:pPr>
        <w:pStyle w:val="BodyText"/>
        <w:rPr>
          <w:del w:id="6815" w:author="Author"/>
          <w:b/>
        </w:rPr>
      </w:pPr>
      <w:del w:id="6816" w:author="Author">
        <w:r w:rsidDel="003425EE">
          <w:rPr>
            <w:b/>
          </w:rPr>
          <w:delText>Zip Code Info Fields:</w:delText>
        </w:r>
        <w:bookmarkStart w:id="6817" w:name="_Toc47428318"/>
        <w:bookmarkEnd w:id="6817"/>
      </w:del>
    </w:p>
    <w:p w14:paraId="157EFD01" w14:textId="5141668A" w:rsidR="00BC6B42" w:rsidDel="003425EE" w:rsidRDefault="00BC6B42" w:rsidP="00A6137E">
      <w:pPr>
        <w:pStyle w:val="BodyText"/>
        <w:rPr>
          <w:del w:id="6818" w:author="Author"/>
        </w:rPr>
      </w:pPr>
      <w:del w:id="6819" w:author="Author">
        <w:r w:rsidDel="003425EE">
          <w:delText xml:space="preserve">Zip Code – Zip Code </w:delText>
        </w:r>
        <w:r w:rsidRPr="004F39A2" w:rsidDel="003425EE">
          <w:delText xml:space="preserve">of the </w:delText>
        </w:r>
        <w:r w:rsidDel="003425EE">
          <w:delText>Station</w:delText>
        </w:r>
        <w:bookmarkStart w:id="6820" w:name="_Toc47428319"/>
        <w:bookmarkEnd w:id="6820"/>
      </w:del>
    </w:p>
    <w:p w14:paraId="43BCDBF1" w14:textId="1E258DBC" w:rsidR="00BC6B42" w:rsidDel="003425EE" w:rsidRDefault="00BC6B42" w:rsidP="00A6137E">
      <w:pPr>
        <w:pStyle w:val="BodyText"/>
        <w:rPr>
          <w:del w:id="6821" w:author="Author"/>
        </w:rPr>
      </w:pPr>
      <w:del w:id="6822" w:author="Author">
        <w:r w:rsidDel="003425EE">
          <w:delText>FIPS County Code – 5-digit national code utilized to identify counties</w:delText>
        </w:r>
        <w:bookmarkStart w:id="6823" w:name="_Toc47428320"/>
        <w:bookmarkEnd w:id="6823"/>
      </w:del>
    </w:p>
    <w:p w14:paraId="3F4E7874" w14:textId="1F013A33" w:rsidR="00BC6B42" w:rsidDel="003425EE" w:rsidRDefault="00BC6B42" w:rsidP="00A6137E">
      <w:pPr>
        <w:pStyle w:val="BodyText"/>
        <w:rPr>
          <w:del w:id="6824" w:author="Author"/>
        </w:rPr>
      </w:pPr>
      <w:del w:id="6825" w:author="Author">
        <w:r w:rsidDel="003425EE">
          <w:delText>Urban Indicator – Identifier used to further distinguish metropolitan counties by population area</w:delText>
        </w:r>
        <w:bookmarkStart w:id="6826" w:name="_Toc47428321"/>
        <w:bookmarkEnd w:id="6826"/>
      </w:del>
    </w:p>
    <w:p w14:paraId="406FD40E" w14:textId="7D51EE22" w:rsidR="00BC6B42" w:rsidRPr="00DB2725" w:rsidDel="003425EE" w:rsidRDefault="00BC6B42" w:rsidP="00A6137E">
      <w:pPr>
        <w:pStyle w:val="BodyText"/>
        <w:rPr>
          <w:del w:id="6827" w:author="Author"/>
        </w:rPr>
      </w:pPr>
      <w:del w:id="6828" w:author="Author">
        <w:r w:rsidDel="003425EE">
          <w:delText>FIPS State Code – 5-digit national code utilized to identify state</w:delText>
        </w:r>
        <w:bookmarkStart w:id="6829" w:name="_Toc47428322"/>
        <w:bookmarkEnd w:id="6829"/>
      </w:del>
    </w:p>
    <w:p w14:paraId="1D26F5BB" w14:textId="5826A382" w:rsidR="00BC6B42" w:rsidDel="003425EE" w:rsidRDefault="00BC6B42" w:rsidP="00A6137E">
      <w:pPr>
        <w:pStyle w:val="BodyText"/>
        <w:rPr>
          <w:ins w:id="6830" w:author="Author"/>
          <w:del w:id="6831" w:author="Author"/>
        </w:rPr>
      </w:pPr>
      <w:del w:id="6832" w:author="Author">
        <w:r w:rsidDel="003425EE">
          <w:delText>Once the user has supplied the appropriate information, they can click the Save button at the bottom of the screen. This creates the indicated station zip code info and provides a success message. If the user no longer needs to create station zip code info, they can click the Cancel button which navigates them to the station search page (</w:delText>
        </w:r>
        <w:r w:rsidRPr="0016503A" w:rsidDel="003425EE">
          <w:rPr>
            <w:b/>
            <w:i/>
          </w:rPr>
          <w:delText>see section</w:delText>
        </w:r>
        <w:r w:rsidDel="003425EE">
          <w:rPr>
            <w:b/>
            <w:i/>
          </w:rPr>
          <w:delText xml:space="preserve"> </w:delText>
        </w:r>
        <w:r w:rsidRPr="00DA4457" w:rsidDel="003425EE">
          <w:rPr>
            <w:b/>
            <w:i/>
            <w:color w:val="548DD4" w:themeColor="text2" w:themeTint="99"/>
            <w:u w:val="single"/>
          </w:rPr>
          <w:fldChar w:fldCharType="begin"/>
        </w:r>
        <w:r w:rsidRPr="00DA4457" w:rsidDel="003425EE">
          <w:rPr>
            <w:b/>
            <w:i/>
            <w:color w:val="548DD4" w:themeColor="text2" w:themeTint="99"/>
            <w:u w:val="single"/>
          </w:rPr>
          <w:delInstrText xml:space="preserve"> REF _Ref501378735 \h </w:delInstrText>
        </w:r>
        <w:r w:rsidDel="003425EE">
          <w:rPr>
            <w:b/>
            <w:i/>
            <w:color w:val="548DD4" w:themeColor="text2" w:themeTint="99"/>
            <w:u w:val="single"/>
          </w:rPr>
          <w:delInstrText xml:space="preserve"> \* MERGEFORMAT </w:delInstrText>
        </w:r>
        <w:r w:rsidRPr="00DA4457" w:rsidDel="003425EE">
          <w:rPr>
            <w:b/>
            <w:i/>
            <w:color w:val="548DD4" w:themeColor="text2" w:themeTint="99"/>
            <w:u w:val="single"/>
          </w:rPr>
        </w:r>
        <w:r w:rsidRPr="00DA4457" w:rsidDel="003425EE">
          <w:rPr>
            <w:b/>
            <w:i/>
            <w:color w:val="548DD4" w:themeColor="text2" w:themeTint="99"/>
            <w:u w:val="single"/>
          </w:rPr>
          <w:fldChar w:fldCharType="separate"/>
        </w:r>
        <w:r w:rsidRPr="00DA4457" w:rsidDel="003425EE">
          <w:rPr>
            <w:b/>
            <w:i/>
            <w:color w:val="548DD4" w:themeColor="text2" w:themeTint="99"/>
            <w:u w:val="single"/>
          </w:rPr>
          <w:delText>Search Station Page**</w:delText>
        </w:r>
        <w:r w:rsidRPr="00DA4457" w:rsidDel="003425EE">
          <w:rPr>
            <w:b/>
            <w:i/>
            <w:color w:val="548DD4" w:themeColor="text2" w:themeTint="99"/>
            <w:u w:val="single"/>
          </w:rPr>
          <w:fldChar w:fldCharType="end"/>
        </w:r>
        <w:r w:rsidRPr="00DA4457" w:rsidDel="003425EE">
          <w:rPr>
            <w:b/>
            <w:i/>
            <w:u w:val="single"/>
          </w:rPr>
          <w:fldChar w:fldCharType="begin"/>
        </w:r>
        <w:r w:rsidRPr="00DA4457" w:rsidDel="003425EE">
          <w:rPr>
            <w:b/>
            <w:i/>
            <w:u w:val="single"/>
          </w:rPr>
          <w:delInstrText xml:space="preserve"> REF _Ref501378664 \h  \* MERGEFORMAT </w:delInstrText>
        </w:r>
        <w:r w:rsidRPr="00DA4457" w:rsidDel="003425EE">
          <w:rPr>
            <w:b/>
            <w:i/>
            <w:u w:val="single"/>
          </w:rPr>
        </w:r>
        <w:r w:rsidRPr="00DA4457" w:rsidDel="003425EE">
          <w:rPr>
            <w:b/>
            <w:i/>
            <w:u w:val="single"/>
          </w:rPr>
          <w:fldChar w:fldCharType="end"/>
        </w:r>
        <w:r w:rsidRPr="00DA4457" w:rsidDel="003425EE">
          <w:rPr>
            <w:b/>
            <w:i/>
            <w:u w:val="single"/>
          </w:rPr>
          <w:delText>)</w:delText>
        </w:r>
        <w:r w:rsidRPr="00DA4457" w:rsidDel="003425EE">
          <w:delText>.</w:delText>
        </w:r>
      </w:del>
      <w:bookmarkStart w:id="6833" w:name="_Toc47428323"/>
      <w:bookmarkEnd w:id="6833"/>
    </w:p>
    <w:p w14:paraId="485A514E" w14:textId="1DB934FC" w:rsidR="00AF74D4" w:rsidDel="003425EE" w:rsidRDefault="00AF74D4" w:rsidP="00A6137E">
      <w:pPr>
        <w:pStyle w:val="BodyText"/>
        <w:rPr>
          <w:ins w:id="6834" w:author="Author"/>
          <w:del w:id="6835" w:author="Author"/>
        </w:rPr>
      </w:pPr>
      <w:ins w:id="6836" w:author="Author">
        <w:del w:id="6837" w:author="Author">
          <w:r w:rsidDel="003425EE">
            <w:rPr>
              <w:noProof/>
            </w:rPr>
            <w:drawing>
              <wp:inline distT="0" distB="0" distL="0" distR="0" wp14:anchorId="4EAF6D5C" wp14:editId="23576CD5">
                <wp:extent cx="5943600" cy="4132304"/>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132304"/>
                        </a:xfrm>
                        <a:prstGeom prst="rect">
                          <a:avLst/>
                        </a:prstGeom>
                        <a:noFill/>
                        <a:ln>
                          <a:noFill/>
                        </a:ln>
                      </pic:spPr>
                    </pic:pic>
                  </a:graphicData>
                </a:graphic>
              </wp:inline>
            </w:drawing>
          </w:r>
          <w:bookmarkStart w:id="6838" w:name="_Toc47428324"/>
          <w:bookmarkEnd w:id="6838"/>
        </w:del>
      </w:ins>
    </w:p>
    <w:p w14:paraId="07807E60" w14:textId="5853816B" w:rsidR="00AF74D4" w:rsidRPr="00345467" w:rsidDel="003425EE" w:rsidRDefault="00AF74D4" w:rsidP="00A6137E">
      <w:pPr>
        <w:pStyle w:val="BodyText"/>
        <w:rPr>
          <w:del w:id="6839" w:author="Author"/>
        </w:rPr>
      </w:pPr>
      <w:ins w:id="6840" w:author="Author">
        <w:del w:id="6841" w:author="Author">
          <w:r w:rsidDel="003425EE">
            <w:delText>NOTE:  New Figure</w:delText>
          </w:r>
        </w:del>
      </w:ins>
      <w:bookmarkStart w:id="6842" w:name="_Toc517783195"/>
      <w:bookmarkStart w:id="6843" w:name="_Toc47428325"/>
      <w:bookmarkEnd w:id="6842"/>
      <w:bookmarkEnd w:id="6843"/>
    </w:p>
    <w:p w14:paraId="7AADB5D6" w14:textId="7FBCDB3B" w:rsidR="00BC6B42" w:rsidRDefault="00BC6B42" w:rsidP="000911FB">
      <w:pPr>
        <w:pStyle w:val="Heading2"/>
      </w:pPr>
      <w:bookmarkStart w:id="6844" w:name="_Toc47428326"/>
      <w:r>
        <w:t>Diagnosis Code Lookup Page</w:t>
      </w:r>
      <w:bookmarkEnd w:id="6844"/>
    </w:p>
    <w:p w14:paraId="7525C7B4" w14:textId="3BE0AAC3" w:rsidR="00BC6B42" w:rsidDel="000911FB" w:rsidRDefault="00BC6B42" w:rsidP="000911FB">
      <w:pPr>
        <w:pStyle w:val="BodyText"/>
        <w:keepNext/>
        <w:rPr>
          <w:del w:id="6845" w:author="Author"/>
        </w:rPr>
      </w:pPr>
      <w:del w:id="6846" w:author="Author">
        <w:r w:rsidDel="000911FB">
          <w:rPr>
            <w:noProof/>
          </w:rPr>
          <w:drawing>
            <wp:inline distT="0" distB="0" distL="0" distR="0" wp14:anchorId="6DD9FF45" wp14:editId="3503DB33">
              <wp:extent cx="5943600" cy="270662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2084" t="8631" r="3789" b="11905"/>
                      <a:stretch/>
                    </pic:blipFill>
                    <pic:spPr bwMode="auto">
                      <a:xfrm>
                        <a:off x="0" y="0"/>
                        <a:ext cx="5943600" cy="2706624"/>
                      </a:xfrm>
                      <a:prstGeom prst="rect">
                        <a:avLst/>
                      </a:prstGeom>
                      <a:ln>
                        <a:noFill/>
                      </a:ln>
                      <a:extLst>
                        <a:ext uri="{53640926-AAD7-44D8-BBD7-CCE9431645EC}">
                          <a14:shadowObscured xmlns:a14="http://schemas.microsoft.com/office/drawing/2010/main"/>
                        </a:ext>
                      </a:extLst>
                    </pic:spPr>
                  </pic:pic>
                </a:graphicData>
              </a:graphic>
            </wp:inline>
          </w:drawing>
        </w:r>
      </w:del>
    </w:p>
    <w:p w14:paraId="3D8AF08A" w14:textId="56D47B09" w:rsidR="00613FF9" w:rsidRDefault="00613FF9" w:rsidP="00613FF9">
      <w:pPr>
        <w:pStyle w:val="Caption"/>
      </w:pPr>
      <w:bookmarkStart w:id="6847" w:name="_Toc47423407"/>
      <w:r>
        <w:t xml:space="preserve">Figure </w:t>
      </w:r>
      <w:fldSimple w:instr=" SEQ Figure \* ARABIC ">
        <w:r>
          <w:rPr>
            <w:noProof/>
          </w:rPr>
          <w:t>20</w:t>
        </w:r>
      </w:fldSimple>
      <w:r>
        <w:t xml:space="preserve">: </w:t>
      </w:r>
      <w:r w:rsidRPr="00A8025B">
        <w:t>Diagnosis Code Lookup Page</w:t>
      </w:r>
      <w:bookmarkEnd w:id="6847"/>
    </w:p>
    <w:p w14:paraId="57E4205F" w14:textId="1C6177BB" w:rsidR="00CC07E5" w:rsidRDefault="00566E65" w:rsidP="00613FF9">
      <w:pPr>
        <w:pStyle w:val="BodyText"/>
        <w:keepNext/>
        <w:jc w:val="center"/>
        <w:rPr>
          <w:ins w:id="6848" w:author="Author"/>
        </w:rPr>
      </w:pPr>
      <w:r>
        <w:rPr>
          <w:noProof/>
        </w:rPr>
        <w:drawing>
          <wp:inline distT="0" distB="0" distL="0" distR="0" wp14:anchorId="07E828C4" wp14:editId="6BDD80BA">
            <wp:extent cx="5943600" cy="2739390"/>
            <wp:effectExtent l="19050" t="19050" r="19050" b="22860"/>
            <wp:docPr id="233" name="Picture 233" descr="This figure depicts the FPPS Diagnosis Code Lookup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739390"/>
                    </a:xfrm>
                    <a:prstGeom prst="rect">
                      <a:avLst/>
                    </a:prstGeom>
                    <a:ln>
                      <a:solidFill>
                        <a:schemeClr val="tx1"/>
                      </a:solidFill>
                    </a:ln>
                  </pic:spPr>
                </pic:pic>
              </a:graphicData>
            </a:graphic>
          </wp:inline>
        </w:drawing>
      </w:r>
    </w:p>
    <w:p w14:paraId="3C92AB3A" w14:textId="7B82B0ED" w:rsidR="00BC6B42" w:rsidDel="00D00BB1" w:rsidRDefault="00BC6B42" w:rsidP="00D00BB1">
      <w:pPr>
        <w:pStyle w:val="BodyText"/>
        <w:rPr>
          <w:del w:id="6849" w:author="Author"/>
        </w:rPr>
      </w:pPr>
      <w:r>
        <w:t>The Diagnosis Code Lookup page allows a user to research and review diagnosis codes available in the FPPS application. These codes are included on claims to describe a patient diagnosis.</w:t>
      </w:r>
    </w:p>
    <w:p w14:paraId="5FCA811D" w14:textId="77777777" w:rsidR="00D00BB1" w:rsidRDefault="00D00BB1" w:rsidP="00D00BB1">
      <w:pPr>
        <w:pStyle w:val="BodyText"/>
        <w:rPr>
          <w:ins w:id="6850" w:author="Author"/>
        </w:rPr>
      </w:pPr>
    </w:p>
    <w:p w14:paraId="12A96D04" w14:textId="0BF7EA2F" w:rsidR="00BC6B42" w:rsidRDefault="00BC6B42" w:rsidP="00D00BB1">
      <w:pPr>
        <w:pStyle w:val="BodyText"/>
      </w:pPr>
      <w:r>
        <w:t>This page includes the following fields to filter the list of Diagnosis Codes:</w:t>
      </w:r>
    </w:p>
    <w:p w14:paraId="08C7EAA7" w14:textId="1A16AC0D" w:rsidR="00BC6B42" w:rsidRDefault="00BC6B42" w:rsidP="008843E7">
      <w:pPr>
        <w:pStyle w:val="BodyText"/>
        <w:numPr>
          <w:ilvl w:val="0"/>
          <w:numId w:val="62"/>
        </w:numPr>
      </w:pPr>
      <w:r w:rsidRPr="00D3419D">
        <w:rPr>
          <w:b/>
          <w:bCs/>
        </w:rPr>
        <w:t>Diagnosis Code</w:t>
      </w:r>
      <w:r>
        <w:t xml:space="preserve"> – The standardized alphanumeric code usually found on the claim representing a medical diagnosis requiring the medical procedures performed on the patient.</w:t>
      </w:r>
    </w:p>
    <w:p w14:paraId="7881C4FB" w14:textId="2D7F9A67" w:rsidR="00BC6B42" w:rsidRDefault="00BC6B42" w:rsidP="008843E7">
      <w:pPr>
        <w:pStyle w:val="BodyText"/>
        <w:numPr>
          <w:ilvl w:val="0"/>
          <w:numId w:val="62"/>
        </w:numPr>
      </w:pPr>
      <w:r w:rsidRPr="00D3419D">
        <w:rPr>
          <w:b/>
          <w:bCs/>
        </w:rPr>
        <w:t>Code Type</w:t>
      </w:r>
      <w:r>
        <w:t xml:space="preserve"> – The code standard governing the diagnosis code.</w:t>
      </w:r>
    </w:p>
    <w:p w14:paraId="256ED9DB" w14:textId="7715D2AF" w:rsidR="00BC6B42" w:rsidRDefault="00BC6B42" w:rsidP="00D00BB1">
      <w:pPr>
        <w:pStyle w:val="BodyText"/>
      </w:pPr>
      <w:r>
        <w:t xml:space="preserve">These fields accept wildcards % (representing a string of zero or more characters) or _ (any single character). </w:t>
      </w:r>
    </w:p>
    <w:p w14:paraId="5F5EC83F" w14:textId="6AD48AE8" w:rsidR="00BC6B42" w:rsidRDefault="00BC6B42" w:rsidP="00D00BB1">
      <w:pPr>
        <w:pStyle w:val="BodyText"/>
      </w:pPr>
      <w:r>
        <w:t>On clicking the search button, the system retrieves a list of diagnosis codes and associated data which matches the supplied criteria. On clicking the reset button, any diagnosis code or code type criteria supplied will be cleared.</w:t>
      </w:r>
    </w:p>
    <w:p w14:paraId="2B9E469F" w14:textId="17C1AAF7" w:rsidR="00D00BB1" w:rsidRDefault="00D00BB1" w:rsidP="00966693">
      <w:pPr>
        <w:pStyle w:val="Heading3"/>
        <w:rPr>
          <w:ins w:id="6851" w:author="Author"/>
        </w:rPr>
      </w:pPr>
      <w:bookmarkStart w:id="6852" w:name="_Toc47428327"/>
      <w:ins w:id="6853" w:author="Author">
        <w:r>
          <w:lastRenderedPageBreak/>
          <w:t>Search Diagnosis Code</w:t>
        </w:r>
        <w:bookmarkEnd w:id="6852"/>
      </w:ins>
    </w:p>
    <w:p w14:paraId="0E425F5C" w14:textId="77777777" w:rsidR="00D3419D" w:rsidRDefault="00D3419D" w:rsidP="00D3419D">
      <w:pPr>
        <w:pStyle w:val="Caption"/>
      </w:pPr>
      <w:bookmarkStart w:id="6854" w:name="_Toc47423408"/>
      <w:r>
        <w:t xml:space="preserve">Figure </w:t>
      </w:r>
      <w:fldSimple w:instr=" SEQ Figure \* ARABIC ">
        <w:r>
          <w:rPr>
            <w:noProof/>
          </w:rPr>
          <w:t>21</w:t>
        </w:r>
      </w:fldSimple>
      <w:r>
        <w:t xml:space="preserve">: </w:t>
      </w:r>
      <w:ins w:id="6855" w:author="Author">
        <w:r>
          <w:t>Search Diagnosis Code Lookup</w:t>
        </w:r>
      </w:ins>
      <w:bookmarkEnd w:id="6854"/>
    </w:p>
    <w:p w14:paraId="50D8B18B" w14:textId="38262D22" w:rsidR="00D00BB1" w:rsidRDefault="00D00BB1" w:rsidP="00D3419D">
      <w:pPr>
        <w:pStyle w:val="BodyText"/>
        <w:keepNext/>
        <w:jc w:val="center"/>
        <w:rPr>
          <w:ins w:id="6856" w:author="Author"/>
        </w:rPr>
      </w:pPr>
      <w:ins w:id="6857" w:author="Author">
        <w:r>
          <w:rPr>
            <w:noProof/>
          </w:rPr>
          <w:drawing>
            <wp:inline distT="0" distB="0" distL="0" distR="0" wp14:anchorId="49CFA4A5" wp14:editId="5E12CFE1">
              <wp:extent cx="5943600" cy="2706370"/>
              <wp:effectExtent l="19050" t="19050" r="19050" b="17780"/>
              <wp:docPr id="243" name="Picture 243" descr="This figure depicts the FPPS Diagnosis Code Lookup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2084" t="8631" r="3789" b="11905"/>
                      <a:stretch/>
                    </pic:blipFill>
                    <pic:spPr bwMode="auto">
                      <a:xfrm>
                        <a:off x="0" y="0"/>
                        <a:ext cx="5943600" cy="27063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ins>
    </w:p>
    <w:p w14:paraId="58EB2638" w14:textId="05CB373C" w:rsidR="00BC6B42" w:rsidRPr="00F3132B" w:rsidRDefault="00BC6B42" w:rsidP="00D00BB1">
      <w:pPr>
        <w:pStyle w:val="BodyText"/>
      </w:pPr>
      <w:r w:rsidRPr="00F3132B">
        <w:t xml:space="preserve">The </w:t>
      </w:r>
      <w:r>
        <w:t>diagnosis code search result table contains the following fields</w:t>
      </w:r>
      <w:r w:rsidRPr="00F3132B">
        <w:t>:</w:t>
      </w:r>
    </w:p>
    <w:p w14:paraId="50260A16" w14:textId="2D3F5F9D" w:rsidR="00BC6B42" w:rsidRDefault="00BC6B42" w:rsidP="008843E7">
      <w:pPr>
        <w:pStyle w:val="BodyText"/>
        <w:numPr>
          <w:ilvl w:val="0"/>
          <w:numId w:val="63"/>
        </w:numPr>
      </w:pPr>
      <w:r w:rsidRPr="005F7D88">
        <w:rPr>
          <w:b/>
          <w:bCs/>
        </w:rPr>
        <w:t>Diagnosis Code</w:t>
      </w:r>
      <w:r>
        <w:t xml:space="preserve"> – The standardized alphanumeric code usually found on the claim representing a medical diagnosis requiring the medical procedures performed on the patient.</w:t>
      </w:r>
    </w:p>
    <w:p w14:paraId="5E5DBC5E" w14:textId="4067EBAC" w:rsidR="00BC6B42" w:rsidRDefault="00BC6B42" w:rsidP="008843E7">
      <w:pPr>
        <w:pStyle w:val="BodyText"/>
        <w:numPr>
          <w:ilvl w:val="0"/>
          <w:numId w:val="63"/>
        </w:numPr>
      </w:pPr>
      <w:r w:rsidRPr="005F7D88">
        <w:rPr>
          <w:b/>
          <w:bCs/>
        </w:rPr>
        <w:t>Description</w:t>
      </w:r>
      <w:r>
        <w:t xml:space="preserve"> – A text description describing the diagnosis represented by the diagnosis code.</w:t>
      </w:r>
    </w:p>
    <w:p w14:paraId="4D103BD6" w14:textId="7F0D6232" w:rsidR="00BC6B42" w:rsidRDefault="00BC6B42" w:rsidP="008843E7">
      <w:pPr>
        <w:pStyle w:val="BodyText"/>
        <w:numPr>
          <w:ilvl w:val="0"/>
          <w:numId w:val="63"/>
        </w:numPr>
      </w:pPr>
      <w:r w:rsidRPr="005F7D88">
        <w:rPr>
          <w:b/>
          <w:bCs/>
        </w:rPr>
        <w:t>Code Type</w:t>
      </w:r>
      <w:r>
        <w:t xml:space="preserve"> – The code standard governing the diagnosis code.</w:t>
      </w:r>
    </w:p>
    <w:p w14:paraId="02D46AD8" w14:textId="63A98845" w:rsidR="00BC6B42" w:rsidRDefault="00BC6B42" w:rsidP="008843E7">
      <w:pPr>
        <w:pStyle w:val="BodyText"/>
        <w:numPr>
          <w:ilvl w:val="0"/>
          <w:numId w:val="63"/>
        </w:numPr>
      </w:pPr>
      <w:r w:rsidRPr="00D71CA0">
        <w:rPr>
          <w:b/>
          <w:bCs/>
        </w:rPr>
        <w:t xml:space="preserve">DRG Exempt </w:t>
      </w:r>
      <w:commentRangeStart w:id="6858"/>
      <w:r w:rsidRPr="00D71CA0">
        <w:rPr>
          <w:b/>
          <w:bCs/>
        </w:rPr>
        <w:t>Flag</w:t>
      </w:r>
      <w:commentRangeEnd w:id="6858"/>
      <w:r w:rsidR="005F7D88" w:rsidRPr="00D71CA0">
        <w:rPr>
          <w:rStyle w:val="CommentReference"/>
          <w:b/>
          <w:bCs/>
        </w:rPr>
        <w:commentReference w:id="6858"/>
      </w:r>
      <w:r w:rsidRPr="00D71CA0">
        <w:t xml:space="preserve"> – </w:t>
      </w:r>
      <w:r w:rsidR="00D71CA0">
        <w:t>signifies</w:t>
      </w:r>
      <w:r w:rsidR="00D71CA0" w:rsidRPr="00D71CA0">
        <w:t xml:space="preserve"> a drug on the MTUS Drug List which is designated as being a drug that does not require authorization through prospective review prior to dispensing the drug, provided that the drug is prescribed in accordance with the MTUS Treatment Guidelines</w:t>
      </w:r>
      <w:r w:rsidR="00D71CA0">
        <w:t>.</w:t>
      </w:r>
    </w:p>
    <w:p w14:paraId="2A139BBD" w14:textId="4909E356" w:rsidR="00BC6B42" w:rsidRDefault="00BC6B42" w:rsidP="008843E7">
      <w:pPr>
        <w:pStyle w:val="BodyText"/>
        <w:numPr>
          <w:ilvl w:val="0"/>
          <w:numId w:val="63"/>
        </w:numPr>
      </w:pPr>
      <w:r w:rsidRPr="005F7D88">
        <w:rPr>
          <w:b/>
          <w:bCs/>
        </w:rPr>
        <w:t>Start Date</w:t>
      </w:r>
      <w:r>
        <w:t xml:space="preserve"> – The beginning date of the validity of the diagnosis code.</w:t>
      </w:r>
    </w:p>
    <w:p w14:paraId="4D4A6F23" w14:textId="6F4D10CC" w:rsidR="0015525D" w:rsidRDefault="00BC6B42" w:rsidP="008843E7">
      <w:pPr>
        <w:pStyle w:val="BodyText"/>
        <w:numPr>
          <w:ilvl w:val="0"/>
          <w:numId w:val="63"/>
        </w:numPr>
      </w:pPr>
      <w:r w:rsidRPr="005F7D88">
        <w:rPr>
          <w:b/>
          <w:bCs/>
        </w:rPr>
        <w:t>Expiration Date</w:t>
      </w:r>
      <w:r>
        <w:t xml:space="preserve"> – The expiration date of the validity of the diagnosis code.</w:t>
      </w:r>
    </w:p>
    <w:p w14:paraId="7A8A45C3" w14:textId="77777777" w:rsidR="0015525D" w:rsidRDefault="0015525D">
      <w:pPr>
        <w:spacing w:before="0" w:after="0"/>
      </w:pPr>
      <w:r>
        <w:br w:type="page"/>
      </w:r>
    </w:p>
    <w:p w14:paraId="49A38D21" w14:textId="5C1B18A8" w:rsidR="00566E65" w:rsidDel="003425EE" w:rsidRDefault="00566E65" w:rsidP="00566E65">
      <w:pPr>
        <w:pStyle w:val="BodyText"/>
        <w:rPr>
          <w:del w:id="6859" w:author="Author"/>
        </w:rPr>
      </w:pPr>
      <w:bookmarkStart w:id="6860" w:name="_Toc47428328"/>
      <w:bookmarkEnd w:id="6860"/>
    </w:p>
    <w:p w14:paraId="416AB31C" w14:textId="168DB941" w:rsidR="00566E65" w:rsidDel="003425EE" w:rsidRDefault="00566E65" w:rsidP="00566E65">
      <w:pPr>
        <w:pStyle w:val="BodyText"/>
        <w:rPr>
          <w:del w:id="6861" w:author="Author"/>
        </w:rPr>
      </w:pPr>
      <w:bookmarkStart w:id="6862" w:name="_Toc47428329"/>
      <w:bookmarkEnd w:id="6862"/>
    </w:p>
    <w:p w14:paraId="3B967B84" w14:textId="77777777" w:rsidR="00BC6B42" w:rsidRDefault="00BC6B42" w:rsidP="007B24D4">
      <w:pPr>
        <w:pStyle w:val="Heading2"/>
        <w:ind w:left="432" w:hanging="432"/>
      </w:pPr>
      <w:bookmarkStart w:id="6863" w:name="_Toc47428330"/>
      <w:r>
        <w:t>Medical Code Lookup Page</w:t>
      </w:r>
      <w:bookmarkEnd w:id="6863"/>
    </w:p>
    <w:p w14:paraId="5285FC53" w14:textId="755253C0" w:rsidR="0015525D" w:rsidRDefault="0015525D" w:rsidP="0015525D">
      <w:pPr>
        <w:pStyle w:val="Caption"/>
      </w:pPr>
      <w:bookmarkStart w:id="6864" w:name="_Toc47423409"/>
      <w:r>
        <w:t xml:space="preserve">Figure </w:t>
      </w:r>
      <w:fldSimple w:instr=" SEQ Figure \* ARABIC ">
        <w:r>
          <w:rPr>
            <w:noProof/>
          </w:rPr>
          <w:t>22</w:t>
        </w:r>
      </w:fldSimple>
      <w:r>
        <w:t xml:space="preserve">: </w:t>
      </w:r>
      <w:r w:rsidRPr="00A8025B">
        <w:t>Medical Code Lookup Page</w:t>
      </w:r>
      <w:bookmarkEnd w:id="6864"/>
    </w:p>
    <w:p w14:paraId="1601B758" w14:textId="72DA2109" w:rsidR="00CC07E5" w:rsidRDefault="00566E65" w:rsidP="0015525D">
      <w:pPr>
        <w:pStyle w:val="BodyText"/>
        <w:jc w:val="center"/>
        <w:rPr>
          <w:ins w:id="6865" w:author="Author"/>
        </w:rPr>
      </w:pPr>
      <w:r>
        <w:rPr>
          <w:noProof/>
        </w:rPr>
        <w:drawing>
          <wp:inline distT="0" distB="0" distL="0" distR="0" wp14:anchorId="3532563F" wp14:editId="533E721A">
            <wp:extent cx="5943600" cy="3491865"/>
            <wp:effectExtent l="19050" t="19050" r="19050" b="13335"/>
            <wp:docPr id="234" name="Picture 234" descr="This figure depicts the FPPS Medical Code Lookup Page. The Medical Code Lookup page allows a user to research and review medical codes available in the FPPS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491865"/>
                    </a:xfrm>
                    <a:prstGeom prst="rect">
                      <a:avLst/>
                    </a:prstGeom>
                    <a:ln>
                      <a:solidFill>
                        <a:schemeClr val="tx1"/>
                      </a:solidFill>
                    </a:ln>
                  </pic:spPr>
                </pic:pic>
              </a:graphicData>
            </a:graphic>
          </wp:inline>
        </w:drawing>
      </w:r>
    </w:p>
    <w:p w14:paraId="10AD0091" w14:textId="77777777" w:rsidR="00BC6B42" w:rsidRDefault="00BC6B42" w:rsidP="0045212A">
      <w:pPr>
        <w:pStyle w:val="BodyText"/>
      </w:pPr>
      <w:r>
        <w:t>The Medical Code Lookup page allows a user to research and review medical codes available in the FPPS application. These codes are included on claims to describe a medical procedure performed on a patient.</w:t>
      </w:r>
    </w:p>
    <w:p w14:paraId="64365A68" w14:textId="77777777" w:rsidR="00BC6B42" w:rsidRDefault="00BC6B42" w:rsidP="0045212A">
      <w:pPr>
        <w:pStyle w:val="BodyText"/>
      </w:pPr>
      <w:r>
        <w:t>This page includes the following fields to filter the list of Medical Codes:</w:t>
      </w:r>
    </w:p>
    <w:p w14:paraId="143733E8" w14:textId="77777777" w:rsidR="00BC6B42" w:rsidRDefault="00BC6B42" w:rsidP="008843E7">
      <w:pPr>
        <w:pStyle w:val="BodyText"/>
        <w:numPr>
          <w:ilvl w:val="0"/>
          <w:numId w:val="64"/>
        </w:numPr>
      </w:pPr>
      <w:r w:rsidRPr="00E804D2">
        <w:rPr>
          <w:b/>
          <w:bCs/>
        </w:rPr>
        <w:t>Medical Code</w:t>
      </w:r>
      <w:r>
        <w:t xml:space="preserve"> – The standardized alphanumeric code usually found on the claim representing a medical procedure performed on or service provided to the patient.</w:t>
      </w:r>
    </w:p>
    <w:p w14:paraId="24CF02E1" w14:textId="77777777" w:rsidR="00BC6B42" w:rsidRDefault="00BC6B42" w:rsidP="008843E7">
      <w:pPr>
        <w:pStyle w:val="BodyText"/>
        <w:numPr>
          <w:ilvl w:val="0"/>
          <w:numId w:val="64"/>
        </w:numPr>
      </w:pPr>
      <w:r w:rsidRPr="00E804D2">
        <w:rPr>
          <w:b/>
          <w:bCs/>
        </w:rPr>
        <w:t>Code Type</w:t>
      </w:r>
      <w:r>
        <w:t xml:space="preserve"> – The code standard governing the medical code.</w:t>
      </w:r>
    </w:p>
    <w:p w14:paraId="34AE4309" w14:textId="77777777" w:rsidR="00BC6B42" w:rsidRDefault="00BC6B42" w:rsidP="0045212A">
      <w:pPr>
        <w:pStyle w:val="BodyText"/>
      </w:pPr>
      <w:r>
        <w:t xml:space="preserve">These fields accept wildcards % (representing a string of zero or more characters) or _ (any single character). </w:t>
      </w:r>
    </w:p>
    <w:p w14:paraId="0C8B008B" w14:textId="77777777" w:rsidR="00BC6B42" w:rsidRDefault="00BC6B42" w:rsidP="0045212A">
      <w:pPr>
        <w:pStyle w:val="BodyText"/>
      </w:pPr>
      <w:r>
        <w:t>On clicking the search button, the system retrieves a list of medical codes and associated data which matches the supplied criteria. On clicking the reset button, any medical code or code type criteria supplied will be cleared.</w:t>
      </w:r>
    </w:p>
    <w:p w14:paraId="6BE8A675" w14:textId="77777777" w:rsidR="00BC6B42" w:rsidRPr="00F3132B" w:rsidRDefault="00BC6B42" w:rsidP="0045212A">
      <w:pPr>
        <w:pStyle w:val="BodyText"/>
      </w:pPr>
      <w:r w:rsidRPr="00F3132B">
        <w:t xml:space="preserve">The </w:t>
      </w:r>
      <w:r>
        <w:t>medical code search result table contains the following fields</w:t>
      </w:r>
      <w:r w:rsidRPr="00F3132B">
        <w:t>:</w:t>
      </w:r>
    </w:p>
    <w:p w14:paraId="5746D1AF" w14:textId="77777777" w:rsidR="00BC6B42" w:rsidRDefault="00BC6B42" w:rsidP="00E8623F">
      <w:pPr>
        <w:pStyle w:val="BodyText"/>
        <w:numPr>
          <w:ilvl w:val="0"/>
          <w:numId w:val="27"/>
        </w:numPr>
      </w:pPr>
      <w:r w:rsidRPr="00E804D2">
        <w:rPr>
          <w:b/>
          <w:bCs/>
        </w:rPr>
        <w:t>Code Type</w:t>
      </w:r>
      <w:r>
        <w:t xml:space="preserve"> – The code standard governing the medical code.</w:t>
      </w:r>
    </w:p>
    <w:p w14:paraId="52E71817" w14:textId="77777777" w:rsidR="00BC6B42" w:rsidRDefault="00BC6B42" w:rsidP="00E8623F">
      <w:pPr>
        <w:pStyle w:val="BodyText"/>
        <w:numPr>
          <w:ilvl w:val="0"/>
          <w:numId w:val="27"/>
        </w:numPr>
      </w:pPr>
      <w:r w:rsidRPr="00E804D2">
        <w:rPr>
          <w:b/>
          <w:bCs/>
        </w:rPr>
        <w:t>Medical Code</w:t>
      </w:r>
      <w:r>
        <w:t xml:space="preserve"> – </w:t>
      </w:r>
      <w:r w:rsidRPr="00F6197B">
        <w:t>The standardized alphanumeric code representing a medical procedure performed on or service provided to the patient.</w:t>
      </w:r>
    </w:p>
    <w:p w14:paraId="06940B51" w14:textId="77777777" w:rsidR="00BC6B42" w:rsidRDefault="00BC6B42" w:rsidP="00E8623F">
      <w:pPr>
        <w:pStyle w:val="BodyText"/>
        <w:numPr>
          <w:ilvl w:val="0"/>
          <w:numId w:val="27"/>
        </w:numPr>
      </w:pPr>
      <w:r w:rsidRPr="00E804D2">
        <w:rPr>
          <w:b/>
          <w:bCs/>
        </w:rPr>
        <w:t xml:space="preserve">Description </w:t>
      </w:r>
      <w:r>
        <w:t>– A text description describing the medical procedure or service represented by the medical code.</w:t>
      </w:r>
    </w:p>
    <w:p w14:paraId="7882D78C" w14:textId="0863A9F4" w:rsidR="00BC6B42" w:rsidRPr="00D71CA0" w:rsidRDefault="00BC6B42" w:rsidP="00E8623F">
      <w:pPr>
        <w:pStyle w:val="BodyText"/>
        <w:numPr>
          <w:ilvl w:val="0"/>
          <w:numId w:val="27"/>
        </w:numPr>
      </w:pPr>
      <w:r w:rsidRPr="00D71CA0">
        <w:rPr>
          <w:b/>
          <w:bCs/>
        </w:rPr>
        <w:lastRenderedPageBreak/>
        <w:t xml:space="preserve">Drug </w:t>
      </w:r>
      <w:commentRangeStart w:id="6866"/>
      <w:r w:rsidRPr="00D71CA0">
        <w:rPr>
          <w:b/>
          <w:bCs/>
        </w:rPr>
        <w:t>Exempt</w:t>
      </w:r>
      <w:commentRangeEnd w:id="6866"/>
      <w:r w:rsidR="00E804D2" w:rsidRPr="00D71CA0">
        <w:rPr>
          <w:rStyle w:val="CommentReference"/>
          <w:b/>
          <w:bCs/>
        </w:rPr>
        <w:commentReference w:id="6866"/>
      </w:r>
      <w:r w:rsidRPr="00D71CA0">
        <w:t xml:space="preserve"> – </w:t>
      </w:r>
      <w:r w:rsidR="00D71CA0" w:rsidRPr="00D71CA0">
        <w:t>means a drug on the MTUS Drug List which is designated as being a drug that does not require authorization through prospective review prior to dispensing the drug, provided that the drug is prescribed in accordance with the MTUS Treatment Guidelines</w:t>
      </w:r>
      <w:r w:rsidR="00D71CA0">
        <w:t>.</w:t>
      </w:r>
    </w:p>
    <w:p w14:paraId="4E940DBE" w14:textId="77777777" w:rsidR="00BC6B42" w:rsidRDefault="00BC6B42" w:rsidP="00E8623F">
      <w:pPr>
        <w:pStyle w:val="BodyText"/>
        <w:numPr>
          <w:ilvl w:val="0"/>
          <w:numId w:val="27"/>
        </w:numPr>
      </w:pPr>
      <w:r w:rsidRPr="00E804D2">
        <w:rPr>
          <w:b/>
          <w:bCs/>
        </w:rPr>
        <w:t>Start Date</w:t>
      </w:r>
      <w:r>
        <w:t xml:space="preserve"> – The beginning date of the validity of the Medical Code.</w:t>
      </w:r>
    </w:p>
    <w:p w14:paraId="20E023D7" w14:textId="77777777" w:rsidR="00BC6B42" w:rsidRPr="00E87988" w:rsidRDefault="00BC6B42" w:rsidP="00E8623F">
      <w:pPr>
        <w:pStyle w:val="BodyText"/>
        <w:numPr>
          <w:ilvl w:val="0"/>
          <w:numId w:val="27"/>
        </w:numPr>
      </w:pPr>
      <w:r w:rsidRPr="00E804D2">
        <w:rPr>
          <w:b/>
          <w:bCs/>
        </w:rPr>
        <w:t>Expiration Date</w:t>
      </w:r>
      <w:r>
        <w:t xml:space="preserve"> – The expiration date of the validity of the Medical Code.</w:t>
      </w:r>
    </w:p>
    <w:p w14:paraId="51CBC592" w14:textId="77777777" w:rsidR="00BC6B42" w:rsidRDefault="00BC6B42" w:rsidP="007B24D4">
      <w:pPr>
        <w:pStyle w:val="Heading2"/>
        <w:ind w:left="432" w:hanging="432"/>
      </w:pPr>
      <w:bookmarkStart w:id="6867" w:name="_Toc47428331"/>
      <w:commentRangeStart w:id="6868"/>
      <w:r>
        <w:lastRenderedPageBreak/>
        <w:t>Sample Print PDF File of Claims</w:t>
      </w:r>
      <w:commentRangeEnd w:id="6868"/>
      <w:r w:rsidR="0077505A">
        <w:rPr>
          <w:rStyle w:val="CommentReference"/>
          <w:rFonts w:ascii="Times New Roman" w:hAnsi="Times New Roman" w:cs="Times New Roman"/>
          <w:b w:val="0"/>
          <w:bCs w:val="0"/>
          <w:iCs w:val="0"/>
          <w:kern w:val="0"/>
        </w:rPr>
        <w:commentReference w:id="6868"/>
      </w:r>
      <w:bookmarkEnd w:id="6867"/>
    </w:p>
    <w:p w14:paraId="11676369" w14:textId="1A784FDF" w:rsidR="00BC6B42" w:rsidRPr="00A35FBB" w:rsidDel="00B8769A" w:rsidRDefault="00BC6B42" w:rsidP="0045212A">
      <w:pPr>
        <w:pStyle w:val="BodyText"/>
        <w:rPr>
          <w:del w:id="6869" w:author="Author"/>
        </w:rPr>
      </w:pPr>
      <w:bookmarkStart w:id="6870" w:name="_Toc517681481"/>
      <w:bookmarkStart w:id="6871" w:name="_Toc517781931"/>
      <w:bookmarkStart w:id="6872" w:name="_Toc517783199"/>
      <w:bookmarkStart w:id="6873" w:name="_Toc37696168"/>
      <w:bookmarkStart w:id="6874" w:name="_Toc47428332"/>
      <w:bookmarkEnd w:id="6870"/>
      <w:bookmarkEnd w:id="6871"/>
      <w:bookmarkEnd w:id="6872"/>
      <w:bookmarkEnd w:id="6873"/>
      <w:bookmarkEnd w:id="6874"/>
    </w:p>
    <w:p w14:paraId="465D5FCD" w14:textId="77777777" w:rsidR="00BC6B42" w:rsidRDefault="00BC6B42" w:rsidP="00E804D2">
      <w:pPr>
        <w:pStyle w:val="Heading3"/>
        <w:spacing w:before="120"/>
        <w:ind w:left="774" w:hanging="504"/>
      </w:pPr>
      <w:bookmarkStart w:id="6875" w:name="_Toc47428333"/>
      <w:r>
        <w:t>Institutional Claim PDF</w:t>
      </w:r>
      <w:bookmarkEnd w:id="6875"/>
    </w:p>
    <w:p w14:paraId="20F4D184" w14:textId="6D5918FA" w:rsidR="00E804D2" w:rsidRDefault="00E804D2" w:rsidP="00E804D2">
      <w:pPr>
        <w:pStyle w:val="Caption"/>
      </w:pPr>
      <w:bookmarkStart w:id="6876" w:name="_Toc47423410"/>
      <w:r>
        <w:t xml:space="preserve">Figure </w:t>
      </w:r>
      <w:fldSimple w:instr=" SEQ Figure \* ARABIC ">
        <w:r>
          <w:rPr>
            <w:noProof/>
          </w:rPr>
          <w:t>23</w:t>
        </w:r>
      </w:fldSimple>
      <w:r>
        <w:t xml:space="preserve">: </w:t>
      </w:r>
      <w:r w:rsidRPr="00A8025B">
        <w:t>Institutional Claim .pdf</w:t>
      </w:r>
      <w:bookmarkEnd w:id="6876"/>
    </w:p>
    <w:p w14:paraId="4A9EA055" w14:textId="5677F3E0" w:rsidR="00E804D2" w:rsidRDefault="00BC6B42" w:rsidP="000B6128">
      <w:pPr>
        <w:pStyle w:val="BodyText"/>
        <w:keepNext/>
        <w:jc w:val="center"/>
      </w:pPr>
      <w:r>
        <w:rPr>
          <w:noProof/>
        </w:rPr>
        <w:drawing>
          <wp:inline distT="0" distB="0" distL="0" distR="0" wp14:anchorId="6D3E4D6A" wp14:editId="1E818838">
            <wp:extent cx="5396835" cy="7381875"/>
            <wp:effectExtent l="0" t="0" r="0" b="0"/>
            <wp:docPr id="18" name="Picture 18" descr="This figure depicts the Institutional Claim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t="1622" b="1946"/>
                    <a:stretch/>
                  </pic:blipFill>
                  <pic:spPr bwMode="auto">
                    <a:xfrm>
                      <a:off x="0" y="0"/>
                      <a:ext cx="5400355" cy="7386689"/>
                    </a:xfrm>
                    <a:prstGeom prst="rect">
                      <a:avLst/>
                    </a:prstGeom>
                    <a:ln>
                      <a:noFill/>
                    </a:ln>
                    <a:extLst>
                      <a:ext uri="{53640926-AAD7-44D8-BBD7-CCE9431645EC}">
                        <a14:shadowObscured xmlns:a14="http://schemas.microsoft.com/office/drawing/2010/main"/>
                      </a:ext>
                    </a:extLst>
                  </pic:spPr>
                </pic:pic>
              </a:graphicData>
            </a:graphic>
          </wp:inline>
        </w:drawing>
      </w:r>
    </w:p>
    <w:p w14:paraId="571280EE" w14:textId="77777777" w:rsidR="00BC6B42" w:rsidRDefault="00BC6B42" w:rsidP="007B24D4">
      <w:pPr>
        <w:pStyle w:val="Heading3"/>
        <w:ind w:left="774" w:hanging="504"/>
      </w:pPr>
      <w:bookmarkStart w:id="6877" w:name="_Toc47428334"/>
      <w:r>
        <w:lastRenderedPageBreak/>
        <w:t>Professional Claim PDF</w:t>
      </w:r>
      <w:bookmarkEnd w:id="6877"/>
    </w:p>
    <w:p w14:paraId="739A8716" w14:textId="2D94CB3C" w:rsidR="00E804D2" w:rsidRDefault="00E804D2" w:rsidP="00E804D2">
      <w:pPr>
        <w:pStyle w:val="Caption"/>
      </w:pPr>
      <w:bookmarkStart w:id="6878" w:name="_Toc47423411"/>
      <w:r>
        <w:t xml:space="preserve">Figure </w:t>
      </w:r>
      <w:fldSimple w:instr=" SEQ Figure \* ARABIC ">
        <w:r>
          <w:rPr>
            <w:noProof/>
          </w:rPr>
          <w:t>24</w:t>
        </w:r>
      </w:fldSimple>
      <w:r>
        <w:t xml:space="preserve">: </w:t>
      </w:r>
      <w:r w:rsidRPr="00A8025B">
        <w:t>Professional Claim .pdf</w:t>
      </w:r>
      <w:bookmarkEnd w:id="6878"/>
    </w:p>
    <w:p w14:paraId="7BE908B5" w14:textId="77777777" w:rsidR="00BC6B42" w:rsidRDefault="00BC6B42" w:rsidP="000B6128">
      <w:pPr>
        <w:pStyle w:val="BodyText"/>
        <w:keepNext/>
        <w:jc w:val="center"/>
      </w:pPr>
      <w:r>
        <w:rPr>
          <w:noProof/>
        </w:rPr>
        <w:drawing>
          <wp:inline distT="0" distB="0" distL="0" distR="0" wp14:anchorId="75A80A47" wp14:editId="056EB778">
            <wp:extent cx="5458826" cy="7467600"/>
            <wp:effectExtent l="0" t="0" r="8890" b="0"/>
            <wp:docPr id="19" name="Picture 19" descr="This figure depicts the Professional Claim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t="2198" r="980" b="1841"/>
                    <a:stretch/>
                  </pic:blipFill>
                  <pic:spPr bwMode="auto">
                    <a:xfrm>
                      <a:off x="0" y="0"/>
                      <a:ext cx="5476340" cy="7491559"/>
                    </a:xfrm>
                    <a:prstGeom prst="rect">
                      <a:avLst/>
                    </a:prstGeom>
                    <a:ln>
                      <a:noFill/>
                    </a:ln>
                    <a:extLst>
                      <a:ext uri="{53640926-AAD7-44D8-BBD7-CCE9431645EC}">
                        <a14:shadowObscured xmlns:a14="http://schemas.microsoft.com/office/drawing/2010/main"/>
                      </a:ext>
                    </a:extLst>
                  </pic:spPr>
                </pic:pic>
              </a:graphicData>
            </a:graphic>
          </wp:inline>
        </w:drawing>
      </w:r>
    </w:p>
    <w:p w14:paraId="3AD94CC5" w14:textId="77777777" w:rsidR="00BC6B42" w:rsidRDefault="00BC6B42" w:rsidP="007B24D4">
      <w:pPr>
        <w:pStyle w:val="Heading3"/>
        <w:ind w:left="774" w:hanging="504"/>
      </w:pPr>
      <w:bookmarkStart w:id="6879" w:name="_Toc47428335"/>
      <w:r>
        <w:lastRenderedPageBreak/>
        <w:t>Dental Claim PDF</w:t>
      </w:r>
      <w:bookmarkEnd w:id="6879"/>
    </w:p>
    <w:p w14:paraId="30F9FC19" w14:textId="0C254710" w:rsidR="00B076FB" w:rsidRDefault="00B076FB" w:rsidP="00B076FB">
      <w:pPr>
        <w:pStyle w:val="Caption"/>
      </w:pPr>
      <w:bookmarkStart w:id="6880" w:name="_Toc47423412"/>
      <w:r>
        <w:t xml:space="preserve">Figure </w:t>
      </w:r>
      <w:fldSimple w:instr=" SEQ Figure \* ARABIC ">
        <w:r>
          <w:rPr>
            <w:noProof/>
          </w:rPr>
          <w:t>25</w:t>
        </w:r>
      </w:fldSimple>
      <w:r>
        <w:t xml:space="preserve">: </w:t>
      </w:r>
      <w:r w:rsidRPr="00492626">
        <w:t>Dental Claim .pdf</w:t>
      </w:r>
      <w:bookmarkEnd w:id="6880"/>
    </w:p>
    <w:p w14:paraId="3D62E334" w14:textId="77777777" w:rsidR="00BC6B42" w:rsidRDefault="00BC6B42" w:rsidP="0045212A">
      <w:pPr>
        <w:pStyle w:val="BodyText"/>
        <w:keepNext/>
        <w:jc w:val="center"/>
      </w:pPr>
      <w:r>
        <w:rPr>
          <w:noProof/>
        </w:rPr>
        <w:drawing>
          <wp:inline distT="0" distB="0" distL="0" distR="0" wp14:anchorId="5AA940D4" wp14:editId="16DAED8F">
            <wp:extent cx="5367237" cy="7343775"/>
            <wp:effectExtent l="0" t="0" r="5080" b="0"/>
            <wp:docPr id="22" name="Picture 22" descr="This figure depicts the Dental Claim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t="1968" b="1505"/>
                    <a:stretch/>
                  </pic:blipFill>
                  <pic:spPr bwMode="auto">
                    <a:xfrm>
                      <a:off x="0" y="0"/>
                      <a:ext cx="5367237" cy="7343775"/>
                    </a:xfrm>
                    <a:prstGeom prst="rect">
                      <a:avLst/>
                    </a:prstGeom>
                    <a:ln>
                      <a:noFill/>
                    </a:ln>
                    <a:extLst>
                      <a:ext uri="{53640926-AAD7-44D8-BBD7-CCE9431645EC}">
                        <a14:shadowObscured xmlns:a14="http://schemas.microsoft.com/office/drawing/2010/main"/>
                      </a:ext>
                    </a:extLst>
                  </pic:spPr>
                </pic:pic>
              </a:graphicData>
            </a:graphic>
          </wp:inline>
        </w:drawing>
      </w:r>
    </w:p>
    <w:p w14:paraId="65BDAB95" w14:textId="77777777" w:rsidR="00B076FB" w:rsidRDefault="00B076FB">
      <w:pPr>
        <w:spacing w:before="0" w:after="0"/>
        <w:rPr>
          <w:rFonts w:ascii="Arial" w:hAnsi="Arial" w:cs="Arial"/>
          <w:b/>
          <w:bCs/>
          <w:kern w:val="32"/>
          <w:sz w:val="36"/>
          <w:szCs w:val="32"/>
        </w:rPr>
      </w:pPr>
      <w:r>
        <w:br w:type="page"/>
      </w:r>
    </w:p>
    <w:p w14:paraId="4AF43323" w14:textId="3D7C5460" w:rsidR="00BC6B42" w:rsidRPr="00BC6B42" w:rsidRDefault="00BC6B42" w:rsidP="00BC6B42">
      <w:pPr>
        <w:pStyle w:val="Heading1"/>
      </w:pPr>
      <w:bookmarkStart w:id="6881" w:name="_Toc47428336"/>
      <w:commentRangeStart w:id="6882"/>
      <w:r w:rsidRPr="00BC6B42">
        <w:lastRenderedPageBreak/>
        <w:t>Troubleshooting</w:t>
      </w:r>
      <w:commentRangeEnd w:id="6882"/>
      <w:r w:rsidR="0077505A">
        <w:rPr>
          <w:rStyle w:val="CommentReference"/>
          <w:rFonts w:ascii="Times New Roman" w:hAnsi="Times New Roman" w:cs="Times New Roman"/>
          <w:b w:val="0"/>
          <w:bCs w:val="0"/>
          <w:kern w:val="0"/>
        </w:rPr>
        <w:commentReference w:id="6882"/>
      </w:r>
      <w:bookmarkEnd w:id="6881"/>
    </w:p>
    <w:p w14:paraId="155AAA6C" w14:textId="77777777" w:rsidR="00BC6B42" w:rsidRDefault="00BC6B42" w:rsidP="00BC6B42">
      <w:pPr>
        <w:pStyle w:val="BodyText"/>
      </w:pPr>
      <w:r>
        <w:t>This section is a stub and will be elaborated after development has completed for additional system workflows.</w:t>
      </w:r>
    </w:p>
    <w:p w14:paraId="5248A981" w14:textId="77777777" w:rsidR="00BC6B42" w:rsidRPr="00BC6B42" w:rsidRDefault="00BC6B42" w:rsidP="00BC6B42">
      <w:pPr>
        <w:pStyle w:val="Heading2"/>
      </w:pPr>
      <w:bookmarkStart w:id="6883" w:name="_Toc47428337"/>
      <w:r w:rsidRPr="00BC6B42">
        <w:t>Special Instructions for Error Correction</w:t>
      </w:r>
      <w:bookmarkEnd w:id="6883"/>
    </w:p>
    <w:p w14:paraId="489BA383" w14:textId="77777777" w:rsidR="00BC6B42" w:rsidRDefault="00BC6B42" w:rsidP="00BC6B42">
      <w:pPr>
        <w:pStyle w:val="BodyText"/>
      </w:pPr>
      <w:r>
        <w:t>This section is a stub and will be elaborated after development has completed for additional system workflows.</w:t>
      </w:r>
    </w:p>
    <w:p w14:paraId="49A5156A" w14:textId="7D474C20" w:rsidR="00BC6B42" w:rsidRDefault="00BC6B42" w:rsidP="00D77C7B">
      <w:pPr>
        <w:pStyle w:val="Heading1"/>
      </w:pPr>
      <w:r>
        <w:fldChar w:fldCharType="begin"/>
      </w:r>
      <w:r>
        <w:instrText xml:space="preserve"> DISPLAYNFC \l 0 </w:instrText>
      </w:r>
      <w:bookmarkStart w:id="6884" w:name="_Toc47428338"/>
      <w:r>
        <w:fldChar w:fldCharType="end"/>
      </w:r>
      <w:commentRangeStart w:id="6885"/>
      <w:r w:rsidRPr="00BC6B42">
        <w:t>Acronyms and Abbreviations</w:t>
      </w:r>
      <w:commentRangeEnd w:id="6885"/>
      <w:r w:rsidR="0077505A">
        <w:rPr>
          <w:rStyle w:val="CommentReference"/>
          <w:rFonts w:ascii="Times New Roman" w:hAnsi="Times New Roman" w:cs="Times New Roman"/>
          <w:b w:val="0"/>
          <w:bCs w:val="0"/>
          <w:kern w:val="0"/>
        </w:rPr>
        <w:commentReference w:id="6885"/>
      </w:r>
      <w:bookmarkEnd w:id="6884"/>
    </w:p>
    <w:p w14:paraId="1F50B6D5" w14:textId="77777777" w:rsidR="00D77C7B" w:rsidRDefault="00D77C7B" w:rsidP="00D77C7B">
      <w:pPr>
        <w:pStyle w:val="BodyText"/>
      </w:pPr>
      <w:r>
        <w:t>The following table provides definitions and explanations for terms and acronyms relevant to the content presented within this document.</w:t>
      </w:r>
    </w:p>
    <w:tbl>
      <w:tblPr>
        <w:tblStyle w:val="TableGrid"/>
        <w:tblW w:w="0" w:type="auto"/>
        <w:tblLook w:val="04A0" w:firstRow="1" w:lastRow="0" w:firstColumn="1" w:lastColumn="0" w:noHBand="0" w:noVBand="1"/>
      </w:tblPr>
      <w:tblGrid>
        <w:gridCol w:w="1885"/>
        <w:gridCol w:w="7465"/>
      </w:tblGrid>
      <w:tr w:rsidR="00BC6B42" w:rsidRPr="004A07BD" w14:paraId="7FD917F5" w14:textId="77777777" w:rsidTr="0091459F">
        <w:tc>
          <w:tcPr>
            <w:tcW w:w="1885" w:type="dxa"/>
            <w:shd w:val="clear" w:color="auto" w:fill="D9D9D9" w:themeFill="background1" w:themeFillShade="D9"/>
          </w:tcPr>
          <w:p w14:paraId="16A7EFF9" w14:textId="77777777" w:rsidR="00BC6B42" w:rsidRPr="004F39A2" w:rsidRDefault="00BC6B42" w:rsidP="00E57A01">
            <w:pPr>
              <w:pStyle w:val="TableHeading"/>
            </w:pPr>
            <w:r w:rsidRPr="004F39A2">
              <w:t>Acronym</w:t>
            </w:r>
          </w:p>
        </w:tc>
        <w:tc>
          <w:tcPr>
            <w:tcW w:w="7465" w:type="dxa"/>
            <w:shd w:val="clear" w:color="auto" w:fill="D9D9D9" w:themeFill="background1" w:themeFillShade="D9"/>
          </w:tcPr>
          <w:p w14:paraId="43ADDBE1" w14:textId="77777777" w:rsidR="00BC6B42" w:rsidRPr="004F39A2" w:rsidRDefault="00BC6B42" w:rsidP="00E57A01">
            <w:pPr>
              <w:pStyle w:val="TableHeading"/>
            </w:pPr>
            <w:r w:rsidRPr="004F39A2">
              <w:t>Definition</w:t>
            </w:r>
          </w:p>
        </w:tc>
      </w:tr>
      <w:tr w:rsidR="009D52E5" w14:paraId="0046C081" w14:textId="77777777" w:rsidTr="0091459F">
        <w:tc>
          <w:tcPr>
            <w:tcW w:w="1885" w:type="dxa"/>
          </w:tcPr>
          <w:p w14:paraId="1B518DAA" w14:textId="0DDD1CC4" w:rsidR="009D52E5" w:rsidRPr="004F39A2" w:rsidRDefault="009D52E5" w:rsidP="00E57A01">
            <w:pPr>
              <w:pStyle w:val="TableText"/>
            </w:pPr>
            <w:r>
              <w:t>CARC</w:t>
            </w:r>
          </w:p>
        </w:tc>
        <w:tc>
          <w:tcPr>
            <w:tcW w:w="7465" w:type="dxa"/>
          </w:tcPr>
          <w:p w14:paraId="22B47705" w14:textId="4A513C21" w:rsidR="009D52E5" w:rsidRPr="00C37BD6" w:rsidRDefault="00D71CA0" w:rsidP="00D71CA0">
            <w:pPr>
              <w:pStyle w:val="TableText"/>
            </w:pPr>
            <w:r>
              <w:t>Claim Adjustment Reason Code</w:t>
            </w:r>
            <w:bookmarkStart w:id="6886" w:name="_GoBack"/>
            <w:bookmarkEnd w:id="6886"/>
          </w:p>
        </w:tc>
      </w:tr>
      <w:tr w:rsidR="00885780" w14:paraId="57C1080D" w14:textId="77777777" w:rsidTr="0091459F">
        <w:tc>
          <w:tcPr>
            <w:tcW w:w="1885" w:type="dxa"/>
          </w:tcPr>
          <w:p w14:paraId="71494741" w14:textId="04305F41" w:rsidR="00885780" w:rsidRDefault="00885780" w:rsidP="00E57A01">
            <w:pPr>
              <w:pStyle w:val="TableText"/>
            </w:pPr>
            <w:r>
              <w:t>CC</w:t>
            </w:r>
          </w:p>
        </w:tc>
        <w:tc>
          <w:tcPr>
            <w:tcW w:w="7465" w:type="dxa"/>
          </w:tcPr>
          <w:p w14:paraId="233F8AEA" w14:textId="2A0CB804" w:rsidR="00885780" w:rsidRPr="00C37BD6" w:rsidRDefault="00885780" w:rsidP="00E57A01">
            <w:pPr>
              <w:pStyle w:val="TableText"/>
            </w:pPr>
            <w:r>
              <w:t>Community Care</w:t>
            </w:r>
          </w:p>
        </w:tc>
      </w:tr>
      <w:tr w:rsidR="00BC6B42" w14:paraId="4595570B" w14:textId="77777777" w:rsidTr="0091459F">
        <w:tc>
          <w:tcPr>
            <w:tcW w:w="1885" w:type="dxa"/>
          </w:tcPr>
          <w:p w14:paraId="46790E4F" w14:textId="77777777" w:rsidR="00BC6B42" w:rsidRPr="004F39A2" w:rsidRDefault="00BC6B42" w:rsidP="00E57A01">
            <w:pPr>
              <w:pStyle w:val="TableText"/>
            </w:pPr>
            <w:r w:rsidRPr="004F39A2">
              <w:t>CCSE</w:t>
            </w:r>
          </w:p>
        </w:tc>
        <w:tc>
          <w:tcPr>
            <w:tcW w:w="7465" w:type="dxa"/>
          </w:tcPr>
          <w:p w14:paraId="2D26D3BA" w14:textId="77777777" w:rsidR="00BC6B42" w:rsidRDefault="00BC6B42" w:rsidP="00E57A01">
            <w:pPr>
              <w:pStyle w:val="TableText"/>
              <w:rPr>
                <w:b/>
              </w:rPr>
            </w:pPr>
            <w:r w:rsidRPr="00C37BD6">
              <w:t>Community Care System Enhancements –</w:t>
            </w:r>
            <w:r>
              <w:t xml:space="preserve"> The contract including the PCSI project under which the redesign of the FPPS application was performed</w:t>
            </w:r>
          </w:p>
        </w:tc>
      </w:tr>
      <w:tr w:rsidR="00D77C7B" w14:paraId="736E0F02" w14:textId="77777777" w:rsidTr="0091459F">
        <w:tc>
          <w:tcPr>
            <w:tcW w:w="1885" w:type="dxa"/>
          </w:tcPr>
          <w:p w14:paraId="4FF831C9" w14:textId="04D0286D" w:rsidR="00D77C7B" w:rsidRPr="00D77C7B" w:rsidRDefault="00D77C7B" w:rsidP="00D77C7B">
            <w:pPr>
              <w:pStyle w:val="TableText"/>
            </w:pPr>
            <w:r w:rsidRPr="00D77C7B">
              <w:t>CD2</w:t>
            </w:r>
          </w:p>
        </w:tc>
        <w:tc>
          <w:tcPr>
            <w:tcW w:w="7465" w:type="dxa"/>
          </w:tcPr>
          <w:p w14:paraId="7F9ADF1B" w14:textId="0E42F619" w:rsidR="00D77C7B" w:rsidRPr="00D77C7B" w:rsidRDefault="00D77C7B" w:rsidP="00D77C7B">
            <w:pPr>
              <w:pStyle w:val="TableText"/>
            </w:pPr>
            <w:r w:rsidRPr="00D77C7B">
              <w:t>Critical Decision Point #2</w:t>
            </w:r>
          </w:p>
        </w:tc>
      </w:tr>
      <w:tr w:rsidR="00885780" w14:paraId="02335827" w14:textId="77777777" w:rsidTr="0091459F">
        <w:tc>
          <w:tcPr>
            <w:tcW w:w="1885" w:type="dxa"/>
          </w:tcPr>
          <w:p w14:paraId="1178ADEC" w14:textId="7C505CAA" w:rsidR="00885780" w:rsidRPr="00D77C7B" w:rsidRDefault="00885780" w:rsidP="00D77C7B">
            <w:pPr>
              <w:pStyle w:val="TableText"/>
            </w:pPr>
            <w:r>
              <w:t>CE</w:t>
            </w:r>
          </w:p>
        </w:tc>
        <w:tc>
          <w:tcPr>
            <w:tcW w:w="7465" w:type="dxa"/>
          </w:tcPr>
          <w:p w14:paraId="5DB4F54C" w14:textId="759CCAE8" w:rsidR="00885780" w:rsidRPr="00D77C7B" w:rsidRDefault="00885780" w:rsidP="00D77C7B">
            <w:pPr>
              <w:pStyle w:val="TableText"/>
            </w:pPr>
            <w:r>
              <w:t>Continuous Exploration</w:t>
            </w:r>
          </w:p>
        </w:tc>
      </w:tr>
      <w:tr w:rsidR="00885780" w14:paraId="3FB87F63" w14:textId="77777777" w:rsidTr="0091459F">
        <w:tc>
          <w:tcPr>
            <w:tcW w:w="1885" w:type="dxa"/>
          </w:tcPr>
          <w:p w14:paraId="2746CEB7" w14:textId="54F6B365" w:rsidR="00885780" w:rsidRDefault="00885780" w:rsidP="00D77C7B">
            <w:pPr>
              <w:pStyle w:val="TableText"/>
            </w:pPr>
            <w:r>
              <w:t>CHAMPVA</w:t>
            </w:r>
          </w:p>
        </w:tc>
        <w:tc>
          <w:tcPr>
            <w:tcW w:w="7465" w:type="dxa"/>
          </w:tcPr>
          <w:p w14:paraId="62750E75" w14:textId="537E997D" w:rsidR="00885780" w:rsidRDefault="00885780" w:rsidP="00D77C7B">
            <w:pPr>
              <w:pStyle w:val="TableText"/>
            </w:pPr>
            <w:r>
              <w:t>Civilian Health and Medical Program of the Department of Veterans Affairs</w:t>
            </w:r>
          </w:p>
        </w:tc>
      </w:tr>
      <w:tr w:rsidR="00885780" w14:paraId="46A92A64" w14:textId="77777777" w:rsidTr="0091459F">
        <w:tc>
          <w:tcPr>
            <w:tcW w:w="1885" w:type="dxa"/>
          </w:tcPr>
          <w:p w14:paraId="2AF05B97" w14:textId="4D405ED7" w:rsidR="00885780" w:rsidRDefault="00885780" w:rsidP="00D77C7B">
            <w:pPr>
              <w:pStyle w:val="TableText"/>
            </w:pPr>
            <w:r>
              <w:t>CI</w:t>
            </w:r>
          </w:p>
        </w:tc>
        <w:tc>
          <w:tcPr>
            <w:tcW w:w="7465" w:type="dxa"/>
          </w:tcPr>
          <w:p w14:paraId="61F67310" w14:textId="464464E0" w:rsidR="00885780" w:rsidRDefault="00885780" w:rsidP="00D77C7B">
            <w:pPr>
              <w:pStyle w:val="TableText"/>
            </w:pPr>
            <w:r>
              <w:t>Continuous Integration</w:t>
            </w:r>
          </w:p>
        </w:tc>
      </w:tr>
      <w:tr w:rsidR="00BC6B42" w14:paraId="2BB1FC4F" w14:textId="77777777" w:rsidTr="0091459F">
        <w:tc>
          <w:tcPr>
            <w:tcW w:w="1885" w:type="dxa"/>
          </w:tcPr>
          <w:p w14:paraId="0D391DFC" w14:textId="77777777" w:rsidR="00BC6B42" w:rsidRDefault="00BC6B42" w:rsidP="00E57A01">
            <w:pPr>
              <w:pStyle w:val="TableText"/>
            </w:pPr>
            <w:r w:rsidRPr="009A5568">
              <w:rPr>
                <w:szCs w:val="24"/>
              </w:rPr>
              <w:t>CP&amp;E</w:t>
            </w:r>
          </w:p>
        </w:tc>
        <w:tc>
          <w:tcPr>
            <w:tcW w:w="7465" w:type="dxa"/>
          </w:tcPr>
          <w:p w14:paraId="63400FFB" w14:textId="77777777" w:rsidR="00BC6B42" w:rsidRDefault="00BC6B42" w:rsidP="00E57A01">
            <w:pPr>
              <w:pStyle w:val="TableText"/>
            </w:pPr>
            <w:r>
              <w:t>Claims Processing and Eligibility</w:t>
            </w:r>
          </w:p>
        </w:tc>
      </w:tr>
      <w:tr w:rsidR="00885780" w14:paraId="66F7BE4C" w14:textId="77777777" w:rsidTr="0091459F">
        <w:tc>
          <w:tcPr>
            <w:tcW w:w="1885" w:type="dxa"/>
          </w:tcPr>
          <w:p w14:paraId="4ED404B9" w14:textId="327BB71F" w:rsidR="00885780" w:rsidRPr="009A5568" w:rsidRDefault="00885780" w:rsidP="00E57A01">
            <w:pPr>
              <w:pStyle w:val="TableText"/>
              <w:rPr>
                <w:szCs w:val="24"/>
              </w:rPr>
            </w:pPr>
            <w:r>
              <w:rPr>
                <w:szCs w:val="24"/>
              </w:rPr>
              <w:t>CRU</w:t>
            </w:r>
          </w:p>
        </w:tc>
        <w:tc>
          <w:tcPr>
            <w:tcW w:w="7465" w:type="dxa"/>
          </w:tcPr>
          <w:p w14:paraId="36C60D44" w14:textId="00A4E403" w:rsidR="00885780" w:rsidRDefault="00885780" w:rsidP="00E57A01">
            <w:pPr>
              <w:pStyle w:val="TableText"/>
            </w:pPr>
            <w:r>
              <w:t>CHAMPVA Regulatory Updates</w:t>
            </w:r>
          </w:p>
        </w:tc>
      </w:tr>
      <w:tr w:rsidR="00885780" w14:paraId="5113F990" w14:textId="77777777" w:rsidTr="0091459F">
        <w:tc>
          <w:tcPr>
            <w:tcW w:w="1885" w:type="dxa"/>
          </w:tcPr>
          <w:p w14:paraId="7DA9329F" w14:textId="20AA3E26" w:rsidR="00885780" w:rsidRDefault="00885780" w:rsidP="00E57A01">
            <w:pPr>
              <w:pStyle w:val="TableText"/>
              <w:rPr>
                <w:szCs w:val="24"/>
              </w:rPr>
            </w:pPr>
            <w:r>
              <w:rPr>
                <w:szCs w:val="24"/>
              </w:rPr>
              <w:t>DEV/TEST</w:t>
            </w:r>
          </w:p>
        </w:tc>
        <w:tc>
          <w:tcPr>
            <w:tcW w:w="7465" w:type="dxa"/>
          </w:tcPr>
          <w:p w14:paraId="5F0800CF" w14:textId="3A108183" w:rsidR="00885780" w:rsidRDefault="00885780" w:rsidP="00E57A01">
            <w:pPr>
              <w:pStyle w:val="TableText"/>
            </w:pPr>
            <w:r>
              <w:t>Development and Test</w:t>
            </w:r>
          </w:p>
        </w:tc>
      </w:tr>
      <w:tr w:rsidR="00B54FCC" w14:paraId="6F294E7E" w14:textId="77777777" w:rsidTr="0091459F">
        <w:tc>
          <w:tcPr>
            <w:tcW w:w="1885" w:type="dxa"/>
          </w:tcPr>
          <w:p w14:paraId="3B33B181" w14:textId="28F7C628" w:rsidR="00B54FCC" w:rsidRPr="009A5568" w:rsidRDefault="00B54FCC" w:rsidP="00E57A01">
            <w:pPr>
              <w:pStyle w:val="TableText"/>
              <w:rPr>
                <w:szCs w:val="24"/>
              </w:rPr>
            </w:pPr>
            <w:r>
              <w:rPr>
                <w:szCs w:val="24"/>
              </w:rPr>
              <w:t>DX</w:t>
            </w:r>
          </w:p>
        </w:tc>
        <w:tc>
          <w:tcPr>
            <w:tcW w:w="7465" w:type="dxa"/>
          </w:tcPr>
          <w:p w14:paraId="492D6FDD" w14:textId="6464EC13" w:rsidR="00B54FCC" w:rsidRDefault="00B54FCC" w:rsidP="00E57A01">
            <w:pPr>
              <w:pStyle w:val="TableText"/>
            </w:pPr>
            <w:r>
              <w:t>Diagnosis</w:t>
            </w:r>
          </w:p>
        </w:tc>
      </w:tr>
      <w:tr w:rsidR="00BC6B42" w14:paraId="7F29EF30" w14:textId="77777777" w:rsidTr="0091459F">
        <w:tc>
          <w:tcPr>
            <w:tcW w:w="1885" w:type="dxa"/>
          </w:tcPr>
          <w:p w14:paraId="66291A4B" w14:textId="77777777" w:rsidR="00BC6B42" w:rsidRPr="004A07BD" w:rsidRDefault="00BC6B42" w:rsidP="00E57A01">
            <w:pPr>
              <w:pStyle w:val="TableText"/>
            </w:pPr>
            <w:r>
              <w:t>EDI</w:t>
            </w:r>
          </w:p>
        </w:tc>
        <w:tc>
          <w:tcPr>
            <w:tcW w:w="7465" w:type="dxa"/>
          </w:tcPr>
          <w:p w14:paraId="51E2A6E8" w14:textId="77777777" w:rsidR="00BC6B42" w:rsidRPr="00C37BD6" w:rsidRDefault="00BC6B42" w:rsidP="00E57A01">
            <w:pPr>
              <w:pStyle w:val="TableText"/>
            </w:pPr>
            <w:r>
              <w:t>Electronic Data Interchange</w:t>
            </w:r>
          </w:p>
        </w:tc>
      </w:tr>
      <w:tr w:rsidR="00BC6B42" w14:paraId="2B3FC864" w14:textId="77777777" w:rsidTr="0091459F">
        <w:tc>
          <w:tcPr>
            <w:tcW w:w="1885" w:type="dxa"/>
            <w:shd w:val="clear" w:color="auto" w:fill="FFFFFF" w:themeFill="background1"/>
          </w:tcPr>
          <w:p w14:paraId="06CA0DA3" w14:textId="77777777" w:rsidR="00BC6B42" w:rsidRPr="0002057B" w:rsidRDefault="00BC6B42" w:rsidP="00E57A01">
            <w:pPr>
              <w:pStyle w:val="TableText"/>
            </w:pPr>
            <w:r w:rsidRPr="004F39A2">
              <w:rPr>
                <w:szCs w:val="24"/>
              </w:rPr>
              <w:t>EFT</w:t>
            </w:r>
          </w:p>
        </w:tc>
        <w:tc>
          <w:tcPr>
            <w:tcW w:w="7465" w:type="dxa"/>
            <w:shd w:val="clear" w:color="auto" w:fill="FFFFFF" w:themeFill="background1"/>
            <w:vAlign w:val="center"/>
          </w:tcPr>
          <w:p w14:paraId="1079C9CF" w14:textId="05060A8D" w:rsidR="00BC6B42" w:rsidRPr="004F39A2" w:rsidRDefault="00BC6B42" w:rsidP="00E57A01">
            <w:pPr>
              <w:pStyle w:val="TableText"/>
            </w:pPr>
            <w:r w:rsidRPr="004F39A2">
              <w:t>Electronic Funds Transfer</w:t>
            </w:r>
          </w:p>
        </w:tc>
      </w:tr>
      <w:tr w:rsidR="00885780" w14:paraId="17FD58D1" w14:textId="77777777" w:rsidTr="0091459F">
        <w:tc>
          <w:tcPr>
            <w:tcW w:w="1885" w:type="dxa"/>
            <w:shd w:val="clear" w:color="auto" w:fill="FFFFFF" w:themeFill="background1"/>
          </w:tcPr>
          <w:p w14:paraId="65E20E55" w14:textId="4A4D9F46" w:rsidR="00885780" w:rsidRPr="004F39A2" w:rsidRDefault="00885780" w:rsidP="00E57A01">
            <w:pPr>
              <w:pStyle w:val="TableText"/>
              <w:rPr>
                <w:szCs w:val="24"/>
              </w:rPr>
            </w:pPr>
            <w:r>
              <w:rPr>
                <w:szCs w:val="24"/>
              </w:rPr>
              <w:t>EJB</w:t>
            </w:r>
          </w:p>
        </w:tc>
        <w:tc>
          <w:tcPr>
            <w:tcW w:w="7465" w:type="dxa"/>
            <w:shd w:val="clear" w:color="auto" w:fill="FFFFFF" w:themeFill="background1"/>
            <w:vAlign w:val="center"/>
          </w:tcPr>
          <w:p w14:paraId="2C4CC3B9" w14:textId="5C5B90B1" w:rsidR="00885780" w:rsidRPr="004F39A2" w:rsidRDefault="00885780" w:rsidP="00E57A01">
            <w:pPr>
              <w:pStyle w:val="TableText"/>
            </w:pPr>
            <w:r>
              <w:t>Enterprise Java Beans or Servlets</w:t>
            </w:r>
          </w:p>
        </w:tc>
      </w:tr>
      <w:tr w:rsidR="00885780" w14:paraId="31FC8C1F" w14:textId="77777777" w:rsidTr="0091459F">
        <w:tc>
          <w:tcPr>
            <w:tcW w:w="1885" w:type="dxa"/>
            <w:shd w:val="clear" w:color="auto" w:fill="FFFFFF" w:themeFill="background1"/>
          </w:tcPr>
          <w:p w14:paraId="3C8D00E8" w14:textId="2E693CFA" w:rsidR="00885780" w:rsidRDefault="00885780" w:rsidP="00E57A01">
            <w:pPr>
              <w:pStyle w:val="TableText"/>
              <w:rPr>
                <w:szCs w:val="24"/>
              </w:rPr>
            </w:pPr>
            <w:r>
              <w:rPr>
                <w:szCs w:val="24"/>
              </w:rPr>
              <w:t>EWV</w:t>
            </w:r>
          </w:p>
        </w:tc>
        <w:tc>
          <w:tcPr>
            <w:tcW w:w="7465" w:type="dxa"/>
            <w:shd w:val="clear" w:color="auto" w:fill="FFFFFF" w:themeFill="background1"/>
            <w:vAlign w:val="center"/>
          </w:tcPr>
          <w:p w14:paraId="0868A7DD" w14:textId="532291FF" w:rsidR="00885780" w:rsidRDefault="00885780" w:rsidP="00E57A01">
            <w:pPr>
              <w:pStyle w:val="TableText"/>
            </w:pPr>
            <w:r>
              <w:t>EDI Web Viewed</w:t>
            </w:r>
          </w:p>
        </w:tc>
      </w:tr>
      <w:tr w:rsidR="00885780" w14:paraId="620F7344" w14:textId="77777777" w:rsidTr="0091459F">
        <w:tc>
          <w:tcPr>
            <w:tcW w:w="1885" w:type="dxa"/>
          </w:tcPr>
          <w:p w14:paraId="34D32973" w14:textId="179E8FDF" w:rsidR="00885780" w:rsidRDefault="00885780" w:rsidP="00E57A01">
            <w:pPr>
              <w:pStyle w:val="TableText"/>
            </w:pPr>
            <w:r>
              <w:t>FBCS</w:t>
            </w:r>
          </w:p>
        </w:tc>
        <w:tc>
          <w:tcPr>
            <w:tcW w:w="7465" w:type="dxa"/>
          </w:tcPr>
          <w:p w14:paraId="23E9F958" w14:textId="00836D48" w:rsidR="00885780" w:rsidRDefault="00885780" w:rsidP="00E57A01">
            <w:pPr>
              <w:pStyle w:val="TableText"/>
            </w:pPr>
            <w:r>
              <w:t>Fee Basic Claims System</w:t>
            </w:r>
          </w:p>
        </w:tc>
      </w:tr>
      <w:tr w:rsidR="00BC6B42" w14:paraId="43D2E4FA" w14:textId="77777777" w:rsidTr="0091459F">
        <w:tc>
          <w:tcPr>
            <w:tcW w:w="1885" w:type="dxa"/>
          </w:tcPr>
          <w:p w14:paraId="48F77507" w14:textId="77777777" w:rsidR="00BC6B42" w:rsidRPr="004F39A2" w:rsidRDefault="00BC6B42" w:rsidP="00E57A01">
            <w:pPr>
              <w:pStyle w:val="TableText"/>
            </w:pPr>
            <w:r w:rsidRPr="004F39A2">
              <w:t>FPPS</w:t>
            </w:r>
          </w:p>
        </w:tc>
        <w:tc>
          <w:tcPr>
            <w:tcW w:w="7465" w:type="dxa"/>
          </w:tcPr>
          <w:p w14:paraId="58515912" w14:textId="77777777" w:rsidR="00BC6B42" w:rsidRDefault="00BC6B42" w:rsidP="00E57A01">
            <w:pPr>
              <w:pStyle w:val="TableText"/>
              <w:rPr>
                <w:b/>
              </w:rPr>
            </w:pPr>
            <w:r>
              <w:t>Fee Payment Processing System – The veteran healthcare claims review and processing system described by this document</w:t>
            </w:r>
          </w:p>
        </w:tc>
      </w:tr>
      <w:tr w:rsidR="00FF2830" w14:paraId="23A1A31A" w14:textId="77777777" w:rsidTr="0091459F">
        <w:tc>
          <w:tcPr>
            <w:tcW w:w="1885" w:type="dxa"/>
          </w:tcPr>
          <w:p w14:paraId="0AD092C5" w14:textId="515DEBEA" w:rsidR="00FF2830" w:rsidRPr="004F39A2" w:rsidRDefault="00FF2830" w:rsidP="00E57A01">
            <w:pPr>
              <w:pStyle w:val="TableText"/>
            </w:pPr>
            <w:r>
              <w:t>GUID</w:t>
            </w:r>
          </w:p>
        </w:tc>
        <w:tc>
          <w:tcPr>
            <w:tcW w:w="7465" w:type="dxa"/>
          </w:tcPr>
          <w:p w14:paraId="7E9B3733" w14:textId="2ACD65EF" w:rsidR="00FF2830" w:rsidRDefault="00FF2830" w:rsidP="00E57A01">
            <w:pPr>
              <w:pStyle w:val="TableText"/>
            </w:pPr>
            <w:r>
              <w:t>Global Unique Identifier</w:t>
            </w:r>
          </w:p>
        </w:tc>
      </w:tr>
      <w:tr w:rsidR="00BC6B42" w14:paraId="56A1743A" w14:textId="77777777" w:rsidTr="0091459F">
        <w:tc>
          <w:tcPr>
            <w:tcW w:w="1885" w:type="dxa"/>
          </w:tcPr>
          <w:p w14:paraId="0CA711B5" w14:textId="77777777" w:rsidR="00BC6B42" w:rsidRPr="004A07BD" w:rsidRDefault="00BC6B42" w:rsidP="00E57A01">
            <w:pPr>
              <w:pStyle w:val="TableText"/>
            </w:pPr>
            <w:r>
              <w:t>ICD</w:t>
            </w:r>
          </w:p>
        </w:tc>
        <w:tc>
          <w:tcPr>
            <w:tcW w:w="7465" w:type="dxa"/>
          </w:tcPr>
          <w:p w14:paraId="005EF9CA" w14:textId="77777777" w:rsidR="00BC6B42" w:rsidRDefault="00BC6B42" w:rsidP="00E57A01">
            <w:pPr>
              <w:pStyle w:val="TableText"/>
            </w:pPr>
            <w:r>
              <w:t>Interface Control Document</w:t>
            </w:r>
          </w:p>
        </w:tc>
      </w:tr>
      <w:tr w:rsidR="00885780" w14:paraId="45AFFE5F" w14:textId="77777777" w:rsidTr="0091459F">
        <w:tc>
          <w:tcPr>
            <w:tcW w:w="1885" w:type="dxa"/>
          </w:tcPr>
          <w:p w14:paraId="6CC069A2" w14:textId="284A5B2D" w:rsidR="00885780" w:rsidRDefault="00885780" w:rsidP="00991D06">
            <w:pPr>
              <w:pStyle w:val="TableText"/>
            </w:pPr>
            <w:r>
              <w:t>JSP</w:t>
            </w:r>
          </w:p>
        </w:tc>
        <w:tc>
          <w:tcPr>
            <w:tcW w:w="7465" w:type="dxa"/>
          </w:tcPr>
          <w:p w14:paraId="2CA15E6B" w14:textId="57CFDB2A" w:rsidR="00885780" w:rsidDel="00B45E91" w:rsidRDefault="00885780" w:rsidP="00991D06">
            <w:pPr>
              <w:pStyle w:val="TableText"/>
            </w:pPr>
            <w:r>
              <w:t>Java Servlet Page</w:t>
            </w:r>
          </w:p>
        </w:tc>
      </w:tr>
      <w:tr w:rsidR="00885780" w14:paraId="3E1D64BC" w14:textId="77777777" w:rsidTr="0091459F">
        <w:tc>
          <w:tcPr>
            <w:tcW w:w="1885" w:type="dxa"/>
          </w:tcPr>
          <w:p w14:paraId="5D8B3FFB" w14:textId="32A9AA80" w:rsidR="00885780" w:rsidRDefault="00885780" w:rsidP="00991D06">
            <w:pPr>
              <w:pStyle w:val="TableText"/>
            </w:pPr>
            <w:r>
              <w:t>MHC</w:t>
            </w:r>
          </w:p>
        </w:tc>
        <w:tc>
          <w:tcPr>
            <w:tcW w:w="7465" w:type="dxa"/>
          </w:tcPr>
          <w:p w14:paraId="42226F87" w14:textId="1A47EF71" w:rsidR="00885780" w:rsidDel="00B45E91" w:rsidRDefault="00885780" w:rsidP="00991D06">
            <w:pPr>
              <w:pStyle w:val="TableText"/>
            </w:pPr>
            <w:r>
              <w:t>Mental Health Counter</w:t>
            </w:r>
          </w:p>
        </w:tc>
      </w:tr>
      <w:tr w:rsidR="00991D06" w14:paraId="34B007A0" w14:textId="77777777" w:rsidTr="0091459F">
        <w:tc>
          <w:tcPr>
            <w:tcW w:w="1885" w:type="dxa"/>
          </w:tcPr>
          <w:p w14:paraId="199091C4" w14:textId="51EBE67D" w:rsidR="00991D06" w:rsidRDefault="00991D06" w:rsidP="00991D06">
            <w:pPr>
              <w:pStyle w:val="TableText"/>
            </w:pPr>
            <w:r>
              <w:t>MVP</w:t>
            </w:r>
          </w:p>
        </w:tc>
        <w:tc>
          <w:tcPr>
            <w:tcW w:w="7465" w:type="dxa"/>
          </w:tcPr>
          <w:p w14:paraId="5A34BFD4" w14:textId="7B5FAF70" w:rsidR="00991D06" w:rsidRDefault="00991D06" w:rsidP="00991D06">
            <w:pPr>
              <w:pStyle w:val="TableText"/>
            </w:pPr>
            <w:del w:id="6887" w:author="Author">
              <w:r w:rsidDel="00B45E91">
                <w:delText>Upgrade</w:delText>
              </w:r>
            </w:del>
            <w:ins w:id="6888" w:author="Author">
              <w:r>
                <w:t>Minimal Viable Product</w:t>
              </w:r>
            </w:ins>
          </w:p>
        </w:tc>
      </w:tr>
      <w:tr w:rsidR="00BC6B42" w14:paraId="1BFAC94E" w14:textId="77777777" w:rsidTr="0091459F">
        <w:tc>
          <w:tcPr>
            <w:tcW w:w="1885" w:type="dxa"/>
          </w:tcPr>
          <w:p w14:paraId="0AF4B79B" w14:textId="77777777" w:rsidR="00BC6B42" w:rsidRPr="004A07BD" w:rsidRDefault="00BC6B42" w:rsidP="00E57A01">
            <w:pPr>
              <w:pStyle w:val="TableText"/>
            </w:pPr>
            <w:r w:rsidRPr="009A5568">
              <w:rPr>
                <w:szCs w:val="24"/>
              </w:rPr>
              <w:t>NPI</w:t>
            </w:r>
          </w:p>
        </w:tc>
        <w:tc>
          <w:tcPr>
            <w:tcW w:w="7465" w:type="dxa"/>
          </w:tcPr>
          <w:p w14:paraId="693471B3" w14:textId="4D394534" w:rsidR="00BC6B42" w:rsidRDefault="00BC6B42" w:rsidP="00E57A01">
            <w:pPr>
              <w:pStyle w:val="TableText"/>
            </w:pPr>
            <w:r w:rsidRPr="009A5568">
              <w:rPr>
                <w:szCs w:val="24"/>
              </w:rPr>
              <w:t>National Provider</w:t>
            </w:r>
            <w:r w:rsidR="008D7F99">
              <w:rPr>
                <w:szCs w:val="24"/>
              </w:rPr>
              <w:t xml:space="preserve"> Identifier</w:t>
            </w:r>
          </w:p>
        </w:tc>
      </w:tr>
      <w:tr w:rsidR="00BC6B42" w14:paraId="04AAD6C9" w14:textId="77777777" w:rsidTr="0091459F">
        <w:tc>
          <w:tcPr>
            <w:tcW w:w="1885" w:type="dxa"/>
          </w:tcPr>
          <w:p w14:paraId="7F0970AD" w14:textId="77777777" w:rsidR="00BC6B42" w:rsidRPr="004F39A2" w:rsidRDefault="00BC6B42" w:rsidP="00E57A01">
            <w:pPr>
              <w:pStyle w:val="TableText"/>
            </w:pPr>
            <w:r w:rsidRPr="004F39A2">
              <w:lastRenderedPageBreak/>
              <w:t>OCC</w:t>
            </w:r>
          </w:p>
        </w:tc>
        <w:tc>
          <w:tcPr>
            <w:tcW w:w="7465" w:type="dxa"/>
          </w:tcPr>
          <w:p w14:paraId="283497A8" w14:textId="77777777" w:rsidR="00BC6B42" w:rsidRDefault="00BC6B42" w:rsidP="00E57A01">
            <w:pPr>
              <w:pStyle w:val="TableText"/>
              <w:rPr>
                <w:b/>
              </w:rPr>
            </w:pPr>
            <w:r>
              <w:t>Office of Community Care – Formerly known as the HAC (Health Administration Center), the Office of Community Care handles VA and non-VA healthcare claims for VHA community care programs</w:t>
            </w:r>
          </w:p>
        </w:tc>
      </w:tr>
      <w:tr w:rsidR="00885780" w14:paraId="5F11FEED" w14:textId="77777777" w:rsidTr="0091459F">
        <w:tc>
          <w:tcPr>
            <w:tcW w:w="1885" w:type="dxa"/>
          </w:tcPr>
          <w:p w14:paraId="31F0F854" w14:textId="0EB4F0B9" w:rsidR="00885780" w:rsidRDefault="00885780" w:rsidP="00E57A01">
            <w:pPr>
              <w:pStyle w:val="TableText"/>
            </w:pPr>
            <w:r>
              <w:t>OHI</w:t>
            </w:r>
          </w:p>
        </w:tc>
        <w:tc>
          <w:tcPr>
            <w:tcW w:w="7465" w:type="dxa"/>
          </w:tcPr>
          <w:p w14:paraId="04738716" w14:textId="6D3DEFD5" w:rsidR="00885780" w:rsidRDefault="00885780" w:rsidP="00E57A01">
            <w:pPr>
              <w:pStyle w:val="TableText"/>
            </w:pPr>
            <w:r>
              <w:t>Other Health Information</w:t>
            </w:r>
          </w:p>
        </w:tc>
      </w:tr>
      <w:tr w:rsidR="00D93890" w14:paraId="2BE04035" w14:textId="77777777" w:rsidTr="0091459F">
        <w:tc>
          <w:tcPr>
            <w:tcW w:w="1885" w:type="dxa"/>
          </w:tcPr>
          <w:p w14:paraId="7A8BEE4C" w14:textId="172D71C3" w:rsidR="00D93890" w:rsidRPr="004F39A2" w:rsidRDefault="00D93890" w:rsidP="00E57A01">
            <w:pPr>
              <w:pStyle w:val="TableText"/>
            </w:pPr>
            <w:ins w:id="6889" w:author="Author">
              <w:r>
                <w:t>PCN</w:t>
              </w:r>
            </w:ins>
          </w:p>
        </w:tc>
        <w:tc>
          <w:tcPr>
            <w:tcW w:w="7465" w:type="dxa"/>
          </w:tcPr>
          <w:p w14:paraId="6541E44D" w14:textId="67BD023D" w:rsidR="00D93890" w:rsidRDefault="00D93890" w:rsidP="00E57A01">
            <w:pPr>
              <w:pStyle w:val="TableText"/>
            </w:pPr>
            <w:r>
              <w:t>P</w:t>
            </w:r>
            <w:ins w:id="6890" w:author="Author">
              <w:r>
                <w:t xml:space="preserve">atient </w:t>
              </w:r>
            </w:ins>
            <w:r>
              <w:t>C</w:t>
            </w:r>
            <w:ins w:id="6891" w:author="Author">
              <w:r>
                <w:t xml:space="preserve">ontrol </w:t>
              </w:r>
            </w:ins>
            <w:r>
              <w:t>N</w:t>
            </w:r>
            <w:ins w:id="6892" w:author="Author">
              <w:r>
                <w:t>umber</w:t>
              </w:r>
            </w:ins>
          </w:p>
        </w:tc>
      </w:tr>
      <w:tr w:rsidR="00BC6B42" w14:paraId="24A87EF3" w14:textId="77777777" w:rsidTr="0091459F">
        <w:tc>
          <w:tcPr>
            <w:tcW w:w="1885" w:type="dxa"/>
          </w:tcPr>
          <w:p w14:paraId="28FE8CD3" w14:textId="77777777" w:rsidR="00BC6B42" w:rsidRPr="004F39A2" w:rsidRDefault="00BC6B42" w:rsidP="00E57A01">
            <w:pPr>
              <w:pStyle w:val="TableText"/>
            </w:pPr>
            <w:r w:rsidRPr="004F39A2">
              <w:t>PCSI</w:t>
            </w:r>
          </w:p>
        </w:tc>
        <w:tc>
          <w:tcPr>
            <w:tcW w:w="7465" w:type="dxa"/>
          </w:tcPr>
          <w:p w14:paraId="486D5025" w14:textId="77777777" w:rsidR="00BC6B42" w:rsidRDefault="00BC6B42" w:rsidP="00E57A01">
            <w:pPr>
              <w:pStyle w:val="TableText"/>
              <w:rPr>
                <w:b/>
              </w:rPr>
            </w:pPr>
            <w:r w:rsidRPr="00C37BD6">
              <w:t xml:space="preserve">Purchased Care System Integrity </w:t>
            </w:r>
            <w:r>
              <w:t>– The project requiring the redesign of FPPS to utilize TRM compliant architecture</w:t>
            </w:r>
          </w:p>
        </w:tc>
      </w:tr>
      <w:tr w:rsidR="00BC4144" w14:paraId="21FF6CE2" w14:textId="77777777" w:rsidTr="0091459F">
        <w:tc>
          <w:tcPr>
            <w:tcW w:w="1885" w:type="dxa"/>
          </w:tcPr>
          <w:p w14:paraId="15A2C161" w14:textId="02AC1CEE" w:rsidR="00BC4144" w:rsidRPr="004F39A2" w:rsidRDefault="00BC4144" w:rsidP="00E57A01">
            <w:pPr>
              <w:pStyle w:val="TableText"/>
            </w:pPr>
            <w:r w:rsidRPr="00BC4144">
              <w:t>PDF</w:t>
            </w:r>
          </w:p>
        </w:tc>
        <w:tc>
          <w:tcPr>
            <w:tcW w:w="7465" w:type="dxa"/>
          </w:tcPr>
          <w:p w14:paraId="1FE1517A" w14:textId="759233AE" w:rsidR="00BC4144" w:rsidRPr="00C37BD6" w:rsidRDefault="00BC4144" w:rsidP="00E57A01">
            <w:pPr>
              <w:pStyle w:val="TableText"/>
            </w:pPr>
            <w:r w:rsidRPr="00BC4144">
              <w:t>Portable Document Format</w:t>
            </w:r>
          </w:p>
        </w:tc>
      </w:tr>
      <w:tr w:rsidR="00885780" w14:paraId="4948797C" w14:textId="77777777" w:rsidTr="0091459F">
        <w:tc>
          <w:tcPr>
            <w:tcW w:w="1885" w:type="dxa"/>
          </w:tcPr>
          <w:p w14:paraId="1941DF48" w14:textId="71D76983" w:rsidR="00885780" w:rsidRPr="00FD5573" w:rsidRDefault="00885780" w:rsidP="00E57A01">
            <w:pPr>
              <w:pStyle w:val="TableText"/>
            </w:pPr>
            <w:r>
              <w:t>PII</w:t>
            </w:r>
          </w:p>
        </w:tc>
        <w:tc>
          <w:tcPr>
            <w:tcW w:w="7465" w:type="dxa"/>
          </w:tcPr>
          <w:p w14:paraId="0F1F929E" w14:textId="240A174C" w:rsidR="00885780" w:rsidRPr="00FD5573" w:rsidRDefault="00885780" w:rsidP="00E57A01">
            <w:pPr>
              <w:pStyle w:val="TableText"/>
            </w:pPr>
            <w:r>
              <w:t>Personal Identifier Information</w:t>
            </w:r>
          </w:p>
        </w:tc>
      </w:tr>
      <w:tr w:rsidR="00FD5573" w14:paraId="07FE9BB7" w14:textId="77777777" w:rsidTr="0091459F">
        <w:tc>
          <w:tcPr>
            <w:tcW w:w="1885" w:type="dxa"/>
          </w:tcPr>
          <w:p w14:paraId="0990D65E" w14:textId="255763AC" w:rsidR="00FD5573" w:rsidRPr="004F39A2" w:rsidRDefault="00FD5573" w:rsidP="00E57A01">
            <w:pPr>
              <w:pStyle w:val="TableText"/>
            </w:pPr>
            <w:r w:rsidRPr="00FD5573">
              <w:t>PIV</w:t>
            </w:r>
          </w:p>
        </w:tc>
        <w:tc>
          <w:tcPr>
            <w:tcW w:w="7465" w:type="dxa"/>
          </w:tcPr>
          <w:p w14:paraId="147C84C8" w14:textId="1FBEC06B" w:rsidR="00FD5573" w:rsidRPr="00C37BD6" w:rsidRDefault="00FD5573" w:rsidP="00E57A01">
            <w:pPr>
              <w:pStyle w:val="TableText"/>
            </w:pPr>
            <w:r w:rsidRPr="00FD5573">
              <w:t>Personal Identity Verification</w:t>
            </w:r>
          </w:p>
        </w:tc>
      </w:tr>
      <w:tr w:rsidR="00885780" w14:paraId="223F3277" w14:textId="77777777" w:rsidTr="0091459F">
        <w:tc>
          <w:tcPr>
            <w:tcW w:w="1885" w:type="dxa"/>
          </w:tcPr>
          <w:p w14:paraId="46E51F68" w14:textId="22728E2A" w:rsidR="00885780" w:rsidRPr="00B54FCC" w:rsidRDefault="00885780" w:rsidP="00B54FCC">
            <w:pPr>
              <w:pStyle w:val="TableText"/>
            </w:pPr>
            <w:r>
              <w:t>PMO</w:t>
            </w:r>
          </w:p>
        </w:tc>
        <w:tc>
          <w:tcPr>
            <w:tcW w:w="7465" w:type="dxa"/>
          </w:tcPr>
          <w:p w14:paraId="5EF2C367" w14:textId="3986802C" w:rsidR="00885780" w:rsidRPr="00B54FCC" w:rsidRDefault="00885780" w:rsidP="00B54FCC">
            <w:pPr>
              <w:pStyle w:val="TableText"/>
            </w:pPr>
            <w:r>
              <w:t>Program Management Office</w:t>
            </w:r>
          </w:p>
        </w:tc>
      </w:tr>
      <w:tr w:rsidR="00885780" w14:paraId="4FA3754A" w14:textId="77777777" w:rsidTr="0091459F">
        <w:tc>
          <w:tcPr>
            <w:tcW w:w="1885" w:type="dxa"/>
          </w:tcPr>
          <w:p w14:paraId="2917F442" w14:textId="74BAA649" w:rsidR="00885780" w:rsidRPr="00B54FCC" w:rsidRDefault="00885780" w:rsidP="00B54FCC">
            <w:pPr>
              <w:pStyle w:val="TableText"/>
            </w:pPr>
            <w:r>
              <w:t>RPC</w:t>
            </w:r>
          </w:p>
        </w:tc>
        <w:tc>
          <w:tcPr>
            <w:tcW w:w="7465" w:type="dxa"/>
          </w:tcPr>
          <w:p w14:paraId="170255D4" w14:textId="5D533CC5" w:rsidR="00885780" w:rsidRPr="00B54FCC" w:rsidRDefault="00885780" w:rsidP="00B54FCC">
            <w:pPr>
              <w:pStyle w:val="TableText"/>
            </w:pPr>
            <w:r>
              <w:t>Remote Procedure Call</w:t>
            </w:r>
          </w:p>
        </w:tc>
      </w:tr>
      <w:tr w:rsidR="00885780" w14:paraId="43E6BBBD" w14:textId="77777777" w:rsidTr="0091459F">
        <w:tc>
          <w:tcPr>
            <w:tcW w:w="1885" w:type="dxa"/>
          </w:tcPr>
          <w:p w14:paraId="7E3CF9C8" w14:textId="4CDE13B8" w:rsidR="00885780" w:rsidRPr="00B54FCC" w:rsidRDefault="00885780" w:rsidP="00B54FCC">
            <w:pPr>
              <w:pStyle w:val="TableText"/>
            </w:pPr>
            <w:proofErr w:type="spellStart"/>
            <w:r>
              <w:t>SAFe</w:t>
            </w:r>
            <w:proofErr w:type="spellEnd"/>
          </w:p>
        </w:tc>
        <w:tc>
          <w:tcPr>
            <w:tcW w:w="7465" w:type="dxa"/>
          </w:tcPr>
          <w:p w14:paraId="044771D5" w14:textId="6B27FEAD" w:rsidR="00885780" w:rsidRPr="00B54FCC" w:rsidRDefault="00885780" w:rsidP="00B54FCC">
            <w:pPr>
              <w:pStyle w:val="TableText"/>
            </w:pPr>
            <w:r>
              <w:t>Scaled Agile Framework</w:t>
            </w:r>
          </w:p>
        </w:tc>
      </w:tr>
      <w:tr w:rsidR="00B54FCC" w14:paraId="22A6F05A" w14:textId="77777777" w:rsidTr="0091459F">
        <w:tc>
          <w:tcPr>
            <w:tcW w:w="1885" w:type="dxa"/>
          </w:tcPr>
          <w:p w14:paraId="64FB0262" w14:textId="70A92149" w:rsidR="00B54FCC" w:rsidRPr="00B54FCC" w:rsidRDefault="00B54FCC" w:rsidP="00B54FCC">
            <w:pPr>
              <w:pStyle w:val="TableText"/>
            </w:pPr>
            <w:r w:rsidRPr="00B54FCC">
              <w:t>SSN</w:t>
            </w:r>
          </w:p>
        </w:tc>
        <w:tc>
          <w:tcPr>
            <w:tcW w:w="7465" w:type="dxa"/>
          </w:tcPr>
          <w:p w14:paraId="0C9747B7" w14:textId="286F2884" w:rsidR="00B54FCC" w:rsidRPr="00B54FCC" w:rsidRDefault="00B54FCC" w:rsidP="00B54FCC">
            <w:pPr>
              <w:pStyle w:val="TableText"/>
            </w:pPr>
            <w:r w:rsidRPr="00B54FCC">
              <w:t>Social Security Number</w:t>
            </w:r>
          </w:p>
        </w:tc>
      </w:tr>
      <w:tr w:rsidR="00885780" w14:paraId="5ADCA708" w14:textId="77777777" w:rsidTr="0091459F">
        <w:tc>
          <w:tcPr>
            <w:tcW w:w="1885" w:type="dxa"/>
          </w:tcPr>
          <w:p w14:paraId="7A2B0225" w14:textId="60F9D97E" w:rsidR="00885780" w:rsidRDefault="00885780" w:rsidP="00E57A01">
            <w:pPr>
              <w:pStyle w:val="TableText"/>
            </w:pPr>
            <w:r>
              <w:t>SW</w:t>
            </w:r>
          </w:p>
        </w:tc>
        <w:tc>
          <w:tcPr>
            <w:tcW w:w="7465" w:type="dxa"/>
          </w:tcPr>
          <w:p w14:paraId="5EFE3FA6" w14:textId="4A2205BB" w:rsidR="00885780" w:rsidRPr="0077505A" w:rsidRDefault="00885780" w:rsidP="00E57A01">
            <w:pPr>
              <w:pStyle w:val="TableText"/>
            </w:pPr>
            <w:r>
              <w:t>Software</w:t>
            </w:r>
          </w:p>
        </w:tc>
      </w:tr>
      <w:tr w:rsidR="0077505A" w14:paraId="6ABE36AB" w14:textId="77777777" w:rsidTr="0091459F">
        <w:tc>
          <w:tcPr>
            <w:tcW w:w="1885" w:type="dxa"/>
          </w:tcPr>
          <w:p w14:paraId="353FD963" w14:textId="77630B3F" w:rsidR="0077505A" w:rsidRPr="004F39A2" w:rsidRDefault="0077505A" w:rsidP="00E57A01">
            <w:pPr>
              <w:pStyle w:val="TableText"/>
            </w:pPr>
            <w:r>
              <w:t>TAS</w:t>
            </w:r>
          </w:p>
        </w:tc>
        <w:tc>
          <w:tcPr>
            <w:tcW w:w="7465" w:type="dxa"/>
          </w:tcPr>
          <w:p w14:paraId="6D838CD2" w14:textId="5BC7C0CE" w:rsidR="0077505A" w:rsidRPr="00C37BD6" w:rsidRDefault="0077505A" w:rsidP="00E57A01">
            <w:pPr>
              <w:pStyle w:val="TableText"/>
            </w:pPr>
            <w:r w:rsidRPr="0077505A">
              <w:t>Transactions Application Suite</w:t>
            </w:r>
          </w:p>
        </w:tc>
      </w:tr>
      <w:tr w:rsidR="00BC6B42" w14:paraId="5CE43050" w14:textId="77777777" w:rsidTr="0091459F">
        <w:tc>
          <w:tcPr>
            <w:tcW w:w="1885" w:type="dxa"/>
          </w:tcPr>
          <w:p w14:paraId="6F1AEC24" w14:textId="77777777" w:rsidR="00BC6B42" w:rsidRDefault="00BC6B42" w:rsidP="00E57A01">
            <w:pPr>
              <w:pStyle w:val="TableText"/>
            </w:pPr>
            <w:r w:rsidRPr="009A5568">
              <w:t>TIN</w:t>
            </w:r>
          </w:p>
        </w:tc>
        <w:tc>
          <w:tcPr>
            <w:tcW w:w="7465" w:type="dxa"/>
          </w:tcPr>
          <w:p w14:paraId="76E2264C" w14:textId="77777777" w:rsidR="00BC6B42" w:rsidRPr="00277C39" w:rsidRDefault="00BC6B42" w:rsidP="00E57A01">
            <w:pPr>
              <w:pStyle w:val="TableText"/>
            </w:pPr>
            <w:r>
              <w:t>T</w:t>
            </w:r>
            <w:r w:rsidRPr="004F39A2">
              <w:t xml:space="preserve">ax </w:t>
            </w:r>
            <w:r>
              <w:t>I</w:t>
            </w:r>
            <w:r w:rsidRPr="004F39A2">
              <w:t xml:space="preserve">dentification </w:t>
            </w:r>
            <w:r>
              <w:t>N</w:t>
            </w:r>
            <w:r w:rsidRPr="004F39A2">
              <w:t>umber</w:t>
            </w:r>
          </w:p>
        </w:tc>
      </w:tr>
      <w:tr w:rsidR="00BC6B42" w14:paraId="684CDA7F" w14:textId="77777777" w:rsidTr="0091459F">
        <w:tc>
          <w:tcPr>
            <w:tcW w:w="1885" w:type="dxa"/>
          </w:tcPr>
          <w:p w14:paraId="391E4CE6" w14:textId="77777777" w:rsidR="00BC6B42" w:rsidRPr="00983724" w:rsidRDefault="00BC6B42" w:rsidP="00E57A01">
            <w:pPr>
              <w:pStyle w:val="TableText"/>
            </w:pPr>
            <w:r>
              <w:t>TRM</w:t>
            </w:r>
          </w:p>
        </w:tc>
        <w:tc>
          <w:tcPr>
            <w:tcW w:w="7465" w:type="dxa"/>
          </w:tcPr>
          <w:p w14:paraId="5A78D33E" w14:textId="77777777" w:rsidR="00BC6B42" w:rsidRPr="00983724" w:rsidRDefault="00BC6B42" w:rsidP="00E57A01">
            <w:pPr>
              <w:pStyle w:val="TableText"/>
            </w:pPr>
            <w:r>
              <w:t xml:space="preserve">Technical Reference Manual </w:t>
            </w:r>
          </w:p>
        </w:tc>
      </w:tr>
      <w:tr w:rsidR="00BC6B42" w14:paraId="726C255F" w14:textId="77777777" w:rsidTr="0091459F">
        <w:tc>
          <w:tcPr>
            <w:tcW w:w="1885" w:type="dxa"/>
          </w:tcPr>
          <w:p w14:paraId="67672655" w14:textId="77777777" w:rsidR="00BC6B42" w:rsidRDefault="00BC6B42" w:rsidP="00E57A01">
            <w:pPr>
              <w:pStyle w:val="TableText"/>
            </w:pPr>
            <w:r w:rsidRPr="004F39A2">
              <w:rPr>
                <w:szCs w:val="24"/>
              </w:rPr>
              <w:t>TRN</w:t>
            </w:r>
          </w:p>
        </w:tc>
        <w:tc>
          <w:tcPr>
            <w:tcW w:w="7465" w:type="dxa"/>
          </w:tcPr>
          <w:p w14:paraId="7B366FCE" w14:textId="77777777" w:rsidR="00BC6B42" w:rsidRDefault="00BC6B42" w:rsidP="00E57A01">
            <w:pPr>
              <w:pStyle w:val="TableText"/>
            </w:pPr>
            <w:r w:rsidRPr="004F39A2">
              <w:rPr>
                <w:szCs w:val="24"/>
              </w:rPr>
              <w:t>Transaction Reference Number</w:t>
            </w:r>
          </w:p>
        </w:tc>
      </w:tr>
      <w:tr w:rsidR="00885780" w14:paraId="35758EE7" w14:textId="77777777" w:rsidTr="0091459F">
        <w:tc>
          <w:tcPr>
            <w:tcW w:w="1885" w:type="dxa"/>
          </w:tcPr>
          <w:p w14:paraId="159218FD" w14:textId="39F896E3" w:rsidR="00885780" w:rsidRPr="00254036" w:rsidRDefault="00885780" w:rsidP="00254036">
            <w:pPr>
              <w:pStyle w:val="TableText"/>
            </w:pPr>
            <w:r>
              <w:t>UI</w:t>
            </w:r>
          </w:p>
        </w:tc>
        <w:tc>
          <w:tcPr>
            <w:tcW w:w="7465" w:type="dxa"/>
          </w:tcPr>
          <w:p w14:paraId="20D5644D" w14:textId="0C2528A5" w:rsidR="00885780" w:rsidRPr="00254036" w:rsidRDefault="00885780" w:rsidP="00254036">
            <w:pPr>
              <w:pStyle w:val="TableText"/>
            </w:pPr>
            <w:r>
              <w:t>User Interface</w:t>
            </w:r>
          </w:p>
        </w:tc>
      </w:tr>
      <w:tr w:rsidR="00254036" w14:paraId="10F0436C" w14:textId="77777777" w:rsidTr="0091459F">
        <w:tc>
          <w:tcPr>
            <w:tcW w:w="1885" w:type="dxa"/>
          </w:tcPr>
          <w:p w14:paraId="2CB7FEA8" w14:textId="1CE1BC94" w:rsidR="00254036" w:rsidRPr="00254036" w:rsidRDefault="00254036" w:rsidP="00254036">
            <w:pPr>
              <w:pStyle w:val="TableText"/>
            </w:pPr>
            <w:r w:rsidRPr="00254036">
              <w:t>URL</w:t>
            </w:r>
          </w:p>
        </w:tc>
        <w:tc>
          <w:tcPr>
            <w:tcW w:w="7465" w:type="dxa"/>
          </w:tcPr>
          <w:p w14:paraId="29B146A7" w14:textId="1B0C43B9" w:rsidR="00254036" w:rsidRPr="00254036" w:rsidRDefault="00254036" w:rsidP="00254036">
            <w:pPr>
              <w:pStyle w:val="TableText"/>
            </w:pPr>
            <w:r w:rsidRPr="00254036">
              <w:t>Uniform Resource Locator</w:t>
            </w:r>
          </w:p>
        </w:tc>
      </w:tr>
      <w:tr w:rsidR="00254036" w14:paraId="7ECEC72D" w14:textId="77777777" w:rsidTr="0091459F">
        <w:tc>
          <w:tcPr>
            <w:tcW w:w="1885" w:type="dxa"/>
          </w:tcPr>
          <w:p w14:paraId="39E2B150" w14:textId="77777777" w:rsidR="00254036" w:rsidRPr="004F39A2" w:rsidRDefault="00254036" w:rsidP="00254036">
            <w:pPr>
              <w:pStyle w:val="TableText"/>
            </w:pPr>
            <w:r w:rsidRPr="004F39A2">
              <w:t>VA</w:t>
            </w:r>
          </w:p>
        </w:tc>
        <w:tc>
          <w:tcPr>
            <w:tcW w:w="7465" w:type="dxa"/>
          </w:tcPr>
          <w:p w14:paraId="48B91105" w14:textId="77777777" w:rsidR="00254036" w:rsidRPr="004F39A2" w:rsidRDefault="00254036" w:rsidP="00254036">
            <w:pPr>
              <w:pStyle w:val="TableText"/>
            </w:pPr>
            <w:r w:rsidRPr="004F39A2">
              <w:t>Department of Veterans Affairs</w:t>
            </w:r>
          </w:p>
        </w:tc>
      </w:tr>
      <w:tr w:rsidR="00885780" w14:paraId="0171EDA5" w14:textId="77777777" w:rsidTr="0091459F">
        <w:tc>
          <w:tcPr>
            <w:tcW w:w="1885" w:type="dxa"/>
          </w:tcPr>
          <w:p w14:paraId="4F2A7BAC" w14:textId="421DC5A5" w:rsidR="00885780" w:rsidRDefault="00885780" w:rsidP="00254036">
            <w:pPr>
              <w:pStyle w:val="TableText"/>
            </w:pPr>
            <w:r>
              <w:t>VAMC</w:t>
            </w:r>
          </w:p>
        </w:tc>
        <w:tc>
          <w:tcPr>
            <w:tcW w:w="7465" w:type="dxa"/>
          </w:tcPr>
          <w:p w14:paraId="2BD76607" w14:textId="66264DBB" w:rsidR="00885780" w:rsidRPr="0081116F" w:rsidRDefault="00885780" w:rsidP="00254036">
            <w:pPr>
              <w:pStyle w:val="TableText"/>
              <w:rPr>
                <w:szCs w:val="24"/>
              </w:rPr>
            </w:pPr>
            <w:r>
              <w:rPr>
                <w:szCs w:val="24"/>
              </w:rPr>
              <w:t>VA Medical Center</w:t>
            </w:r>
          </w:p>
        </w:tc>
      </w:tr>
      <w:tr w:rsidR="00254036" w14:paraId="0D868D89" w14:textId="77777777" w:rsidTr="0091459F">
        <w:tc>
          <w:tcPr>
            <w:tcW w:w="1885" w:type="dxa"/>
          </w:tcPr>
          <w:p w14:paraId="589405E5" w14:textId="0B783AF1" w:rsidR="00254036" w:rsidRPr="004F39A2" w:rsidRDefault="00254036" w:rsidP="00254036">
            <w:pPr>
              <w:pStyle w:val="TableText"/>
            </w:pPr>
            <w:r>
              <w:t>VIP</w:t>
            </w:r>
          </w:p>
        </w:tc>
        <w:tc>
          <w:tcPr>
            <w:tcW w:w="7465" w:type="dxa"/>
          </w:tcPr>
          <w:p w14:paraId="41B31056" w14:textId="1E4DB8FB" w:rsidR="00254036" w:rsidRPr="004F39A2" w:rsidRDefault="00254036" w:rsidP="00254036">
            <w:pPr>
              <w:pStyle w:val="TableText"/>
            </w:pPr>
            <w:r w:rsidRPr="0081116F">
              <w:rPr>
                <w:szCs w:val="24"/>
              </w:rPr>
              <w:t>Veteran-focused Integrated Process</w:t>
            </w:r>
          </w:p>
        </w:tc>
      </w:tr>
      <w:tr w:rsidR="00254036" w14:paraId="0EFB6E2D" w14:textId="77777777" w:rsidTr="0091459F">
        <w:tc>
          <w:tcPr>
            <w:tcW w:w="1885" w:type="dxa"/>
          </w:tcPr>
          <w:p w14:paraId="5DBC0BCC" w14:textId="77777777" w:rsidR="00254036" w:rsidRPr="00983724" w:rsidRDefault="00254036" w:rsidP="00254036">
            <w:pPr>
              <w:pStyle w:val="TableText"/>
            </w:pPr>
            <w:r>
              <w:t>VISN</w:t>
            </w:r>
          </w:p>
        </w:tc>
        <w:tc>
          <w:tcPr>
            <w:tcW w:w="7465" w:type="dxa"/>
          </w:tcPr>
          <w:p w14:paraId="121D7418" w14:textId="77777777" w:rsidR="00254036" w:rsidRPr="00983724" w:rsidRDefault="00254036" w:rsidP="00254036">
            <w:pPr>
              <w:pStyle w:val="TableText"/>
            </w:pPr>
            <w:r>
              <w:t>Veterans Integrated Service Network</w:t>
            </w:r>
          </w:p>
        </w:tc>
      </w:tr>
      <w:tr w:rsidR="00254036" w14:paraId="08E7071B" w14:textId="77777777" w:rsidTr="0091459F">
        <w:tc>
          <w:tcPr>
            <w:tcW w:w="1885" w:type="dxa"/>
          </w:tcPr>
          <w:p w14:paraId="5EBE6353" w14:textId="77777777" w:rsidR="00254036" w:rsidRDefault="00254036" w:rsidP="00254036">
            <w:pPr>
              <w:pStyle w:val="TableText"/>
            </w:pPr>
            <w:proofErr w:type="spellStart"/>
            <w:r>
              <w:t>VistA</w:t>
            </w:r>
            <w:proofErr w:type="spellEnd"/>
          </w:p>
        </w:tc>
        <w:tc>
          <w:tcPr>
            <w:tcW w:w="7465" w:type="dxa"/>
          </w:tcPr>
          <w:p w14:paraId="48F56315" w14:textId="77777777" w:rsidR="00254036" w:rsidRDefault="00254036" w:rsidP="00254036">
            <w:pPr>
              <w:pStyle w:val="TableText"/>
            </w:pPr>
            <w:proofErr w:type="spellStart"/>
            <w:r>
              <w:t>Veterans</w:t>
            </w:r>
            <w:proofErr w:type="spellEnd"/>
            <w:r>
              <w:t xml:space="preserve"> Health Information Systems and Technology Architecture</w:t>
            </w:r>
          </w:p>
        </w:tc>
      </w:tr>
    </w:tbl>
    <w:p w14:paraId="22084E8F" w14:textId="77777777" w:rsidR="00BC6B42" w:rsidRDefault="00BC6B42" w:rsidP="00BC6B42">
      <w:r>
        <w:br w:type="page"/>
      </w:r>
    </w:p>
    <w:p w14:paraId="33BA7CD2" w14:textId="77777777" w:rsidR="00BC6B42" w:rsidRPr="00BC6B42" w:rsidRDefault="00BC6B42" w:rsidP="00BC6B42">
      <w:pPr>
        <w:pStyle w:val="Heading1"/>
      </w:pPr>
      <w:bookmarkStart w:id="6893" w:name="_Toc47428339"/>
      <w:r w:rsidRPr="00BC6B42">
        <w:lastRenderedPageBreak/>
        <w:t>Appendix</w:t>
      </w:r>
      <w:bookmarkEnd w:id="6893"/>
    </w:p>
    <w:p w14:paraId="145358F6" w14:textId="77777777" w:rsidR="00BC6B42" w:rsidRPr="00917026" w:rsidRDefault="00BC6B42" w:rsidP="00BC6B42">
      <w:pPr>
        <w:pStyle w:val="BodyText"/>
      </w:pPr>
      <w:r>
        <w:t>This section is a stub and will be elaborated after development has completed for roles and responsibilities.</w:t>
      </w:r>
    </w:p>
    <w:p w14:paraId="3DC2DF19" w14:textId="0DA91D50" w:rsidR="00D1355D" w:rsidRPr="00BC6B42" w:rsidRDefault="00D1355D" w:rsidP="00BC6B42"/>
    <w:sectPr w:rsidR="00D1355D" w:rsidRPr="00BC6B42" w:rsidSect="004F6A99">
      <w:footerReference w:type="default" r:id="rId145"/>
      <w:pgSz w:w="12240" w:h="15840" w:code="1"/>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 w:author="Author" w:initials="A">
    <w:p w14:paraId="52815594" w14:textId="77777777" w:rsidR="009D52E5" w:rsidRDefault="009D52E5">
      <w:pPr>
        <w:pStyle w:val="CommentText"/>
      </w:pPr>
      <w:r>
        <w:rPr>
          <w:rStyle w:val="CommentReference"/>
        </w:rPr>
        <w:annotationRef/>
      </w:r>
      <w:r>
        <w:t>Is this still CCSE?</w:t>
      </w:r>
    </w:p>
    <w:p w14:paraId="7B09CB89" w14:textId="4DD72A5F" w:rsidR="009D52E5" w:rsidRDefault="009D52E5">
      <w:pPr>
        <w:pStyle w:val="CommentText"/>
      </w:pPr>
    </w:p>
  </w:comment>
  <w:comment w:id="26" w:author="Author" w:initials="A">
    <w:p w14:paraId="15661D9C" w14:textId="77777777" w:rsidR="009D52E5" w:rsidRDefault="009D52E5">
      <w:pPr>
        <w:pStyle w:val="CommentText"/>
      </w:pPr>
      <w:r>
        <w:rPr>
          <w:rStyle w:val="CommentReference"/>
        </w:rPr>
        <w:annotationRef/>
      </w:r>
      <w:r>
        <w:t>Do we need this section?</w:t>
      </w:r>
    </w:p>
    <w:p w14:paraId="46BCEB27" w14:textId="0589E014" w:rsidR="009D52E5" w:rsidRDefault="009D52E5">
      <w:pPr>
        <w:pStyle w:val="CommentText"/>
      </w:pPr>
    </w:p>
  </w:comment>
  <w:comment w:id="278" w:author="Author" w:initials="A">
    <w:p w14:paraId="677D6280" w14:textId="71DAF9D6" w:rsidR="009D52E5" w:rsidRDefault="009D52E5">
      <w:pPr>
        <w:pStyle w:val="CommentText"/>
      </w:pPr>
      <w:r>
        <w:rPr>
          <w:rStyle w:val="CommentReference"/>
        </w:rPr>
        <w:annotationRef/>
      </w:r>
      <w:r>
        <w:t>Is this still correct? – Natalie. Do we need this disclaimer section in here, is it relevant?</w:t>
      </w:r>
    </w:p>
  </w:comment>
  <w:comment w:id="295" w:author="Author" w:initials="A">
    <w:p w14:paraId="434151B0" w14:textId="42291A54" w:rsidR="009D52E5" w:rsidRDefault="009D52E5">
      <w:pPr>
        <w:pStyle w:val="CommentText"/>
      </w:pPr>
      <w:r>
        <w:rPr>
          <w:rStyle w:val="CommentReference"/>
        </w:rPr>
        <w:annotationRef/>
      </w:r>
      <w:r>
        <w:t>@</w:t>
      </w:r>
      <w:proofErr w:type="spellStart"/>
      <w:r>
        <w:t>chrisvanzo</w:t>
      </w:r>
      <w:proofErr w:type="spellEnd"/>
      <w:r>
        <w:t xml:space="preserve"> update bullets and add missing</w:t>
      </w:r>
    </w:p>
    <w:p w14:paraId="0DC91DF3" w14:textId="02F6705D" w:rsidR="009D52E5" w:rsidRDefault="009D52E5">
      <w:pPr>
        <w:pStyle w:val="CommentText"/>
      </w:pPr>
    </w:p>
  </w:comment>
  <w:comment w:id="297" w:author="Author" w:initials="A">
    <w:p w14:paraId="188CB515" w14:textId="77777777" w:rsidR="009D52E5" w:rsidRDefault="009D52E5">
      <w:pPr>
        <w:pStyle w:val="CommentText"/>
      </w:pPr>
      <w:r>
        <w:rPr>
          <w:rStyle w:val="CommentReference"/>
        </w:rPr>
        <w:annotationRef/>
      </w:r>
      <w:r>
        <w:t>@</w:t>
      </w:r>
      <w:proofErr w:type="spellStart"/>
      <w:r>
        <w:t>chrisvanzo</w:t>
      </w:r>
      <w:proofErr w:type="spellEnd"/>
      <w:r>
        <w:t xml:space="preserve"> update this section with Natalie. Question – Should we record how these tools work in this section?</w:t>
      </w:r>
    </w:p>
    <w:p w14:paraId="3DE3ECD8" w14:textId="2E15E205" w:rsidR="009D52E5" w:rsidRDefault="009D52E5">
      <w:pPr>
        <w:pStyle w:val="CommentText"/>
      </w:pPr>
    </w:p>
  </w:comment>
  <w:comment w:id="299" w:author="Author" w:initials="A">
    <w:p w14:paraId="690BA33E" w14:textId="7D06A138" w:rsidR="009D52E5" w:rsidRDefault="009D52E5">
      <w:pPr>
        <w:pStyle w:val="CommentText"/>
      </w:pPr>
      <w:r>
        <w:rPr>
          <w:rStyle w:val="CommentReference"/>
        </w:rPr>
        <w:annotationRef/>
      </w:r>
      <w:r>
        <w:t>@</w:t>
      </w:r>
      <w:proofErr w:type="spellStart"/>
      <w:r>
        <w:t>chris</w:t>
      </w:r>
      <w:proofErr w:type="spellEnd"/>
      <w:r>
        <w:t xml:space="preserve"> ask Natalie if this is </w:t>
      </w:r>
      <w:proofErr w:type="gramStart"/>
      <w:r>
        <w:t>sufficient</w:t>
      </w:r>
      <w:proofErr w:type="gramEnd"/>
      <w:r>
        <w:t>? Might need answered by Mike Cordi.</w:t>
      </w:r>
    </w:p>
  </w:comment>
  <w:comment w:id="303" w:author="Author" w:initials="A">
    <w:p w14:paraId="0263DB2E" w14:textId="3B15E685" w:rsidR="009D52E5" w:rsidRDefault="009D52E5">
      <w:pPr>
        <w:pStyle w:val="CommentText"/>
      </w:pPr>
      <w:r>
        <w:rPr>
          <w:rStyle w:val="CommentReference"/>
        </w:rPr>
        <w:annotationRef/>
      </w:r>
      <w:r>
        <w:t xml:space="preserve">Ask Sharon if this is up to date and good enough? If there </w:t>
      </w:r>
      <w:proofErr w:type="gramStart"/>
      <w:r>
        <w:t>is</w:t>
      </w:r>
      <w:proofErr w:type="gramEnd"/>
      <w:r>
        <w:t xml:space="preserve"> any business rules that affect user access that she would like to mention.</w:t>
      </w:r>
    </w:p>
  </w:comment>
  <w:comment w:id="808" w:author="Author" w:initials="A">
    <w:p w14:paraId="601F7F44" w14:textId="3379166B" w:rsidR="009D52E5" w:rsidRDefault="009D52E5">
      <w:pPr>
        <w:pStyle w:val="CommentText"/>
      </w:pPr>
      <w:r>
        <w:rPr>
          <w:rStyle w:val="CommentReference"/>
        </w:rPr>
        <w:annotationRef/>
      </w:r>
      <w:r>
        <w:t>Ask Natalie if this is good enough. If anything has changed?</w:t>
      </w:r>
    </w:p>
  </w:comment>
  <w:comment w:id="813" w:author="Author" w:initials="A">
    <w:p w14:paraId="43F5D5E3" w14:textId="1AE520E0" w:rsidR="009D52E5" w:rsidRDefault="009D52E5">
      <w:pPr>
        <w:pStyle w:val="CommentText"/>
      </w:pPr>
      <w:r>
        <w:rPr>
          <w:rStyle w:val="CommentReference"/>
        </w:rPr>
        <w:annotationRef/>
      </w:r>
      <w:r>
        <w:t>Screenshot needs updated.</w:t>
      </w:r>
    </w:p>
  </w:comment>
  <w:comment w:id="820" w:author="Author" w:initials="A">
    <w:p w14:paraId="2A3225FF" w14:textId="774BA330" w:rsidR="009D52E5" w:rsidRDefault="009D52E5">
      <w:pPr>
        <w:pStyle w:val="CommentText"/>
      </w:pPr>
      <w:r>
        <w:rPr>
          <w:rStyle w:val="CommentReference"/>
        </w:rPr>
        <w:annotationRef/>
      </w:r>
      <w:r>
        <w:t xml:space="preserve">Chris will update this section and add a screenshot and cleanup </w:t>
      </w:r>
      <w:proofErr w:type="spellStart"/>
      <w:r>
        <w:t>verbage</w:t>
      </w:r>
      <w:proofErr w:type="spellEnd"/>
    </w:p>
  </w:comment>
  <w:comment w:id="844" w:author="Author" w:initials="A">
    <w:p w14:paraId="42781E24" w14:textId="15292A2A" w:rsidR="009D52E5" w:rsidRDefault="009D52E5">
      <w:pPr>
        <w:pStyle w:val="CommentText"/>
      </w:pPr>
      <w:r>
        <w:rPr>
          <w:rStyle w:val="CommentReference"/>
        </w:rPr>
        <w:annotationRef/>
      </w:r>
    </w:p>
  </w:comment>
  <w:comment w:id="909" w:author="Author" w:initials="A">
    <w:p w14:paraId="33EE8AC6" w14:textId="49965EA8" w:rsidR="009D52E5" w:rsidRDefault="009D52E5">
      <w:pPr>
        <w:pStyle w:val="CommentText"/>
      </w:pPr>
      <w:r>
        <w:rPr>
          <w:rStyle w:val="CommentReference"/>
        </w:rPr>
        <w:annotationRef/>
      </w:r>
      <w:r>
        <w:t xml:space="preserve">Add missing page in tools – including diagnosis code lookup. Review all sections and update for MVP changes. </w:t>
      </w:r>
    </w:p>
  </w:comment>
  <w:comment w:id="923" w:author="Author" w:initials="A">
    <w:p w14:paraId="6B55E4F5" w14:textId="34B03DC0" w:rsidR="009D52E5" w:rsidRDefault="009D52E5">
      <w:pPr>
        <w:pStyle w:val="CommentText"/>
      </w:pPr>
      <w:r>
        <w:rPr>
          <w:rStyle w:val="CommentReference"/>
        </w:rPr>
        <w:annotationRef/>
      </w:r>
      <w:r>
        <w:t>replace</w:t>
      </w:r>
    </w:p>
  </w:comment>
  <w:comment w:id="926" w:author="Author" w:initials="A">
    <w:p w14:paraId="2D19951D" w14:textId="0828DAA6" w:rsidR="009D52E5" w:rsidRDefault="009D52E5">
      <w:pPr>
        <w:pStyle w:val="CommentText"/>
      </w:pPr>
      <w:r>
        <w:rPr>
          <w:rStyle w:val="CommentReference"/>
        </w:rPr>
        <w:annotationRef/>
      </w:r>
      <w:r>
        <w:t>Needs updated as homepage has slightly updated.</w:t>
      </w:r>
    </w:p>
  </w:comment>
  <w:comment w:id="997" w:author="Author" w:initials="A">
    <w:p w14:paraId="27836BA2" w14:textId="172A6FAC" w:rsidR="009D52E5" w:rsidRDefault="009D52E5">
      <w:pPr>
        <w:pStyle w:val="CommentText"/>
      </w:pPr>
      <w:r>
        <w:rPr>
          <w:rStyle w:val="CommentReference"/>
        </w:rPr>
        <w:annotationRef/>
      </w:r>
      <w:r>
        <w:t>replace</w:t>
      </w:r>
    </w:p>
  </w:comment>
  <w:comment w:id="1697" w:author="Author" w:initials="A">
    <w:p w14:paraId="40D2C91A" w14:textId="5B413A87" w:rsidR="009D52E5" w:rsidRDefault="009D52E5">
      <w:pPr>
        <w:pStyle w:val="CommentText"/>
      </w:pPr>
      <w:r>
        <w:rPr>
          <w:rStyle w:val="CommentReference"/>
        </w:rPr>
        <w:annotationRef/>
      </w:r>
      <w:r>
        <w:t>replace</w:t>
      </w:r>
    </w:p>
  </w:comment>
  <w:comment w:id="1835" w:author="Author" w:initials="A">
    <w:p w14:paraId="7FCEE59C" w14:textId="01D84CED" w:rsidR="009D52E5" w:rsidRDefault="009D52E5">
      <w:pPr>
        <w:pStyle w:val="CommentText"/>
      </w:pPr>
      <w:r>
        <w:rPr>
          <w:rStyle w:val="CommentReference"/>
        </w:rPr>
        <w:annotationRef/>
      </w:r>
      <w:r>
        <w:t>replace</w:t>
      </w:r>
    </w:p>
  </w:comment>
  <w:comment w:id="1974" w:author="Author" w:initials="A">
    <w:p w14:paraId="2535F53A" w14:textId="60C652B0" w:rsidR="009D52E5" w:rsidRDefault="009D52E5">
      <w:pPr>
        <w:pStyle w:val="CommentText"/>
      </w:pPr>
      <w:r>
        <w:rPr>
          <w:rStyle w:val="CommentReference"/>
        </w:rPr>
        <w:annotationRef/>
      </w:r>
      <w:proofErr w:type="spellStart"/>
      <w:r>
        <w:t>repalce</w:t>
      </w:r>
      <w:proofErr w:type="spellEnd"/>
    </w:p>
  </w:comment>
  <w:comment w:id="1980" w:author="Author" w:initials="A">
    <w:p w14:paraId="79B559C8" w14:textId="09367682" w:rsidR="009D52E5" w:rsidRDefault="009D52E5">
      <w:pPr>
        <w:pStyle w:val="CommentText"/>
      </w:pPr>
      <w:r>
        <w:rPr>
          <w:rStyle w:val="CommentReference"/>
        </w:rPr>
        <w:annotationRef/>
      </w:r>
      <w:r>
        <w:t>replace</w:t>
      </w:r>
    </w:p>
  </w:comment>
  <w:comment w:id="1996" w:author="Author" w:initials="A">
    <w:p w14:paraId="1E43CE72" w14:textId="77777777" w:rsidR="009D52E5" w:rsidRDefault="009D52E5">
      <w:pPr>
        <w:pStyle w:val="CommentText"/>
      </w:pPr>
      <w:r>
        <w:rPr>
          <w:rStyle w:val="CommentReference"/>
        </w:rPr>
        <w:annotationRef/>
      </w:r>
      <w:r>
        <w:t>replace</w:t>
      </w:r>
    </w:p>
    <w:p w14:paraId="096D0104" w14:textId="5B4C6ECE" w:rsidR="009D52E5" w:rsidRDefault="009D52E5">
      <w:pPr>
        <w:pStyle w:val="CommentText"/>
      </w:pPr>
    </w:p>
  </w:comment>
  <w:comment w:id="1999" w:author="Author" w:initials="A">
    <w:p w14:paraId="2BAE25C2" w14:textId="017C34AC" w:rsidR="009D52E5" w:rsidRDefault="009D52E5">
      <w:pPr>
        <w:pStyle w:val="CommentText"/>
      </w:pPr>
      <w:r>
        <w:rPr>
          <w:rStyle w:val="CommentReference"/>
        </w:rPr>
        <w:annotationRef/>
      </w:r>
      <w:r>
        <w:rPr>
          <w:noProof/>
        </w:rPr>
        <w:t>Need to define CARC and place in the acronym table.</w:t>
      </w:r>
    </w:p>
  </w:comment>
  <w:comment w:id="2620" w:author="Author" w:initials="A">
    <w:p w14:paraId="2A53BDB0" w14:textId="700758EA" w:rsidR="009D52E5" w:rsidRDefault="009D52E5">
      <w:pPr>
        <w:pStyle w:val="CommentText"/>
      </w:pPr>
      <w:r>
        <w:rPr>
          <w:rStyle w:val="CommentReference"/>
        </w:rPr>
        <w:annotationRef/>
      </w:r>
      <w:r>
        <w:t>replace</w:t>
      </w:r>
    </w:p>
  </w:comment>
  <w:comment w:id="3280" w:author="Author" w:initials="A">
    <w:p w14:paraId="551EC698" w14:textId="32D8E3DF" w:rsidR="009D52E5" w:rsidRDefault="009D52E5">
      <w:pPr>
        <w:pStyle w:val="CommentText"/>
      </w:pPr>
      <w:r>
        <w:rPr>
          <w:rStyle w:val="CommentReference"/>
        </w:rPr>
        <w:annotationRef/>
      </w:r>
      <w:r>
        <w:t>replace</w:t>
      </w:r>
    </w:p>
  </w:comment>
  <w:comment w:id="6858" w:author="Author" w:initials="A">
    <w:p w14:paraId="6F138736" w14:textId="55B4D926" w:rsidR="009D52E5" w:rsidRDefault="009D52E5">
      <w:pPr>
        <w:pStyle w:val="CommentText"/>
      </w:pPr>
      <w:r>
        <w:rPr>
          <w:rStyle w:val="CommentReference"/>
        </w:rPr>
        <w:annotationRef/>
      </w:r>
      <w:r>
        <w:rPr>
          <w:noProof/>
        </w:rPr>
        <w:t>Incomplete description for DRG Exempt Flag</w:t>
      </w:r>
    </w:p>
  </w:comment>
  <w:comment w:id="6866" w:author="Author" w:initials="A">
    <w:p w14:paraId="28EDABE3" w14:textId="608C75EC" w:rsidR="009D52E5" w:rsidRDefault="009D52E5">
      <w:pPr>
        <w:pStyle w:val="CommentText"/>
      </w:pPr>
      <w:r>
        <w:rPr>
          <w:rStyle w:val="CommentReference"/>
        </w:rPr>
        <w:annotationRef/>
      </w:r>
      <w:r>
        <w:rPr>
          <w:noProof/>
        </w:rPr>
        <w:t>Incomplete Drug Exempt definition.</w:t>
      </w:r>
    </w:p>
  </w:comment>
  <w:comment w:id="6868" w:author="Author" w:initials="A">
    <w:p w14:paraId="48C648C7" w14:textId="66F72FB8" w:rsidR="009D52E5" w:rsidRDefault="009D52E5">
      <w:pPr>
        <w:pStyle w:val="CommentText"/>
      </w:pPr>
      <w:r>
        <w:rPr>
          <w:rStyle w:val="CommentReference"/>
        </w:rPr>
        <w:annotationRef/>
      </w:r>
      <w:r>
        <w:t>Check with Shahena or Brett of any changes to be recorded for these?</w:t>
      </w:r>
    </w:p>
  </w:comment>
  <w:comment w:id="6882" w:author="Author" w:initials="A">
    <w:p w14:paraId="28BA1F4F" w14:textId="05823357" w:rsidR="009D52E5" w:rsidRDefault="009D52E5">
      <w:pPr>
        <w:pStyle w:val="CommentText"/>
      </w:pPr>
      <w:r>
        <w:rPr>
          <w:rStyle w:val="CommentReference"/>
        </w:rPr>
        <w:annotationRef/>
      </w:r>
      <w:r>
        <w:t>Is there anything Sharon would want to add to this section? – Is there anything the developer needs to add to this?</w:t>
      </w:r>
    </w:p>
  </w:comment>
  <w:comment w:id="6885" w:author="Author" w:initials="A">
    <w:p w14:paraId="193C8BB6" w14:textId="7BDBD7CB" w:rsidR="009D52E5" w:rsidRDefault="009D52E5">
      <w:pPr>
        <w:pStyle w:val="CommentText"/>
      </w:pPr>
      <w:r>
        <w:rPr>
          <w:rStyle w:val="CommentReference"/>
        </w:rPr>
        <w:annotationRef/>
      </w:r>
      <w:r>
        <w:t xml:space="preserve">Natalie if she has an updated </w:t>
      </w:r>
      <w:proofErr w:type="spellStart"/>
      <w:r>
        <w:t>aconym</w:t>
      </w:r>
      <w:proofErr w:type="spellEnd"/>
      <w:r>
        <w:t xml:space="preserve"> list.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B09CB89" w15:done="0"/>
  <w15:commentEx w15:paraId="46BCEB27" w15:done="0"/>
  <w15:commentEx w15:paraId="677D6280" w15:done="0"/>
  <w15:commentEx w15:paraId="0DC91DF3" w15:done="0"/>
  <w15:commentEx w15:paraId="3DE3ECD8" w15:done="0"/>
  <w15:commentEx w15:paraId="690BA33E" w15:done="0"/>
  <w15:commentEx w15:paraId="0263DB2E" w15:done="0"/>
  <w15:commentEx w15:paraId="601F7F44" w15:done="0"/>
  <w15:commentEx w15:paraId="43F5D5E3" w15:done="0"/>
  <w15:commentEx w15:paraId="2A3225FF" w15:done="0"/>
  <w15:commentEx w15:paraId="42781E24" w15:done="0"/>
  <w15:commentEx w15:paraId="33EE8AC6" w15:done="0"/>
  <w15:commentEx w15:paraId="6B55E4F5" w15:done="0"/>
  <w15:commentEx w15:paraId="2D19951D" w15:done="0"/>
  <w15:commentEx w15:paraId="27836BA2" w15:done="0"/>
  <w15:commentEx w15:paraId="40D2C91A" w15:done="0"/>
  <w15:commentEx w15:paraId="7FCEE59C" w15:done="0"/>
  <w15:commentEx w15:paraId="2535F53A" w15:done="0"/>
  <w15:commentEx w15:paraId="79B559C8" w15:done="0"/>
  <w15:commentEx w15:paraId="096D0104" w15:done="0"/>
  <w15:commentEx w15:paraId="2BAE25C2" w15:done="0"/>
  <w15:commentEx w15:paraId="2A53BDB0" w15:done="0"/>
  <w15:commentEx w15:paraId="551EC698" w15:done="0"/>
  <w15:commentEx w15:paraId="6F138736" w15:done="1"/>
  <w15:commentEx w15:paraId="28EDABE3" w15:done="1"/>
  <w15:commentEx w15:paraId="48C648C7" w15:done="0"/>
  <w15:commentEx w15:paraId="28BA1F4F" w15:done="0"/>
  <w15:commentEx w15:paraId="193C8BB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B09CB89" w16cid:durableId="22CD5639"/>
  <w16cid:commentId w16cid:paraId="46BCEB27" w16cid:durableId="22CD567B"/>
  <w16cid:commentId w16cid:paraId="677D6280" w16cid:durableId="22CD573C"/>
  <w16cid:commentId w16cid:paraId="0DC91DF3" w16cid:durableId="22CD57EA"/>
  <w16cid:commentId w16cid:paraId="3DE3ECD8" w16cid:durableId="22CD5838"/>
  <w16cid:commentId w16cid:paraId="690BA33E" w16cid:durableId="22CD5917"/>
  <w16cid:commentId w16cid:paraId="0263DB2E" w16cid:durableId="22CD594D"/>
  <w16cid:commentId w16cid:paraId="601F7F44" w16cid:durableId="22CD59BE"/>
  <w16cid:commentId w16cid:paraId="43F5D5E3" w16cid:durableId="22CD5A79"/>
  <w16cid:commentId w16cid:paraId="2A3225FF" w16cid:durableId="22CD5C6C"/>
  <w16cid:commentId w16cid:paraId="42781E24" w16cid:durableId="22CD5B86"/>
  <w16cid:commentId w16cid:paraId="33EE8AC6" w16cid:durableId="22CD5EF4"/>
  <w16cid:commentId w16cid:paraId="6B55E4F5" w16cid:durableId="22CE8866"/>
  <w16cid:commentId w16cid:paraId="2D19951D" w16cid:durableId="22CD5DAF"/>
  <w16cid:commentId w16cid:paraId="27836BA2" w16cid:durableId="22CE8D46"/>
  <w16cid:commentId w16cid:paraId="40D2C91A" w16cid:durableId="22CE8E72"/>
  <w16cid:commentId w16cid:paraId="7FCEE59C" w16cid:durableId="22CE8E5D"/>
  <w16cid:commentId w16cid:paraId="2535F53A" w16cid:durableId="22CE8EB8"/>
  <w16cid:commentId w16cid:paraId="79B559C8" w16cid:durableId="22CE8F1F"/>
  <w16cid:commentId w16cid:paraId="096D0104" w16cid:durableId="22CE8F32"/>
  <w16cid:commentId w16cid:paraId="2BAE25C2" w16cid:durableId="22D3A72B"/>
  <w16cid:commentId w16cid:paraId="2A53BDB0" w16cid:durableId="22CE8F4A"/>
  <w16cid:commentId w16cid:paraId="551EC698" w16cid:durableId="22CE8FB1"/>
  <w16cid:commentId w16cid:paraId="6F138736" w16cid:durableId="22D29EF6"/>
  <w16cid:commentId w16cid:paraId="28EDABE3" w16cid:durableId="22D29FC8"/>
  <w16cid:commentId w16cid:paraId="48C648C7" w16cid:durableId="22CD5EB4"/>
  <w16cid:commentId w16cid:paraId="28BA1F4F" w16cid:durableId="22CD6004"/>
  <w16cid:commentId w16cid:paraId="193C8BB6" w16cid:durableId="22CD608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03C125" w14:textId="77777777" w:rsidR="00C00DCA" w:rsidRDefault="00C00DCA" w:rsidP="002F45C9">
      <w:r>
        <w:separator/>
      </w:r>
    </w:p>
    <w:p w14:paraId="4015601D" w14:textId="77777777" w:rsidR="00C00DCA" w:rsidRDefault="00C00DCA" w:rsidP="002F45C9"/>
  </w:endnote>
  <w:endnote w:type="continuationSeparator" w:id="0">
    <w:p w14:paraId="36326143" w14:textId="77777777" w:rsidR="00C00DCA" w:rsidRDefault="00C00DCA" w:rsidP="002F45C9">
      <w:r>
        <w:continuationSeparator/>
      </w:r>
    </w:p>
    <w:p w14:paraId="45CA2A8B" w14:textId="77777777" w:rsidR="00C00DCA" w:rsidRDefault="00C00DCA" w:rsidP="002F45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Book Antiqua">
    <w:panose1 w:val="02040602050305030304"/>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12EB0" w14:textId="77777777" w:rsidR="009D52E5" w:rsidRDefault="009D52E5"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14:paraId="0D18D508" w14:textId="77777777" w:rsidR="009D52E5" w:rsidRPr="009629BC" w:rsidRDefault="009D52E5" w:rsidP="00D3642C">
    <w:pPr>
      <w:pStyle w:val="Footer"/>
    </w:pPr>
    <w:r>
      <w:rPr>
        <w:rStyle w:val="PageNumber"/>
      </w:rPr>
      <w:t>Template Version 1.0 (remove prior to publication)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B61028" w14:textId="77777777" w:rsidR="009D52E5" w:rsidRDefault="009D52E5">
    <w:pPr>
      <w:pStyle w:val="Footer"/>
    </w:pPr>
    <w:r>
      <w:t>Template Version 1.0 (remove prior to publication)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F740A" w14:textId="09D64DEB" w:rsidR="009D52E5" w:rsidRPr="00DA360B" w:rsidRDefault="009D52E5" w:rsidP="00676C41">
    <w:pPr>
      <w:tabs>
        <w:tab w:val="center" w:pos="4680"/>
        <w:tab w:val="right" w:pos="9360"/>
      </w:tabs>
      <w:contextualSpacing/>
      <w:rPr>
        <w:rFonts w:cs="Tahoma"/>
        <w:sz w:val="20"/>
      </w:rPr>
    </w:pPr>
    <w:r w:rsidRPr="00DA360B">
      <w:rPr>
        <w:rFonts w:cs="Tahoma"/>
        <w:sz w:val="20"/>
      </w:rPr>
      <w:t>Payer EDI TAS FPPS</w:t>
    </w:r>
    <w:r w:rsidRPr="00DA360B">
      <w:rPr>
        <w:rFonts w:cs="Tahoma"/>
        <w:i/>
        <w:sz w:val="20"/>
      </w:rPr>
      <w:tab/>
    </w:r>
    <w:r w:rsidRPr="00DA360B">
      <w:rPr>
        <w:rStyle w:val="PageNumber"/>
        <w:sz w:val="20"/>
      </w:rPr>
      <w:fldChar w:fldCharType="begin"/>
    </w:r>
    <w:r w:rsidRPr="00DA360B">
      <w:rPr>
        <w:rStyle w:val="PageNumber"/>
        <w:sz w:val="20"/>
      </w:rPr>
      <w:instrText xml:space="preserve"> PAGE </w:instrText>
    </w:r>
    <w:r w:rsidRPr="00DA360B">
      <w:rPr>
        <w:rStyle w:val="PageNumber"/>
        <w:sz w:val="20"/>
      </w:rPr>
      <w:fldChar w:fldCharType="separate"/>
    </w:r>
    <w:r w:rsidRPr="00DA360B">
      <w:rPr>
        <w:rStyle w:val="PageNumber"/>
        <w:sz w:val="20"/>
      </w:rPr>
      <w:t>vi</w:t>
    </w:r>
    <w:r w:rsidRPr="00DA360B">
      <w:rPr>
        <w:rStyle w:val="PageNumber"/>
        <w:sz w:val="20"/>
      </w:rPr>
      <w:fldChar w:fldCharType="end"/>
    </w:r>
    <w:r w:rsidRPr="00DA360B">
      <w:rPr>
        <w:rFonts w:cs="Tahoma"/>
        <w:i/>
        <w:sz w:val="20"/>
      </w:rPr>
      <w:tab/>
    </w:r>
    <w:r w:rsidRPr="00DA360B">
      <w:rPr>
        <w:sz w:val="20"/>
      </w:rPr>
      <w:t xml:space="preserve">July </w:t>
    </w:r>
    <w:ins w:id="16" w:author="Author">
      <w:r w:rsidRPr="00DA360B">
        <w:rPr>
          <w:sz w:val="20"/>
        </w:rPr>
        <w:t>2020</w:t>
      </w:r>
    </w:ins>
  </w:p>
  <w:p w14:paraId="1ED16651" w14:textId="44794769" w:rsidR="009D52E5" w:rsidRPr="00FB0DA1" w:rsidRDefault="009D52E5" w:rsidP="00676C41">
    <w:pPr>
      <w:tabs>
        <w:tab w:val="center" w:pos="4680"/>
        <w:tab w:val="right" w:pos="9360"/>
      </w:tabs>
      <w:contextualSpacing/>
      <w:rPr>
        <w:ins w:id="17" w:author="Author"/>
        <w:rFonts w:cs="Tahoma"/>
        <w:sz w:val="20"/>
        <w:szCs w:val="16"/>
      </w:rPr>
    </w:pPr>
    <w:r w:rsidRPr="00DA360B">
      <w:rPr>
        <w:rFonts w:cs="Tahoma"/>
        <w:sz w:val="20"/>
      </w:rPr>
      <w:t>User Guide</w:t>
    </w:r>
    <w:ins w:id="18" w:author="Author">
      <w:del w:id="19" w:author="Author">
        <w:r w:rsidDel="00B45E91">
          <w:rPr>
            <w:szCs w:val="16"/>
          </w:rPr>
          <w:delText>June</w:delText>
        </w:r>
        <w:r w:rsidRPr="006F05B3" w:rsidDel="00B45E91">
          <w:rPr>
            <w:szCs w:val="16"/>
          </w:rPr>
          <w:delText xml:space="preserve"> </w:delText>
        </w:r>
      </w:del>
    </w:ins>
    <w:del w:id="20" w:author="Author">
      <w:r w:rsidRPr="006F05B3" w:rsidDel="00B45E91">
        <w:rPr>
          <w:szCs w:val="16"/>
        </w:rPr>
        <w:delText>2</w:delText>
      </w:r>
      <w:r w:rsidDel="00FB0DA1">
        <w:rPr>
          <w:szCs w:val="16"/>
        </w:rPr>
        <w:delText>020</w:delText>
      </w:r>
    </w:del>
  </w:p>
  <w:p w14:paraId="5C5D193E" w14:textId="7A9E4DD1" w:rsidR="009D52E5" w:rsidRPr="004428E7" w:rsidDel="00B45E91" w:rsidRDefault="009D52E5" w:rsidP="00676C41">
    <w:pPr>
      <w:tabs>
        <w:tab w:val="center" w:pos="4680"/>
        <w:tab w:val="right" w:pos="9360"/>
      </w:tabs>
      <w:contextualSpacing/>
      <w:rPr>
        <w:del w:id="21" w:author="Author"/>
        <w:rFonts w:cs="Tahoma"/>
        <w:i/>
        <w:color w:val="000000" w:themeColor="text1"/>
        <w:sz w:val="20"/>
        <w:szCs w:val="16"/>
      </w:rPr>
    </w:pPr>
  </w:p>
  <w:p w14:paraId="388CEB48" w14:textId="77777777" w:rsidR="009D52E5" w:rsidRPr="004428E7" w:rsidRDefault="009D52E5" w:rsidP="00676C41">
    <w:pPr>
      <w:pStyle w:val="Footer"/>
      <w:rPr>
        <w:rStyle w:val="PageNumber"/>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45B17D" w14:textId="7EFD1EE1" w:rsidR="009D52E5" w:rsidRPr="00551DC4" w:rsidRDefault="009D52E5" w:rsidP="00551DC4">
    <w:pPr>
      <w:tabs>
        <w:tab w:val="center" w:pos="4680"/>
        <w:tab w:val="right" w:pos="9360"/>
      </w:tabs>
      <w:contextualSpacing/>
      <w:rPr>
        <w:rFonts w:cs="Tahoma"/>
        <w:sz w:val="20"/>
      </w:rPr>
    </w:pPr>
    <w:r w:rsidRPr="00551DC4">
      <w:rPr>
        <w:rFonts w:cs="Tahoma"/>
        <w:sz w:val="20"/>
      </w:rPr>
      <w:t>Payer EDI TAS FPPS</w:t>
    </w:r>
    <w:r w:rsidRPr="00551DC4">
      <w:rPr>
        <w:sz w:val="20"/>
      </w:rPr>
      <w:tab/>
    </w:r>
    <w:r w:rsidRPr="00551DC4">
      <w:rPr>
        <w:rStyle w:val="PageNumber"/>
        <w:sz w:val="20"/>
      </w:rPr>
      <w:fldChar w:fldCharType="begin"/>
    </w:r>
    <w:r w:rsidRPr="00551DC4">
      <w:rPr>
        <w:rStyle w:val="PageNumber"/>
        <w:sz w:val="20"/>
      </w:rPr>
      <w:instrText xml:space="preserve"> PAGE </w:instrText>
    </w:r>
    <w:r w:rsidRPr="00551DC4">
      <w:rPr>
        <w:rStyle w:val="PageNumber"/>
        <w:sz w:val="20"/>
      </w:rPr>
      <w:fldChar w:fldCharType="separate"/>
    </w:r>
    <w:r w:rsidRPr="00551DC4">
      <w:rPr>
        <w:rStyle w:val="PageNumber"/>
        <w:sz w:val="20"/>
      </w:rPr>
      <w:t>1</w:t>
    </w:r>
    <w:r w:rsidRPr="00551DC4">
      <w:rPr>
        <w:rStyle w:val="PageNumber"/>
        <w:sz w:val="20"/>
      </w:rPr>
      <w:fldChar w:fldCharType="end"/>
    </w:r>
    <w:r w:rsidRPr="00551DC4">
      <w:rPr>
        <w:rStyle w:val="PageNumber"/>
        <w:sz w:val="20"/>
      </w:rPr>
      <w:tab/>
    </w:r>
    <w:r w:rsidRPr="00551DC4">
      <w:rPr>
        <w:color w:val="000000" w:themeColor="text1"/>
        <w:sz w:val="20"/>
      </w:rPr>
      <w:t>July</w:t>
    </w:r>
    <w:r>
      <w:rPr>
        <w:color w:val="000000" w:themeColor="text1"/>
        <w:sz w:val="20"/>
      </w:rPr>
      <w:t xml:space="preserve"> </w:t>
    </w:r>
    <w:del w:id="6894" w:author="Author">
      <w:r w:rsidRPr="00551DC4" w:rsidDel="00A6137E">
        <w:rPr>
          <w:color w:val="000000" w:themeColor="text1"/>
          <w:sz w:val="20"/>
        </w:rPr>
        <w:delText xml:space="preserve"> 20</w:delText>
      </w:r>
    </w:del>
    <w:r w:rsidRPr="00551DC4">
      <w:rPr>
        <w:color w:val="000000" w:themeColor="text1"/>
        <w:sz w:val="20"/>
      </w:rPr>
      <w:t>20</w:t>
    </w:r>
    <w:ins w:id="6895" w:author="Author">
      <w:r w:rsidRPr="00551DC4">
        <w:rPr>
          <w:color w:val="000000" w:themeColor="text1"/>
          <w:sz w:val="20"/>
        </w:rPr>
        <w:t>20</w:t>
      </w:r>
    </w:ins>
  </w:p>
  <w:p w14:paraId="5075917A" w14:textId="00F45454" w:rsidR="009D52E5" w:rsidRPr="00551DC4" w:rsidRDefault="009D52E5" w:rsidP="00551DC4">
    <w:pPr>
      <w:pStyle w:val="Footer"/>
      <w:rPr>
        <w:rStyle w:val="PageNumber"/>
        <w:color w:val="000000" w:themeColor="text1"/>
        <w:szCs w:val="20"/>
      </w:rPr>
    </w:pPr>
    <w:r w:rsidRPr="00551DC4">
      <w:rPr>
        <w:szCs w:val="20"/>
      </w:rPr>
      <w:t>User Guide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6A7649" w14:textId="77777777" w:rsidR="00C00DCA" w:rsidRDefault="00C00DCA" w:rsidP="002F45C9">
      <w:r>
        <w:separator/>
      </w:r>
    </w:p>
    <w:p w14:paraId="0B489448" w14:textId="77777777" w:rsidR="00C00DCA" w:rsidRDefault="00C00DCA" w:rsidP="002F45C9"/>
  </w:footnote>
  <w:footnote w:type="continuationSeparator" w:id="0">
    <w:p w14:paraId="4D19CE69" w14:textId="77777777" w:rsidR="00C00DCA" w:rsidRDefault="00C00DCA" w:rsidP="002F45C9">
      <w:r>
        <w:continuationSeparator/>
      </w:r>
    </w:p>
    <w:p w14:paraId="72106F21" w14:textId="77777777" w:rsidR="00C00DCA" w:rsidRDefault="00C00DCA" w:rsidP="002F45C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9DD47D5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EE64BA"/>
    <w:multiLevelType w:val="hybridMultilevel"/>
    <w:tmpl w:val="21285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747A8"/>
    <w:multiLevelType w:val="multilevel"/>
    <w:tmpl w:val="5442B9F0"/>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124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3" w15:restartNumberingAfterBreak="0">
    <w:nsid w:val="034F0FEF"/>
    <w:multiLevelType w:val="hybridMultilevel"/>
    <w:tmpl w:val="22AE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A857D2"/>
    <w:multiLevelType w:val="hybridMultilevel"/>
    <w:tmpl w:val="A7260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9B7B59"/>
    <w:multiLevelType w:val="hybridMultilevel"/>
    <w:tmpl w:val="02863E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0A3259F8"/>
    <w:multiLevelType w:val="hybridMultilevel"/>
    <w:tmpl w:val="AC466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DB03B4"/>
    <w:multiLevelType w:val="hybridMultilevel"/>
    <w:tmpl w:val="6A20E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537534"/>
    <w:multiLevelType w:val="hybridMultilevel"/>
    <w:tmpl w:val="060A0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EB3D0E"/>
    <w:multiLevelType w:val="hybridMultilevel"/>
    <w:tmpl w:val="405425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09090C"/>
    <w:multiLevelType w:val="hybridMultilevel"/>
    <w:tmpl w:val="E00CA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tentative="1">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C9C34F3"/>
    <w:multiLevelType w:val="hybridMultilevel"/>
    <w:tmpl w:val="141CE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B756E9"/>
    <w:multiLevelType w:val="hybridMultilevel"/>
    <w:tmpl w:val="E9C488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0F0E30"/>
    <w:multiLevelType w:val="hybridMultilevel"/>
    <w:tmpl w:val="5A0E577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FF26BB"/>
    <w:multiLevelType w:val="hybridMultilevel"/>
    <w:tmpl w:val="103C4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BA1BD2"/>
    <w:multiLevelType w:val="hybridMultilevel"/>
    <w:tmpl w:val="2AC2CB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780541"/>
    <w:multiLevelType w:val="hybridMultilevel"/>
    <w:tmpl w:val="8DF45A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CD73EA"/>
    <w:multiLevelType w:val="hybridMultilevel"/>
    <w:tmpl w:val="691A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8D3516"/>
    <w:multiLevelType w:val="hybridMultilevel"/>
    <w:tmpl w:val="994EB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2F53CF"/>
    <w:multiLevelType w:val="hybridMultilevel"/>
    <w:tmpl w:val="6DBAF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23"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31652D95"/>
    <w:multiLevelType w:val="hybridMultilevel"/>
    <w:tmpl w:val="C624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6" w15:restartNumberingAfterBreak="0">
    <w:nsid w:val="32AA65FF"/>
    <w:multiLevelType w:val="hybridMultilevel"/>
    <w:tmpl w:val="63261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341772"/>
    <w:multiLevelType w:val="hybridMultilevel"/>
    <w:tmpl w:val="3E2EEA78"/>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7F2764"/>
    <w:multiLevelType w:val="hybridMultilevel"/>
    <w:tmpl w:val="2C96C5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7A7D07"/>
    <w:multiLevelType w:val="hybridMultilevel"/>
    <w:tmpl w:val="88AE23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8C4845"/>
    <w:multiLevelType w:val="multilevel"/>
    <w:tmpl w:val="66A407D2"/>
    <w:lvl w:ilvl="0">
      <w:start w:val="1"/>
      <w:numFmt w:val="bullet"/>
      <w:pStyle w:val="ListParagraph"/>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D3226B"/>
    <w:multiLevelType w:val="hybridMultilevel"/>
    <w:tmpl w:val="24E0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047ABC"/>
    <w:multiLevelType w:val="hybridMultilevel"/>
    <w:tmpl w:val="9DF68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3C1464"/>
    <w:multiLevelType w:val="hybridMultilevel"/>
    <w:tmpl w:val="723AB0B2"/>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4D34FF"/>
    <w:multiLevelType w:val="hybridMultilevel"/>
    <w:tmpl w:val="1F7AFF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5" w15:restartNumberingAfterBreak="0">
    <w:nsid w:val="437A60BA"/>
    <w:multiLevelType w:val="hybridMultilevel"/>
    <w:tmpl w:val="C4F47F86"/>
    <w:lvl w:ilvl="0" w:tplc="A30C7BAA">
      <w:start w:val="1"/>
      <w:numFmt w:val="none"/>
      <w:pStyle w:val="Note"/>
      <w:lvlText w:val="NOTE:"/>
      <w:lvlJc w:val="left"/>
      <w:pPr>
        <w:tabs>
          <w:tab w:val="num" w:pos="1098"/>
        </w:tabs>
        <w:ind w:left="1026" w:hanging="936"/>
      </w:pPr>
      <w:rPr>
        <w:rFonts w:ascii="Times New Roman" w:hAnsi="Times New Roman" w:cs="Times New Roman" w:hint="default"/>
        <w:b/>
        <w:i/>
        <w:sz w:val="22"/>
        <w:szCs w:val="22"/>
      </w:rPr>
    </w:lvl>
    <w:lvl w:ilvl="1" w:tplc="D17CFAC2">
      <w:start w:val="1"/>
      <w:numFmt w:val="lowerLetter"/>
      <w:lvlText w:val="%2."/>
      <w:lvlJc w:val="left"/>
      <w:pPr>
        <w:tabs>
          <w:tab w:val="num" w:pos="1440"/>
        </w:tabs>
        <w:ind w:left="1440" w:hanging="360"/>
      </w:pPr>
    </w:lvl>
    <w:lvl w:ilvl="2" w:tplc="69880946" w:tentative="1">
      <w:start w:val="1"/>
      <w:numFmt w:val="lowerRoman"/>
      <w:lvlText w:val="%3."/>
      <w:lvlJc w:val="right"/>
      <w:pPr>
        <w:tabs>
          <w:tab w:val="num" w:pos="2160"/>
        </w:tabs>
        <w:ind w:left="2160" w:hanging="180"/>
      </w:pPr>
    </w:lvl>
    <w:lvl w:ilvl="3" w:tplc="26C81EB2" w:tentative="1">
      <w:start w:val="1"/>
      <w:numFmt w:val="decimal"/>
      <w:lvlText w:val="%4."/>
      <w:lvlJc w:val="left"/>
      <w:pPr>
        <w:tabs>
          <w:tab w:val="num" w:pos="2880"/>
        </w:tabs>
        <w:ind w:left="2880" w:hanging="360"/>
      </w:pPr>
    </w:lvl>
    <w:lvl w:ilvl="4" w:tplc="1BC8129A" w:tentative="1">
      <w:start w:val="1"/>
      <w:numFmt w:val="lowerLetter"/>
      <w:lvlText w:val="%5."/>
      <w:lvlJc w:val="left"/>
      <w:pPr>
        <w:tabs>
          <w:tab w:val="num" w:pos="3600"/>
        </w:tabs>
        <w:ind w:left="3600" w:hanging="360"/>
      </w:pPr>
    </w:lvl>
    <w:lvl w:ilvl="5" w:tplc="01848BBA" w:tentative="1">
      <w:start w:val="1"/>
      <w:numFmt w:val="lowerRoman"/>
      <w:lvlText w:val="%6."/>
      <w:lvlJc w:val="right"/>
      <w:pPr>
        <w:tabs>
          <w:tab w:val="num" w:pos="4320"/>
        </w:tabs>
        <w:ind w:left="4320" w:hanging="180"/>
      </w:pPr>
    </w:lvl>
    <w:lvl w:ilvl="6" w:tplc="D5E40A6A" w:tentative="1">
      <w:start w:val="1"/>
      <w:numFmt w:val="decimal"/>
      <w:lvlText w:val="%7."/>
      <w:lvlJc w:val="left"/>
      <w:pPr>
        <w:tabs>
          <w:tab w:val="num" w:pos="5040"/>
        </w:tabs>
        <w:ind w:left="5040" w:hanging="360"/>
      </w:pPr>
    </w:lvl>
    <w:lvl w:ilvl="7" w:tplc="F7729344" w:tentative="1">
      <w:start w:val="1"/>
      <w:numFmt w:val="lowerLetter"/>
      <w:lvlText w:val="%8."/>
      <w:lvlJc w:val="left"/>
      <w:pPr>
        <w:tabs>
          <w:tab w:val="num" w:pos="5760"/>
        </w:tabs>
        <w:ind w:left="5760" w:hanging="360"/>
      </w:pPr>
    </w:lvl>
    <w:lvl w:ilvl="8" w:tplc="FD728B96" w:tentative="1">
      <w:start w:val="1"/>
      <w:numFmt w:val="lowerRoman"/>
      <w:lvlText w:val="%9."/>
      <w:lvlJc w:val="right"/>
      <w:pPr>
        <w:tabs>
          <w:tab w:val="num" w:pos="6480"/>
        </w:tabs>
        <w:ind w:left="6480" w:hanging="180"/>
      </w:pPr>
    </w:lvl>
  </w:abstractNum>
  <w:abstractNum w:abstractNumId="36" w15:restartNumberingAfterBreak="0">
    <w:nsid w:val="43BE03F6"/>
    <w:multiLevelType w:val="hybridMultilevel"/>
    <w:tmpl w:val="2B280514"/>
    <w:lvl w:ilvl="0" w:tplc="04090001">
      <w:start w:val="1"/>
      <w:numFmt w:val="bullet"/>
      <w:lvlText w:val=""/>
      <w:lvlJc w:val="left"/>
      <w:pPr>
        <w:tabs>
          <w:tab w:val="num" w:pos="3240"/>
        </w:tabs>
        <w:ind w:left="324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45A92BA5"/>
    <w:multiLevelType w:val="hybridMultilevel"/>
    <w:tmpl w:val="CC9E6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9" w15:restartNumberingAfterBreak="0">
    <w:nsid w:val="4BF77BD3"/>
    <w:multiLevelType w:val="hybridMultilevel"/>
    <w:tmpl w:val="603C5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C59311C"/>
    <w:multiLevelType w:val="hybridMultilevel"/>
    <w:tmpl w:val="B05E7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D905E65"/>
    <w:multiLevelType w:val="hybridMultilevel"/>
    <w:tmpl w:val="22BC0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E8465CF"/>
    <w:multiLevelType w:val="hybridMultilevel"/>
    <w:tmpl w:val="E020D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17F3B26"/>
    <w:multiLevelType w:val="hybridMultilevel"/>
    <w:tmpl w:val="C34AA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1CD7335"/>
    <w:multiLevelType w:val="hybridMultilevel"/>
    <w:tmpl w:val="20E8E3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A17DF5"/>
    <w:multiLevelType w:val="hybridMultilevel"/>
    <w:tmpl w:val="5BCE8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4F62B0B"/>
    <w:multiLevelType w:val="hybridMultilevel"/>
    <w:tmpl w:val="70AACC40"/>
    <w:lvl w:ilvl="0" w:tplc="48D8E0DE">
      <w:start w:val="1"/>
      <w:numFmt w:val="bullet"/>
      <w:pStyle w:val="Bullet1"/>
      <w:lvlText w:val=""/>
      <w:lvlJc w:val="left"/>
      <w:pPr>
        <w:ind w:left="360" w:hanging="360"/>
      </w:pPr>
      <w:rPr>
        <w:rFonts w:ascii="Wingdings" w:hAnsi="Wingdings" w:hint="default"/>
        <w:color w:val="000000" w:themeColor="text1"/>
        <w:sz w:val="24"/>
        <w:szCs w:val="24"/>
      </w:rPr>
    </w:lvl>
    <w:lvl w:ilvl="1" w:tplc="EE305ED8">
      <w:start w:val="1"/>
      <w:numFmt w:val="bullet"/>
      <w:lvlText w:val=""/>
      <w:lvlJc w:val="left"/>
      <w:pPr>
        <w:ind w:left="1530" w:hanging="360"/>
      </w:pPr>
      <w:rPr>
        <w:rFonts w:ascii="Symbol" w:hAnsi="Symbol" w:hint="default"/>
        <w:sz w:val="20"/>
        <w:szCs w:val="20"/>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7"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B04037E"/>
    <w:multiLevelType w:val="hybridMultilevel"/>
    <w:tmpl w:val="679EA0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F6621E0"/>
    <w:multiLevelType w:val="hybridMultilevel"/>
    <w:tmpl w:val="AA3660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51" w15:restartNumberingAfterBreak="0">
    <w:nsid w:val="64EF5E3A"/>
    <w:multiLevelType w:val="hybridMultilevel"/>
    <w:tmpl w:val="2A929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503786A"/>
    <w:multiLevelType w:val="hybridMultilevel"/>
    <w:tmpl w:val="8D7442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6CD00D4"/>
    <w:multiLevelType w:val="hybridMultilevel"/>
    <w:tmpl w:val="F5FC6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8E09F3"/>
    <w:multiLevelType w:val="hybridMultilevel"/>
    <w:tmpl w:val="9E00CEB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56" w15:restartNumberingAfterBreak="0">
    <w:nsid w:val="6DED6809"/>
    <w:multiLevelType w:val="hybridMultilevel"/>
    <w:tmpl w:val="DBCCD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DFD466F"/>
    <w:multiLevelType w:val="hybridMultilevel"/>
    <w:tmpl w:val="5262CB00"/>
    <w:lvl w:ilvl="0" w:tplc="0430E7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9" w15:restartNumberingAfterBreak="0">
    <w:nsid w:val="705E1283"/>
    <w:multiLevelType w:val="hybridMultilevel"/>
    <w:tmpl w:val="615456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61" w15:restartNumberingAfterBreak="0">
    <w:nsid w:val="75C12E4A"/>
    <w:multiLevelType w:val="hybridMultilevel"/>
    <w:tmpl w:val="14B85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8040F7D"/>
    <w:multiLevelType w:val="hybridMultilevel"/>
    <w:tmpl w:val="EE942F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DF619B0"/>
    <w:multiLevelType w:val="hybridMultilevel"/>
    <w:tmpl w:val="9D0A12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EB53937"/>
    <w:multiLevelType w:val="hybridMultilevel"/>
    <w:tmpl w:val="AE92C33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7FDF6E15"/>
    <w:multiLevelType w:val="hybridMultilevel"/>
    <w:tmpl w:val="F0D01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55"/>
  </w:num>
  <w:num w:numId="3">
    <w:abstractNumId w:val="6"/>
  </w:num>
  <w:num w:numId="4">
    <w:abstractNumId w:val="60"/>
  </w:num>
  <w:num w:numId="5">
    <w:abstractNumId w:val="65"/>
  </w:num>
  <w:num w:numId="6">
    <w:abstractNumId w:val="47"/>
  </w:num>
  <w:num w:numId="7">
    <w:abstractNumId w:val="22"/>
  </w:num>
  <w:num w:numId="8">
    <w:abstractNumId w:val="12"/>
  </w:num>
  <w:num w:numId="9">
    <w:abstractNumId w:val="25"/>
  </w:num>
  <w:num w:numId="10">
    <w:abstractNumId w:val="38"/>
  </w:num>
  <w:num w:numId="11">
    <w:abstractNumId w:val="23"/>
  </w:num>
  <w:num w:numId="12">
    <w:abstractNumId w:val="50"/>
  </w:num>
  <w:num w:numId="13">
    <w:abstractNumId w:val="2"/>
    <w:lvlOverride w:ilvl="0">
      <w:lvl w:ilvl="0">
        <w:start w:val="1"/>
        <w:numFmt w:val="decimal"/>
        <w:pStyle w:val="Heading1"/>
        <w:lvlText w:val="%1."/>
        <w:lvlJc w:val="left"/>
        <w:pPr>
          <w:ind w:left="2250" w:hanging="360"/>
        </w:pPr>
        <w:rPr>
          <w:rFonts w:hint="default"/>
        </w:rPr>
      </w:lvl>
    </w:lvlOverride>
    <w:lvlOverride w:ilvl="1">
      <w:lvl w:ilvl="1">
        <w:start w:val="1"/>
        <w:numFmt w:val="decimal"/>
        <w:pStyle w:val="Heading2"/>
        <w:lvlText w:val="%1.%2."/>
        <w:lvlJc w:val="left"/>
        <w:pPr>
          <w:ind w:left="432" w:hanging="432"/>
        </w:pPr>
        <w:rPr>
          <w:rFonts w:hint="default"/>
          <w:color w:val="000000" w:themeColor="text1"/>
        </w:rPr>
      </w:lvl>
    </w:lvlOverride>
    <w:lvlOverride w:ilvl="2">
      <w:lvl w:ilvl="2">
        <w:start w:val="1"/>
        <w:numFmt w:val="decimal"/>
        <w:pStyle w:val="Heading3"/>
        <w:lvlText w:val="%1.%2.%3."/>
        <w:lvlJc w:val="left"/>
        <w:pPr>
          <w:ind w:left="774" w:hanging="504"/>
        </w:pPr>
        <w:rPr>
          <w:rFonts w:hint="default"/>
        </w:rPr>
      </w:lvl>
    </w:lvlOverride>
  </w:num>
  <w:num w:numId="14">
    <w:abstractNumId w:val="30"/>
  </w:num>
  <w:num w:numId="15">
    <w:abstractNumId w:val="46"/>
  </w:num>
  <w:num w:numId="16">
    <w:abstractNumId w:val="2"/>
  </w:num>
  <w:num w:numId="17">
    <w:abstractNumId w:val="0"/>
  </w:num>
  <w:num w:numId="18">
    <w:abstractNumId w:val="35"/>
  </w:num>
  <w:num w:numId="19">
    <w:abstractNumId w:val="3"/>
  </w:num>
  <w:num w:numId="20">
    <w:abstractNumId w:val="61"/>
  </w:num>
  <w:num w:numId="21">
    <w:abstractNumId w:val="16"/>
  </w:num>
  <w:num w:numId="22">
    <w:abstractNumId w:val="41"/>
  </w:num>
  <w:num w:numId="23">
    <w:abstractNumId w:val="13"/>
  </w:num>
  <w:num w:numId="24">
    <w:abstractNumId w:val="64"/>
  </w:num>
  <w:num w:numId="25">
    <w:abstractNumId w:val="33"/>
  </w:num>
  <w:num w:numId="26">
    <w:abstractNumId w:val="17"/>
  </w:num>
  <w:num w:numId="27">
    <w:abstractNumId w:val="43"/>
  </w:num>
  <w:num w:numId="28">
    <w:abstractNumId w:val="32"/>
  </w:num>
  <w:num w:numId="29">
    <w:abstractNumId w:val="34"/>
  </w:num>
  <w:num w:numId="30">
    <w:abstractNumId w:val="66"/>
  </w:num>
  <w:num w:numId="31">
    <w:abstractNumId w:val="56"/>
  </w:num>
  <w:num w:numId="32">
    <w:abstractNumId w:val="42"/>
  </w:num>
  <w:num w:numId="33">
    <w:abstractNumId w:val="7"/>
  </w:num>
  <w:num w:numId="34">
    <w:abstractNumId w:val="51"/>
  </w:num>
  <w:num w:numId="35">
    <w:abstractNumId w:val="9"/>
  </w:num>
  <w:num w:numId="36">
    <w:abstractNumId w:val="19"/>
  </w:num>
  <w:num w:numId="37">
    <w:abstractNumId w:val="1"/>
  </w:num>
  <w:num w:numId="38">
    <w:abstractNumId w:val="26"/>
  </w:num>
  <w:num w:numId="39">
    <w:abstractNumId w:val="37"/>
  </w:num>
  <w:num w:numId="40">
    <w:abstractNumId w:val="52"/>
  </w:num>
  <w:num w:numId="41">
    <w:abstractNumId w:val="36"/>
  </w:num>
  <w:num w:numId="42">
    <w:abstractNumId w:val="54"/>
  </w:num>
  <w:num w:numId="43">
    <w:abstractNumId w:val="18"/>
  </w:num>
  <w:num w:numId="44">
    <w:abstractNumId w:val="45"/>
  </w:num>
  <w:num w:numId="45">
    <w:abstractNumId w:val="21"/>
  </w:num>
  <w:num w:numId="46">
    <w:abstractNumId w:val="4"/>
  </w:num>
  <w:num w:numId="47">
    <w:abstractNumId w:val="53"/>
  </w:num>
  <w:num w:numId="48">
    <w:abstractNumId w:val="11"/>
  </w:num>
  <w:num w:numId="49">
    <w:abstractNumId w:val="62"/>
  </w:num>
  <w:num w:numId="50">
    <w:abstractNumId w:val="5"/>
  </w:num>
  <w:num w:numId="51">
    <w:abstractNumId w:val="59"/>
  </w:num>
  <w:num w:numId="52">
    <w:abstractNumId w:val="48"/>
  </w:num>
  <w:num w:numId="53">
    <w:abstractNumId w:val="15"/>
  </w:num>
  <w:num w:numId="54">
    <w:abstractNumId w:val="28"/>
  </w:num>
  <w:num w:numId="55">
    <w:abstractNumId w:val="29"/>
  </w:num>
  <w:num w:numId="56">
    <w:abstractNumId w:val="14"/>
  </w:num>
  <w:num w:numId="57">
    <w:abstractNumId w:val="63"/>
  </w:num>
  <w:num w:numId="58">
    <w:abstractNumId w:val="10"/>
  </w:num>
  <w:num w:numId="59">
    <w:abstractNumId w:val="44"/>
  </w:num>
  <w:num w:numId="60">
    <w:abstractNumId w:val="40"/>
  </w:num>
  <w:num w:numId="61">
    <w:abstractNumId w:val="27"/>
  </w:num>
  <w:num w:numId="62">
    <w:abstractNumId w:val="24"/>
  </w:num>
  <w:num w:numId="63">
    <w:abstractNumId w:val="31"/>
  </w:num>
  <w:num w:numId="64">
    <w:abstractNumId w:val="20"/>
  </w:num>
  <w:num w:numId="65">
    <w:abstractNumId w:val="57"/>
  </w:num>
  <w:num w:numId="66">
    <w:abstractNumId w:val="8"/>
  </w:num>
  <w:num w:numId="67">
    <w:abstractNumId w:val="49"/>
  </w:num>
  <w:num w:numId="68">
    <w:abstractNumId w:val="3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removePersonalInformation/>
  <w:removeDateAndTime/>
  <w:hideSpellingErrors/>
  <w:hideGrammaticalErrors/>
  <w:activeWritingStyle w:appName="MSWord" w:lang="en-US" w:vendorID="64" w:dllVersion="0" w:nlCheck="1" w:checkStyle="0"/>
  <w:activeWritingStyle w:appName="MSWord" w:lang="en-US" w:vendorID="64" w:dllVersion="6" w:nlCheck="1" w:checkStyle="0"/>
  <w:proofState w:spelling="clean" w:grammar="clean"/>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68B0"/>
    <w:rsid w:val="00000484"/>
    <w:rsid w:val="00001AFE"/>
    <w:rsid w:val="000028D4"/>
    <w:rsid w:val="00003D3E"/>
    <w:rsid w:val="000063A7"/>
    <w:rsid w:val="0000675B"/>
    <w:rsid w:val="00006DB8"/>
    <w:rsid w:val="00007082"/>
    <w:rsid w:val="00007762"/>
    <w:rsid w:val="00010140"/>
    <w:rsid w:val="000114B6"/>
    <w:rsid w:val="00011C9E"/>
    <w:rsid w:val="00011EE6"/>
    <w:rsid w:val="0001226E"/>
    <w:rsid w:val="0001282A"/>
    <w:rsid w:val="0001338F"/>
    <w:rsid w:val="00013928"/>
    <w:rsid w:val="00015396"/>
    <w:rsid w:val="00016454"/>
    <w:rsid w:val="000171DA"/>
    <w:rsid w:val="000174C8"/>
    <w:rsid w:val="00021BC8"/>
    <w:rsid w:val="000220A6"/>
    <w:rsid w:val="00022559"/>
    <w:rsid w:val="00024AF2"/>
    <w:rsid w:val="00025F7E"/>
    <w:rsid w:val="000263BB"/>
    <w:rsid w:val="000264AF"/>
    <w:rsid w:val="00026F63"/>
    <w:rsid w:val="00030320"/>
    <w:rsid w:val="00030C06"/>
    <w:rsid w:val="000311C6"/>
    <w:rsid w:val="00032BD2"/>
    <w:rsid w:val="00032C06"/>
    <w:rsid w:val="00033913"/>
    <w:rsid w:val="00034B8F"/>
    <w:rsid w:val="00037894"/>
    <w:rsid w:val="00037FB7"/>
    <w:rsid w:val="00040DCD"/>
    <w:rsid w:val="000415A7"/>
    <w:rsid w:val="000416F7"/>
    <w:rsid w:val="00041CD1"/>
    <w:rsid w:val="00041FE8"/>
    <w:rsid w:val="0004204E"/>
    <w:rsid w:val="00042582"/>
    <w:rsid w:val="000425D6"/>
    <w:rsid w:val="00046246"/>
    <w:rsid w:val="0004636C"/>
    <w:rsid w:val="00047BA5"/>
    <w:rsid w:val="00047D1E"/>
    <w:rsid w:val="000512B6"/>
    <w:rsid w:val="00051326"/>
    <w:rsid w:val="0005182D"/>
    <w:rsid w:val="0005196F"/>
    <w:rsid w:val="00051BC7"/>
    <w:rsid w:val="00051EDE"/>
    <w:rsid w:val="0005233D"/>
    <w:rsid w:val="0005250C"/>
    <w:rsid w:val="00052C08"/>
    <w:rsid w:val="000536DB"/>
    <w:rsid w:val="00054BBA"/>
    <w:rsid w:val="00057B2C"/>
    <w:rsid w:val="0006111B"/>
    <w:rsid w:val="0006147E"/>
    <w:rsid w:val="000619FC"/>
    <w:rsid w:val="00062B7D"/>
    <w:rsid w:val="00063F92"/>
    <w:rsid w:val="00071609"/>
    <w:rsid w:val="00071B5E"/>
    <w:rsid w:val="0007225C"/>
    <w:rsid w:val="0007402A"/>
    <w:rsid w:val="000757D0"/>
    <w:rsid w:val="00075914"/>
    <w:rsid w:val="00075B7E"/>
    <w:rsid w:val="000762C0"/>
    <w:rsid w:val="00076505"/>
    <w:rsid w:val="0007778C"/>
    <w:rsid w:val="000801FE"/>
    <w:rsid w:val="000811B9"/>
    <w:rsid w:val="00081988"/>
    <w:rsid w:val="000839A6"/>
    <w:rsid w:val="000846BC"/>
    <w:rsid w:val="000847DE"/>
    <w:rsid w:val="00086D68"/>
    <w:rsid w:val="000873BE"/>
    <w:rsid w:val="00090940"/>
    <w:rsid w:val="000911FB"/>
    <w:rsid w:val="0009184E"/>
    <w:rsid w:val="0009202D"/>
    <w:rsid w:val="00092D0D"/>
    <w:rsid w:val="00094043"/>
    <w:rsid w:val="00096129"/>
    <w:rsid w:val="00096422"/>
    <w:rsid w:val="00097CF2"/>
    <w:rsid w:val="000A25E1"/>
    <w:rsid w:val="000A33B4"/>
    <w:rsid w:val="000A6179"/>
    <w:rsid w:val="000A64B0"/>
    <w:rsid w:val="000B23F8"/>
    <w:rsid w:val="000B2BBF"/>
    <w:rsid w:val="000B32E2"/>
    <w:rsid w:val="000B48D5"/>
    <w:rsid w:val="000B5FC0"/>
    <w:rsid w:val="000B6128"/>
    <w:rsid w:val="000B6496"/>
    <w:rsid w:val="000B6980"/>
    <w:rsid w:val="000B71EE"/>
    <w:rsid w:val="000B7EE7"/>
    <w:rsid w:val="000C1387"/>
    <w:rsid w:val="000C1986"/>
    <w:rsid w:val="000C29F5"/>
    <w:rsid w:val="000C31FC"/>
    <w:rsid w:val="000C5AB4"/>
    <w:rsid w:val="000C5FBE"/>
    <w:rsid w:val="000C61ED"/>
    <w:rsid w:val="000C68E9"/>
    <w:rsid w:val="000C7650"/>
    <w:rsid w:val="000D0109"/>
    <w:rsid w:val="000D04A0"/>
    <w:rsid w:val="000D0C47"/>
    <w:rsid w:val="000D1469"/>
    <w:rsid w:val="000D2A67"/>
    <w:rsid w:val="000D4C16"/>
    <w:rsid w:val="000D61CE"/>
    <w:rsid w:val="000D6CBB"/>
    <w:rsid w:val="000E0121"/>
    <w:rsid w:val="000E01D2"/>
    <w:rsid w:val="000E13F0"/>
    <w:rsid w:val="000E271B"/>
    <w:rsid w:val="000E2AFE"/>
    <w:rsid w:val="000E2E0D"/>
    <w:rsid w:val="000E2E4D"/>
    <w:rsid w:val="000E6BFE"/>
    <w:rsid w:val="000E7033"/>
    <w:rsid w:val="000F0212"/>
    <w:rsid w:val="000F12CD"/>
    <w:rsid w:val="000F26BD"/>
    <w:rsid w:val="000F2F5C"/>
    <w:rsid w:val="000F3438"/>
    <w:rsid w:val="000F38C3"/>
    <w:rsid w:val="000F3931"/>
    <w:rsid w:val="000F5DDD"/>
    <w:rsid w:val="000F6209"/>
    <w:rsid w:val="001006D0"/>
    <w:rsid w:val="00100BC6"/>
    <w:rsid w:val="00101B1F"/>
    <w:rsid w:val="00102009"/>
    <w:rsid w:val="0010320F"/>
    <w:rsid w:val="00104399"/>
    <w:rsid w:val="00106148"/>
    <w:rsid w:val="0010664C"/>
    <w:rsid w:val="00106827"/>
    <w:rsid w:val="00107971"/>
    <w:rsid w:val="001103FB"/>
    <w:rsid w:val="00110D48"/>
    <w:rsid w:val="00112BF9"/>
    <w:rsid w:val="001131A5"/>
    <w:rsid w:val="00114937"/>
    <w:rsid w:val="001168F4"/>
    <w:rsid w:val="0012060D"/>
    <w:rsid w:val="00120FE4"/>
    <w:rsid w:val="00121AF9"/>
    <w:rsid w:val="00122DFB"/>
    <w:rsid w:val="00125D45"/>
    <w:rsid w:val="00130A23"/>
    <w:rsid w:val="001311C2"/>
    <w:rsid w:val="00134626"/>
    <w:rsid w:val="001366BD"/>
    <w:rsid w:val="001375EF"/>
    <w:rsid w:val="00141E4F"/>
    <w:rsid w:val="0014220C"/>
    <w:rsid w:val="001427F5"/>
    <w:rsid w:val="001430D2"/>
    <w:rsid w:val="00143B3C"/>
    <w:rsid w:val="00145275"/>
    <w:rsid w:val="001452A2"/>
    <w:rsid w:val="00145415"/>
    <w:rsid w:val="0015054E"/>
    <w:rsid w:val="00150E73"/>
    <w:rsid w:val="00151087"/>
    <w:rsid w:val="001518B3"/>
    <w:rsid w:val="00152521"/>
    <w:rsid w:val="00154719"/>
    <w:rsid w:val="0015525D"/>
    <w:rsid w:val="001574A4"/>
    <w:rsid w:val="00160824"/>
    <w:rsid w:val="00160A92"/>
    <w:rsid w:val="00161ED8"/>
    <w:rsid w:val="001624C3"/>
    <w:rsid w:val="001625A5"/>
    <w:rsid w:val="001635A2"/>
    <w:rsid w:val="001640E9"/>
    <w:rsid w:val="001645B5"/>
    <w:rsid w:val="001654FA"/>
    <w:rsid w:val="00165AB8"/>
    <w:rsid w:val="00166A07"/>
    <w:rsid w:val="00170E4B"/>
    <w:rsid w:val="00171FAC"/>
    <w:rsid w:val="00172D7F"/>
    <w:rsid w:val="00174599"/>
    <w:rsid w:val="00175C2D"/>
    <w:rsid w:val="00175DA7"/>
    <w:rsid w:val="00175F18"/>
    <w:rsid w:val="00175FFC"/>
    <w:rsid w:val="00180235"/>
    <w:rsid w:val="001840EE"/>
    <w:rsid w:val="00185207"/>
    <w:rsid w:val="00185217"/>
    <w:rsid w:val="00186009"/>
    <w:rsid w:val="00187519"/>
    <w:rsid w:val="00191EA4"/>
    <w:rsid w:val="00192159"/>
    <w:rsid w:val="00192F08"/>
    <w:rsid w:val="00195D13"/>
    <w:rsid w:val="001966D0"/>
    <w:rsid w:val="001A01BD"/>
    <w:rsid w:val="001A3C5C"/>
    <w:rsid w:val="001A520B"/>
    <w:rsid w:val="001A6517"/>
    <w:rsid w:val="001A75D9"/>
    <w:rsid w:val="001A7EA5"/>
    <w:rsid w:val="001B12C4"/>
    <w:rsid w:val="001B18BB"/>
    <w:rsid w:val="001B1CB9"/>
    <w:rsid w:val="001B2060"/>
    <w:rsid w:val="001B229B"/>
    <w:rsid w:val="001B24F4"/>
    <w:rsid w:val="001B2B11"/>
    <w:rsid w:val="001B7352"/>
    <w:rsid w:val="001C088D"/>
    <w:rsid w:val="001C08C6"/>
    <w:rsid w:val="001C0F20"/>
    <w:rsid w:val="001C25E3"/>
    <w:rsid w:val="001C2DED"/>
    <w:rsid w:val="001C33D1"/>
    <w:rsid w:val="001C4F9C"/>
    <w:rsid w:val="001C5096"/>
    <w:rsid w:val="001C5EDB"/>
    <w:rsid w:val="001C6D26"/>
    <w:rsid w:val="001C7065"/>
    <w:rsid w:val="001C77F5"/>
    <w:rsid w:val="001C7C4C"/>
    <w:rsid w:val="001D09CA"/>
    <w:rsid w:val="001D0EE1"/>
    <w:rsid w:val="001D2AFC"/>
    <w:rsid w:val="001D2D37"/>
    <w:rsid w:val="001D3222"/>
    <w:rsid w:val="001D33CF"/>
    <w:rsid w:val="001D3D2E"/>
    <w:rsid w:val="001D4BCF"/>
    <w:rsid w:val="001D550C"/>
    <w:rsid w:val="001D58B7"/>
    <w:rsid w:val="001D6650"/>
    <w:rsid w:val="001E2527"/>
    <w:rsid w:val="001E4130"/>
    <w:rsid w:val="001E4267"/>
    <w:rsid w:val="001E4B39"/>
    <w:rsid w:val="001F0765"/>
    <w:rsid w:val="001F114D"/>
    <w:rsid w:val="001F234E"/>
    <w:rsid w:val="001F23E0"/>
    <w:rsid w:val="001F270F"/>
    <w:rsid w:val="001F3CA0"/>
    <w:rsid w:val="001F40A2"/>
    <w:rsid w:val="001F44DA"/>
    <w:rsid w:val="001F4C61"/>
    <w:rsid w:val="001F6113"/>
    <w:rsid w:val="001F762C"/>
    <w:rsid w:val="00200090"/>
    <w:rsid w:val="0020010C"/>
    <w:rsid w:val="0020186E"/>
    <w:rsid w:val="00201D50"/>
    <w:rsid w:val="0020419D"/>
    <w:rsid w:val="00207C37"/>
    <w:rsid w:val="002102B6"/>
    <w:rsid w:val="00210E8A"/>
    <w:rsid w:val="00213E36"/>
    <w:rsid w:val="00214368"/>
    <w:rsid w:val="00215604"/>
    <w:rsid w:val="00215CE0"/>
    <w:rsid w:val="00217034"/>
    <w:rsid w:val="00217CC2"/>
    <w:rsid w:val="00217E8F"/>
    <w:rsid w:val="0022007F"/>
    <w:rsid w:val="0022112A"/>
    <w:rsid w:val="00221914"/>
    <w:rsid w:val="0022222B"/>
    <w:rsid w:val="00222713"/>
    <w:rsid w:val="00222CBA"/>
    <w:rsid w:val="00224121"/>
    <w:rsid w:val="00225C12"/>
    <w:rsid w:val="002266BA"/>
    <w:rsid w:val="002273CA"/>
    <w:rsid w:val="002306D7"/>
    <w:rsid w:val="002309B9"/>
    <w:rsid w:val="00232DF1"/>
    <w:rsid w:val="00233D82"/>
    <w:rsid w:val="00234111"/>
    <w:rsid w:val="002345AB"/>
    <w:rsid w:val="002350F3"/>
    <w:rsid w:val="002355C8"/>
    <w:rsid w:val="00235C10"/>
    <w:rsid w:val="00240123"/>
    <w:rsid w:val="00240C83"/>
    <w:rsid w:val="002414D1"/>
    <w:rsid w:val="00241C65"/>
    <w:rsid w:val="002450F0"/>
    <w:rsid w:val="00245483"/>
    <w:rsid w:val="00250E35"/>
    <w:rsid w:val="0025182D"/>
    <w:rsid w:val="00251DA8"/>
    <w:rsid w:val="00252AC6"/>
    <w:rsid w:val="00252BD5"/>
    <w:rsid w:val="0025350D"/>
    <w:rsid w:val="002536B8"/>
    <w:rsid w:val="0025382F"/>
    <w:rsid w:val="00253F74"/>
    <w:rsid w:val="00254036"/>
    <w:rsid w:val="002540EF"/>
    <w:rsid w:val="0025462D"/>
    <w:rsid w:val="002548D2"/>
    <w:rsid w:val="00255573"/>
    <w:rsid w:val="00256419"/>
    <w:rsid w:val="00256F04"/>
    <w:rsid w:val="00257684"/>
    <w:rsid w:val="00260D42"/>
    <w:rsid w:val="002626CC"/>
    <w:rsid w:val="00263595"/>
    <w:rsid w:val="00263BBF"/>
    <w:rsid w:val="00265B75"/>
    <w:rsid w:val="00266D60"/>
    <w:rsid w:val="00270054"/>
    <w:rsid w:val="002709F8"/>
    <w:rsid w:val="00270E24"/>
    <w:rsid w:val="00270F57"/>
    <w:rsid w:val="002711CB"/>
    <w:rsid w:val="0027136D"/>
    <w:rsid w:val="0027144B"/>
    <w:rsid w:val="00271BE4"/>
    <w:rsid w:val="00272DAD"/>
    <w:rsid w:val="00277F22"/>
    <w:rsid w:val="00280387"/>
    <w:rsid w:val="00280A53"/>
    <w:rsid w:val="00282036"/>
    <w:rsid w:val="00282EDE"/>
    <w:rsid w:val="00284798"/>
    <w:rsid w:val="00285790"/>
    <w:rsid w:val="00290612"/>
    <w:rsid w:val="002912FE"/>
    <w:rsid w:val="002920AF"/>
    <w:rsid w:val="00292B10"/>
    <w:rsid w:val="00293770"/>
    <w:rsid w:val="00293F96"/>
    <w:rsid w:val="00295BB2"/>
    <w:rsid w:val="00297AAD"/>
    <w:rsid w:val="002A005B"/>
    <w:rsid w:val="002A0C8C"/>
    <w:rsid w:val="002A2EE5"/>
    <w:rsid w:val="002A424C"/>
    <w:rsid w:val="002A4907"/>
    <w:rsid w:val="002A6068"/>
    <w:rsid w:val="002A624D"/>
    <w:rsid w:val="002A6329"/>
    <w:rsid w:val="002A6B7B"/>
    <w:rsid w:val="002A7259"/>
    <w:rsid w:val="002B0344"/>
    <w:rsid w:val="002B0C5D"/>
    <w:rsid w:val="002B18E3"/>
    <w:rsid w:val="002B20A8"/>
    <w:rsid w:val="002B22CB"/>
    <w:rsid w:val="002B2B27"/>
    <w:rsid w:val="002B2BB7"/>
    <w:rsid w:val="002B2EEE"/>
    <w:rsid w:val="002B4C6B"/>
    <w:rsid w:val="002B5838"/>
    <w:rsid w:val="002B68B6"/>
    <w:rsid w:val="002C169A"/>
    <w:rsid w:val="002C1AEE"/>
    <w:rsid w:val="002C20CD"/>
    <w:rsid w:val="002C2527"/>
    <w:rsid w:val="002C302D"/>
    <w:rsid w:val="002C30E9"/>
    <w:rsid w:val="002C338C"/>
    <w:rsid w:val="002C4560"/>
    <w:rsid w:val="002C4D79"/>
    <w:rsid w:val="002C612F"/>
    <w:rsid w:val="002C6335"/>
    <w:rsid w:val="002C6385"/>
    <w:rsid w:val="002D0BC3"/>
    <w:rsid w:val="002D0C49"/>
    <w:rsid w:val="002D1384"/>
    <w:rsid w:val="002D1B52"/>
    <w:rsid w:val="002D2BAB"/>
    <w:rsid w:val="002D2C95"/>
    <w:rsid w:val="002D3C93"/>
    <w:rsid w:val="002D5204"/>
    <w:rsid w:val="002D685D"/>
    <w:rsid w:val="002D7424"/>
    <w:rsid w:val="002E0F70"/>
    <w:rsid w:val="002E136B"/>
    <w:rsid w:val="002E1B12"/>
    <w:rsid w:val="002E1D6B"/>
    <w:rsid w:val="002E1D8C"/>
    <w:rsid w:val="002E22BD"/>
    <w:rsid w:val="002E3434"/>
    <w:rsid w:val="002E751D"/>
    <w:rsid w:val="002E7631"/>
    <w:rsid w:val="002F0076"/>
    <w:rsid w:val="002F0780"/>
    <w:rsid w:val="002F13D6"/>
    <w:rsid w:val="002F346A"/>
    <w:rsid w:val="002F45C9"/>
    <w:rsid w:val="002F5410"/>
    <w:rsid w:val="00300390"/>
    <w:rsid w:val="003012D3"/>
    <w:rsid w:val="003013F1"/>
    <w:rsid w:val="00302393"/>
    <w:rsid w:val="00303850"/>
    <w:rsid w:val="00304F56"/>
    <w:rsid w:val="00304FDE"/>
    <w:rsid w:val="00305242"/>
    <w:rsid w:val="00305399"/>
    <w:rsid w:val="003079E8"/>
    <w:rsid w:val="00310E63"/>
    <w:rsid w:val="003110DB"/>
    <w:rsid w:val="00313014"/>
    <w:rsid w:val="0031467C"/>
    <w:rsid w:val="00314B90"/>
    <w:rsid w:val="00315F94"/>
    <w:rsid w:val="0031719A"/>
    <w:rsid w:val="003175A8"/>
    <w:rsid w:val="0031775E"/>
    <w:rsid w:val="00321EBD"/>
    <w:rsid w:val="0032241E"/>
    <w:rsid w:val="00322450"/>
    <w:rsid w:val="003224BE"/>
    <w:rsid w:val="00322E36"/>
    <w:rsid w:val="00325205"/>
    <w:rsid w:val="003260FD"/>
    <w:rsid w:val="00326966"/>
    <w:rsid w:val="00331713"/>
    <w:rsid w:val="0033279E"/>
    <w:rsid w:val="00333CA3"/>
    <w:rsid w:val="0033406C"/>
    <w:rsid w:val="003343F5"/>
    <w:rsid w:val="003353D3"/>
    <w:rsid w:val="003358A9"/>
    <w:rsid w:val="00335EFC"/>
    <w:rsid w:val="003379BD"/>
    <w:rsid w:val="00340511"/>
    <w:rsid w:val="0034152F"/>
    <w:rsid w:val="003417C9"/>
    <w:rsid w:val="00341D49"/>
    <w:rsid w:val="003425EE"/>
    <w:rsid w:val="00342E0C"/>
    <w:rsid w:val="00344C33"/>
    <w:rsid w:val="00345A27"/>
    <w:rsid w:val="00346959"/>
    <w:rsid w:val="00350B49"/>
    <w:rsid w:val="00351C2C"/>
    <w:rsid w:val="00352372"/>
    <w:rsid w:val="00353152"/>
    <w:rsid w:val="00354015"/>
    <w:rsid w:val="00354B28"/>
    <w:rsid w:val="00354F47"/>
    <w:rsid w:val="00355E98"/>
    <w:rsid w:val="003565ED"/>
    <w:rsid w:val="00357159"/>
    <w:rsid w:val="00360901"/>
    <w:rsid w:val="003639DA"/>
    <w:rsid w:val="003643BD"/>
    <w:rsid w:val="00367A40"/>
    <w:rsid w:val="003700E3"/>
    <w:rsid w:val="003702FC"/>
    <w:rsid w:val="00372604"/>
    <w:rsid w:val="00372700"/>
    <w:rsid w:val="003744FE"/>
    <w:rsid w:val="00374D6A"/>
    <w:rsid w:val="00376DD4"/>
    <w:rsid w:val="003800E8"/>
    <w:rsid w:val="003804D6"/>
    <w:rsid w:val="00382607"/>
    <w:rsid w:val="0038264C"/>
    <w:rsid w:val="00384287"/>
    <w:rsid w:val="0038515B"/>
    <w:rsid w:val="003856BC"/>
    <w:rsid w:val="0038624D"/>
    <w:rsid w:val="00391010"/>
    <w:rsid w:val="003922E9"/>
    <w:rsid w:val="00392B05"/>
    <w:rsid w:val="0039385D"/>
    <w:rsid w:val="0039492F"/>
    <w:rsid w:val="00394B9F"/>
    <w:rsid w:val="00394E9A"/>
    <w:rsid w:val="003A17AA"/>
    <w:rsid w:val="003A1CF7"/>
    <w:rsid w:val="003A3298"/>
    <w:rsid w:val="003A3EEE"/>
    <w:rsid w:val="003A5C38"/>
    <w:rsid w:val="003A7475"/>
    <w:rsid w:val="003A7943"/>
    <w:rsid w:val="003B0485"/>
    <w:rsid w:val="003B0C93"/>
    <w:rsid w:val="003B0DB8"/>
    <w:rsid w:val="003B1D59"/>
    <w:rsid w:val="003B40FB"/>
    <w:rsid w:val="003B4984"/>
    <w:rsid w:val="003B505C"/>
    <w:rsid w:val="003B6DC8"/>
    <w:rsid w:val="003B78BB"/>
    <w:rsid w:val="003C2286"/>
    <w:rsid w:val="003C24BA"/>
    <w:rsid w:val="003C2650"/>
    <w:rsid w:val="003C2662"/>
    <w:rsid w:val="003C3DC2"/>
    <w:rsid w:val="003C5140"/>
    <w:rsid w:val="003C5CC6"/>
    <w:rsid w:val="003C6A08"/>
    <w:rsid w:val="003C7B01"/>
    <w:rsid w:val="003D060E"/>
    <w:rsid w:val="003D12C9"/>
    <w:rsid w:val="003D2447"/>
    <w:rsid w:val="003D2D60"/>
    <w:rsid w:val="003D59EF"/>
    <w:rsid w:val="003D5F2C"/>
    <w:rsid w:val="003D7EA1"/>
    <w:rsid w:val="003E1CB9"/>
    <w:rsid w:val="003E1F9E"/>
    <w:rsid w:val="003E21AD"/>
    <w:rsid w:val="003E25DD"/>
    <w:rsid w:val="003E5A07"/>
    <w:rsid w:val="003E5CC5"/>
    <w:rsid w:val="003E5FCD"/>
    <w:rsid w:val="003E7262"/>
    <w:rsid w:val="003E7F0C"/>
    <w:rsid w:val="003F1AE7"/>
    <w:rsid w:val="003F2B87"/>
    <w:rsid w:val="003F30DB"/>
    <w:rsid w:val="003F4789"/>
    <w:rsid w:val="003F47F2"/>
    <w:rsid w:val="003F4D05"/>
    <w:rsid w:val="00401542"/>
    <w:rsid w:val="00402DBB"/>
    <w:rsid w:val="004035F5"/>
    <w:rsid w:val="004041B4"/>
    <w:rsid w:val="004045B6"/>
    <w:rsid w:val="00406193"/>
    <w:rsid w:val="004066BC"/>
    <w:rsid w:val="0040679E"/>
    <w:rsid w:val="00411543"/>
    <w:rsid w:val="004145D9"/>
    <w:rsid w:val="0041566E"/>
    <w:rsid w:val="00416765"/>
    <w:rsid w:val="004205E2"/>
    <w:rsid w:val="00421D68"/>
    <w:rsid w:val="00423003"/>
    <w:rsid w:val="00423A58"/>
    <w:rsid w:val="00423C7D"/>
    <w:rsid w:val="00423DA9"/>
    <w:rsid w:val="00424840"/>
    <w:rsid w:val="00424A7C"/>
    <w:rsid w:val="00425474"/>
    <w:rsid w:val="00427F08"/>
    <w:rsid w:val="00430DD3"/>
    <w:rsid w:val="00431A88"/>
    <w:rsid w:val="00433816"/>
    <w:rsid w:val="0043440A"/>
    <w:rsid w:val="00436B98"/>
    <w:rsid w:val="00437EC1"/>
    <w:rsid w:val="00440A78"/>
    <w:rsid w:val="00440BCA"/>
    <w:rsid w:val="00441701"/>
    <w:rsid w:val="004420EF"/>
    <w:rsid w:val="00445455"/>
    <w:rsid w:val="00445BF7"/>
    <w:rsid w:val="00445C69"/>
    <w:rsid w:val="00446F59"/>
    <w:rsid w:val="00450606"/>
    <w:rsid w:val="00451181"/>
    <w:rsid w:val="0045212A"/>
    <w:rsid w:val="004523E8"/>
    <w:rsid w:val="00452DB6"/>
    <w:rsid w:val="00454E2E"/>
    <w:rsid w:val="00455187"/>
    <w:rsid w:val="004567D7"/>
    <w:rsid w:val="004600F4"/>
    <w:rsid w:val="00460672"/>
    <w:rsid w:val="00462AFC"/>
    <w:rsid w:val="00463018"/>
    <w:rsid w:val="00463622"/>
    <w:rsid w:val="0046374A"/>
    <w:rsid w:val="00467F6F"/>
    <w:rsid w:val="004708D1"/>
    <w:rsid w:val="00471AA0"/>
    <w:rsid w:val="0047367D"/>
    <w:rsid w:val="0047385D"/>
    <w:rsid w:val="004746D8"/>
    <w:rsid w:val="00474BBC"/>
    <w:rsid w:val="0047520D"/>
    <w:rsid w:val="00475512"/>
    <w:rsid w:val="00477D96"/>
    <w:rsid w:val="0048016C"/>
    <w:rsid w:val="00480F8D"/>
    <w:rsid w:val="004822EE"/>
    <w:rsid w:val="00482B82"/>
    <w:rsid w:val="0048455F"/>
    <w:rsid w:val="004849B1"/>
    <w:rsid w:val="00485FF3"/>
    <w:rsid w:val="004878C1"/>
    <w:rsid w:val="00490843"/>
    <w:rsid w:val="00491EF8"/>
    <w:rsid w:val="004929C8"/>
    <w:rsid w:val="004965B8"/>
    <w:rsid w:val="004A193B"/>
    <w:rsid w:val="004A28E1"/>
    <w:rsid w:val="004A3514"/>
    <w:rsid w:val="004A5835"/>
    <w:rsid w:val="004A77C8"/>
    <w:rsid w:val="004B0887"/>
    <w:rsid w:val="004B609B"/>
    <w:rsid w:val="004B64EC"/>
    <w:rsid w:val="004B714E"/>
    <w:rsid w:val="004C3507"/>
    <w:rsid w:val="004C411F"/>
    <w:rsid w:val="004C46CF"/>
    <w:rsid w:val="004C7BD8"/>
    <w:rsid w:val="004C7EFA"/>
    <w:rsid w:val="004D0241"/>
    <w:rsid w:val="004D0470"/>
    <w:rsid w:val="004D1F3B"/>
    <w:rsid w:val="004D3CB7"/>
    <w:rsid w:val="004D3F14"/>
    <w:rsid w:val="004D3FB6"/>
    <w:rsid w:val="004D4F19"/>
    <w:rsid w:val="004D53E0"/>
    <w:rsid w:val="004D5CD2"/>
    <w:rsid w:val="004E1BFA"/>
    <w:rsid w:val="004E1D76"/>
    <w:rsid w:val="004E22A7"/>
    <w:rsid w:val="004E25BE"/>
    <w:rsid w:val="004E5CED"/>
    <w:rsid w:val="004F030F"/>
    <w:rsid w:val="004F094F"/>
    <w:rsid w:val="004F0F49"/>
    <w:rsid w:val="004F0FB3"/>
    <w:rsid w:val="004F16D7"/>
    <w:rsid w:val="004F1C1C"/>
    <w:rsid w:val="004F3A07"/>
    <w:rsid w:val="004F3A80"/>
    <w:rsid w:val="004F52E7"/>
    <w:rsid w:val="004F6A99"/>
    <w:rsid w:val="005015C9"/>
    <w:rsid w:val="00503769"/>
    <w:rsid w:val="00504BC1"/>
    <w:rsid w:val="00505E84"/>
    <w:rsid w:val="005060E3"/>
    <w:rsid w:val="00507516"/>
    <w:rsid w:val="00507AFE"/>
    <w:rsid w:val="005100F6"/>
    <w:rsid w:val="00510877"/>
    <w:rsid w:val="00510914"/>
    <w:rsid w:val="005110F0"/>
    <w:rsid w:val="00511878"/>
    <w:rsid w:val="005121FA"/>
    <w:rsid w:val="00512602"/>
    <w:rsid w:val="00512E2E"/>
    <w:rsid w:val="00515F2A"/>
    <w:rsid w:val="00517392"/>
    <w:rsid w:val="00521B5B"/>
    <w:rsid w:val="00523B67"/>
    <w:rsid w:val="00523FE8"/>
    <w:rsid w:val="00524392"/>
    <w:rsid w:val="00527B5C"/>
    <w:rsid w:val="00530D34"/>
    <w:rsid w:val="005317CC"/>
    <w:rsid w:val="00531CD9"/>
    <w:rsid w:val="00531F07"/>
    <w:rsid w:val="005322E2"/>
    <w:rsid w:val="005325F9"/>
    <w:rsid w:val="00532721"/>
    <w:rsid w:val="005327F9"/>
    <w:rsid w:val="00532B92"/>
    <w:rsid w:val="00534120"/>
    <w:rsid w:val="00534179"/>
    <w:rsid w:val="00535416"/>
    <w:rsid w:val="00536C7D"/>
    <w:rsid w:val="0054106C"/>
    <w:rsid w:val="005427B8"/>
    <w:rsid w:val="00543E06"/>
    <w:rsid w:val="00547646"/>
    <w:rsid w:val="0055044B"/>
    <w:rsid w:val="00550B67"/>
    <w:rsid w:val="00551CED"/>
    <w:rsid w:val="00551DC4"/>
    <w:rsid w:val="00554885"/>
    <w:rsid w:val="00554B8F"/>
    <w:rsid w:val="00554FBF"/>
    <w:rsid w:val="00556D1F"/>
    <w:rsid w:val="00557850"/>
    <w:rsid w:val="00560721"/>
    <w:rsid w:val="00561BF9"/>
    <w:rsid w:val="005638C3"/>
    <w:rsid w:val="005647C7"/>
    <w:rsid w:val="00565157"/>
    <w:rsid w:val="00565FBC"/>
    <w:rsid w:val="0056635B"/>
    <w:rsid w:val="00566D6A"/>
    <w:rsid w:val="00566E65"/>
    <w:rsid w:val="0057127D"/>
    <w:rsid w:val="00572D28"/>
    <w:rsid w:val="0057348B"/>
    <w:rsid w:val="00573BC2"/>
    <w:rsid w:val="005743F7"/>
    <w:rsid w:val="0057456C"/>
    <w:rsid w:val="005746B4"/>
    <w:rsid w:val="00575CFA"/>
    <w:rsid w:val="00576377"/>
    <w:rsid w:val="00577B5B"/>
    <w:rsid w:val="00577EE5"/>
    <w:rsid w:val="0058022C"/>
    <w:rsid w:val="00580632"/>
    <w:rsid w:val="00580EAA"/>
    <w:rsid w:val="00581B2F"/>
    <w:rsid w:val="00581FAC"/>
    <w:rsid w:val="00582113"/>
    <w:rsid w:val="0058281A"/>
    <w:rsid w:val="00582B43"/>
    <w:rsid w:val="00584F2F"/>
    <w:rsid w:val="00585881"/>
    <w:rsid w:val="0058601E"/>
    <w:rsid w:val="00594102"/>
    <w:rsid w:val="00594383"/>
    <w:rsid w:val="00594C9F"/>
    <w:rsid w:val="00594CE6"/>
    <w:rsid w:val="00594F1D"/>
    <w:rsid w:val="00595732"/>
    <w:rsid w:val="00596BC9"/>
    <w:rsid w:val="005974F4"/>
    <w:rsid w:val="005A0272"/>
    <w:rsid w:val="005A0C3B"/>
    <w:rsid w:val="005A136F"/>
    <w:rsid w:val="005A1C16"/>
    <w:rsid w:val="005A3C5C"/>
    <w:rsid w:val="005A4FDD"/>
    <w:rsid w:val="005A55AA"/>
    <w:rsid w:val="005A5B0F"/>
    <w:rsid w:val="005A68FD"/>
    <w:rsid w:val="005A6F79"/>
    <w:rsid w:val="005A722B"/>
    <w:rsid w:val="005B0442"/>
    <w:rsid w:val="005B1B4D"/>
    <w:rsid w:val="005B2040"/>
    <w:rsid w:val="005B2524"/>
    <w:rsid w:val="005B4120"/>
    <w:rsid w:val="005B658B"/>
    <w:rsid w:val="005B668F"/>
    <w:rsid w:val="005B7654"/>
    <w:rsid w:val="005B7CDD"/>
    <w:rsid w:val="005C28B8"/>
    <w:rsid w:val="005C2AC7"/>
    <w:rsid w:val="005C2BA5"/>
    <w:rsid w:val="005C2FCA"/>
    <w:rsid w:val="005C5A63"/>
    <w:rsid w:val="005D0853"/>
    <w:rsid w:val="005D14EE"/>
    <w:rsid w:val="005D15AB"/>
    <w:rsid w:val="005D18C5"/>
    <w:rsid w:val="005D2B4E"/>
    <w:rsid w:val="005D2EA6"/>
    <w:rsid w:val="005D3B22"/>
    <w:rsid w:val="005D4D40"/>
    <w:rsid w:val="005D56DA"/>
    <w:rsid w:val="005D5EDB"/>
    <w:rsid w:val="005D6298"/>
    <w:rsid w:val="005D6CCA"/>
    <w:rsid w:val="005D726B"/>
    <w:rsid w:val="005D7E05"/>
    <w:rsid w:val="005E1ADA"/>
    <w:rsid w:val="005E1C1B"/>
    <w:rsid w:val="005E2276"/>
    <w:rsid w:val="005E2AF9"/>
    <w:rsid w:val="005E3089"/>
    <w:rsid w:val="005E494E"/>
    <w:rsid w:val="005E4C8F"/>
    <w:rsid w:val="005E626F"/>
    <w:rsid w:val="005E76D4"/>
    <w:rsid w:val="005E78F5"/>
    <w:rsid w:val="005E7A2C"/>
    <w:rsid w:val="005F31EB"/>
    <w:rsid w:val="005F4B04"/>
    <w:rsid w:val="005F7C23"/>
    <w:rsid w:val="005F7D88"/>
    <w:rsid w:val="00600235"/>
    <w:rsid w:val="0060078C"/>
    <w:rsid w:val="00601CB1"/>
    <w:rsid w:val="00601DEF"/>
    <w:rsid w:val="006022BE"/>
    <w:rsid w:val="00602366"/>
    <w:rsid w:val="006035E5"/>
    <w:rsid w:val="00603820"/>
    <w:rsid w:val="00604113"/>
    <w:rsid w:val="00606743"/>
    <w:rsid w:val="00606C2A"/>
    <w:rsid w:val="00606C3D"/>
    <w:rsid w:val="006076A4"/>
    <w:rsid w:val="00607A59"/>
    <w:rsid w:val="00610014"/>
    <w:rsid w:val="006106A8"/>
    <w:rsid w:val="00610ADB"/>
    <w:rsid w:val="00613FF9"/>
    <w:rsid w:val="00614A5E"/>
    <w:rsid w:val="00614CE2"/>
    <w:rsid w:val="00620BFA"/>
    <w:rsid w:val="006210F6"/>
    <w:rsid w:val="00622802"/>
    <w:rsid w:val="00622BB3"/>
    <w:rsid w:val="00623F5B"/>
    <w:rsid w:val="006244C7"/>
    <w:rsid w:val="0062660D"/>
    <w:rsid w:val="006278E0"/>
    <w:rsid w:val="00627E7C"/>
    <w:rsid w:val="00630024"/>
    <w:rsid w:val="00630DD5"/>
    <w:rsid w:val="00631D2A"/>
    <w:rsid w:val="006325C7"/>
    <w:rsid w:val="00635B07"/>
    <w:rsid w:val="0063658B"/>
    <w:rsid w:val="006403B5"/>
    <w:rsid w:val="00641E7C"/>
    <w:rsid w:val="00642849"/>
    <w:rsid w:val="006438A3"/>
    <w:rsid w:val="00645EC6"/>
    <w:rsid w:val="0064769E"/>
    <w:rsid w:val="00647B03"/>
    <w:rsid w:val="00647E07"/>
    <w:rsid w:val="00651163"/>
    <w:rsid w:val="00651E34"/>
    <w:rsid w:val="00651F5C"/>
    <w:rsid w:val="00652FA6"/>
    <w:rsid w:val="0065443F"/>
    <w:rsid w:val="006556D9"/>
    <w:rsid w:val="0066022A"/>
    <w:rsid w:val="00660C56"/>
    <w:rsid w:val="00663B92"/>
    <w:rsid w:val="00664F01"/>
    <w:rsid w:val="00665380"/>
    <w:rsid w:val="00665A4B"/>
    <w:rsid w:val="00665BF6"/>
    <w:rsid w:val="006670D2"/>
    <w:rsid w:val="00667E47"/>
    <w:rsid w:val="00670AF0"/>
    <w:rsid w:val="0067283C"/>
    <w:rsid w:val="00673A0C"/>
    <w:rsid w:val="006762FF"/>
    <w:rsid w:val="00676A90"/>
    <w:rsid w:val="00676AAB"/>
    <w:rsid w:val="00676C41"/>
    <w:rsid w:val="00676F8E"/>
    <w:rsid w:val="00677451"/>
    <w:rsid w:val="00680463"/>
    <w:rsid w:val="00680563"/>
    <w:rsid w:val="00681959"/>
    <w:rsid w:val="00684BCB"/>
    <w:rsid w:val="00691431"/>
    <w:rsid w:val="00694F5C"/>
    <w:rsid w:val="006960E2"/>
    <w:rsid w:val="006A0FC5"/>
    <w:rsid w:val="006A1629"/>
    <w:rsid w:val="006A20A1"/>
    <w:rsid w:val="006A216B"/>
    <w:rsid w:val="006A2769"/>
    <w:rsid w:val="006A35E4"/>
    <w:rsid w:val="006A7603"/>
    <w:rsid w:val="006B1423"/>
    <w:rsid w:val="006B3AD3"/>
    <w:rsid w:val="006B6E06"/>
    <w:rsid w:val="006C14D8"/>
    <w:rsid w:val="006C1C5B"/>
    <w:rsid w:val="006C2CEA"/>
    <w:rsid w:val="006C323F"/>
    <w:rsid w:val="006C392F"/>
    <w:rsid w:val="006C4286"/>
    <w:rsid w:val="006C51AF"/>
    <w:rsid w:val="006C730D"/>
    <w:rsid w:val="006C74F4"/>
    <w:rsid w:val="006C79AF"/>
    <w:rsid w:val="006C7ACD"/>
    <w:rsid w:val="006C7E87"/>
    <w:rsid w:val="006D1828"/>
    <w:rsid w:val="006D1D12"/>
    <w:rsid w:val="006D3D47"/>
    <w:rsid w:val="006D4142"/>
    <w:rsid w:val="006D4DD8"/>
    <w:rsid w:val="006D5422"/>
    <w:rsid w:val="006D5582"/>
    <w:rsid w:val="006D58F7"/>
    <w:rsid w:val="006D643D"/>
    <w:rsid w:val="006D68DA"/>
    <w:rsid w:val="006E32E0"/>
    <w:rsid w:val="006E42D7"/>
    <w:rsid w:val="006E4311"/>
    <w:rsid w:val="006E5523"/>
    <w:rsid w:val="006E68B0"/>
    <w:rsid w:val="006E737C"/>
    <w:rsid w:val="006F04A6"/>
    <w:rsid w:val="006F145B"/>
    <w:rsid w:val="006F151B"/>
    <w:rsid w:val="006F3123"/>
    <w:rsid w:val="006F39F6"/>
    <w:rsid w:val="006F4F2E"/>
    <w:rsid w:val="006F624B"/>
    <w:rsid w:val="006F6C6D"/>
    <w:rsid w:val="006F6D65"/>
    <w:rsid w:val="006F773C"/>
    <w:rsid w:val="007000BB"/>
    <w:rsid w:val="00700360"/>
    <w:rsid w:val="007003C5"/>
    <w:rsid w:val="00700671"/>
    <w:rsid w:val="00703867"/>
    <w:rsid w:val="0070653C"/>
    <w:rsid w:val="00706EF4"/>
    <w:rsid w:val="00707AF6"/>
    <w:rsid w:val="0071023A"/>
    <w:rsid w:val="007109C7"/>
    <w:rsid w:val="00710BA1"/>
    <w:rsid w:val="007118AF"/>
    <w:rsid w:val="00712C85"/>
    <w:rsid w:val="007132E6"/>
    <w:rsid w:val="00714730"/>
    <w:rsid w:val="00715079"/>
    <w:rsid w:val="007152BD"/>
    <w:rsid w:val="00715F75"/>
    <w:rsid w:val="00717396"/>
    <w:rsid w:val="007177FC"/>
    <w:rsid w:val="00717C47"/>
    <w:rsid w:val="00717D88"/>
    <w:rsid w:val="007220FD"/>
    <w:rsid w:val="0072224D"/>
    <w:rsid w:val="00722257"/>
    <w:rsid w:val="007222C2"/>
    <w:rsid w:val="007231FA"/>
    <w:rsid w:val="007234E8"/>
    <w:rsid w:val="007238FF"/>
    <w:rsid w:val="0072569B"/>
    <w:rsid w:val="00725C30"/>
    <w:rsid w:val="0072762D"/>
    <w:rsid w:val="00727983"/>
    <w:rsid w:val="0073078F"/>
    <w:rsid w:val="00731477"/>
    <w:rsid w:val="007316E5"/>
    <w:rsid w:val="007317DA"/>
    <w:rsid w:val="00734F6A"/>
    <w:rsid w:val="00736670"/>
    <w:rsid w:val="00736B0D"/>
    <w:rsid w:val="00737E42"/>
    <w:rsid w:val="00740D08"/>
    <w:rsid w:val="00742893"/>
    <w:rsid w:val="00742D4B"/>
    <w:rsid w:val="00742F1E"/>
    <w:rsid w:val="007443F2"/>
    <w:rsid w:val="00744F0F"/>
    <w:rsid w:val="007476D1"/>
    <w:rsid w:val="00750FDE"/>
    <w:rsid w:val="007522D4"/>
    <w:rsid w:val="007537E2"/>
    <w:rsid w:val="00753E4D"/>
    <w:rsid w:val="007542A1"/>
    <w:rsid w:val="007543B0"/>
    <w:rsid w:val="00754B22"/>
    <w:rsid w:val="007559D1"/>
    <w:rsid w:val="0075675A"/>
    <w:rsid w:val="00756A46"/>
    <w:rsid w:val="00756B23"/>
    <w:rsid w:val="00757788"/>
    <w:rsid w:val="00761CF2"/>
    <w:rsid w:val="00762B56"/>
    <w:rsid w:val="00763DBB"/>
    <w:rsid w:val="007654AB"/>
    <w:rsid w:val="00765B24"/>
    <w:rsid w:val="00765E89"/>
    <w:rsid w:val="007664DD"/>
    <w:rsid w:val="0076664D"/>
    <w:rsid w:val="00767528"/>
    <w:rsid w:val="00770D4E"/>
    <w:rsid w:val="00771407"/>
    <w:rsid w:val="00772BF6"/>
    <w:rsid w:val="00773CC6"/>
    <w:rsid w:val="0077505A"/>
    <w:rsid w:val="0077572C"/>
    <w:rsid w:val="0077692F"/>
    <w:rsid w:val="00776AF4"/>
    <w:rsid w:val="00777F6B"/>
    <w:rsid w:val="00780031"/>
    <w:rsid w:val="007809A2"/>
    <w:rsid w:val="00781144"/>
    <w:rsid w:val="0078155A"/>
    <w:rsid w:val="00782CA6"/>
    <w:rsid w:val="00783919"/>
    <w:rsid w:val="00783B61"/>
    <w:rsid w:val="00784831"/>
    <w:rsid w:val="007864FA"/>
    <w:rsid w:val="00786E0D"/>
    <w:rsid w:val="0078711F"/>
    <w:rsid w:val="0078769E"/>
    <w:rsid w:val="00790676"/>
    <w:rsid w:val="007926DE"/>
    <w:rsid w:val="00792844"/>
    <w:rsid w:val="007937D7"/>
    <w:rsid w:val="00793809"/>
    <w:rsid w:val="00797E8F"/>
    <w:rsid w:val="007A1AAC"/>
    <w:rsid w:val="007A1ACE"/>
    <w:rsid w:val="007A1B03"/>
    <w:rsid w:val="007A1B0C"/>
    <w:rsid w:val="007A39CC"/>
    <w:rsid w:val="007A5141"/>
    <w:rsid w:val="007A5385"/>
    <w:rsid w:val="007A5DEB"/>
    <w:rsid w:val="007A6696"/>
    <w:rsid w:val="007A7667"/>
    <w:rsid w:val="007A76AA"/>
    <w:rsid w:val="007A7734"/>
    <w:rsid w:val="007A7E5C"/>
    <w:rsid w:val="007B0E94"/>
    <w:rsid w:val="007B24D4"/>
    <w:rsid w:val="007B2E9A"/>
    <w:rsid w:val="007B317B"/>
    <w:rsid w:val="007B3D18"/>
    <w:rsid w:val="007B5233"/>
    <w:rsid w:val="007B65D7"/>
    <w:rsid w:val="007C0329"/>
    <w:rsid w:val="007C0B68"/>
    <w:rsid w:val="007C0EB4"/>
    <w:rsid w:val="007C2637"/>
    <w:rsid w:val="007C2844"/>
    <w:rsid w:val="007C2D5B"/>
    <w:rsid w:val="007C5748"/>
    <w:rsid w:val="007C75B5"/>
    <w:rsid w:val="007C77F6"/>
    <w:rsid w:val="007D3EC4"/>
    <w:rsid w:val="007D4539"/>
    <w:rsid w:val="007D480E"/>
    <w:rsid w:val="007D4C7B"/>
    <w:rsid w:val="007D57B3"/>
    <w:rsid w:val="007D698B"/>
    <w:rsid w:val="007E05D4"/>
    <w:rsid w:val="007E2973"/>
    <w:rsid w:val="007E3187"/>
    <w:rsid w:val="007E4370"/>
    <w:rsid w:val="007E53CD"/>
    <w:rsid w:val="007E61CA"/>
    <w:rsid w:val="007E6482"/>
    <w:rsid w:val="007F0C1F"/>
    <w:rsid w:val="007F0FD7"/>
    <w:rsid w:val="007F1165"/>
    <w:rsid w:val="007F1350"/>
    <w:rsid w:val="007F3885"/>
    <w:rsid w:val="007F47A1"/>
    <w:rsid w:val="007F4AEE"/>
    <w:rsid w:val="007F5072"/>
    <w:rsid w:val="007F767C"/>
    <w:rsid w:val="0080058C"/>
    <w:rsid w:val="00800891"/>
    <w:rsid w:val="008012AB"/>
    <w:rsid w:val="0080171B"/>
    <w:rsid w:val="00801B32"/>
    <w:rsid w:val="00801BF4"/>
    <w:rsid w:val="0080377D"/>
    <w:rsid w:val="008049A9"/>
    <w:rsid w:val="008055FF"/>
    <w:rsid w:val="00806E2E"/>
    <w:rsid w:val="008071BA"/>
    <w:rsid w:val="00810BF6"/>
    <w:rsid w:val="008116B4"/>
    <w:rsid w:val="008126BB"/>
    <w:rsid w:val="00813DC9"/>
    <w:rsid w:val="00814608"/>
    <w:rsid w:val="00814FFC"/>
    <w:rsid w:val="008159EE"/>
    <w:rsid w:val="00815D4F"/>
    <w:rsid w:val="008177E3"/>
    <w:rsid w:val="00817E5E"/>
    <w:rsid w:val="00820001"/>
    <w:rsid w:val="00820B89"/>
    <w:rsid w:val="00821734"/>
    <w:rsid w:val="00821FD9"/>
    <w:rsid w:val="008228D5"/>
    <w:rsid w:val="00823028"/>
    <w:rsid w:val="0082368C"/>
    <w:rsid w:val="008241A1"/>
    <w:rsid w:val="00824CE5"/>
    <w:rsid w:val="00825350"/>
    <w:rsid w:val="0082547A"/>
    <w:rsid w:val="0082588F"/>
    <w:rsid w:val="008258D4"/>
    <w:rsid w:val="00830881"/>
    <w:rsid w:val="008308C2"/>
    <w:rsid w:val="008319F3"/>
    <w:rsid w:val="008325C6"/>
    <w:rsid w:val="00835814"/>
    <w:rsid w:val="00841127"/>
    <w:rsid w:val="00841DEE"/>
    <w:rsid w:val="008420A4"/>
    <w:rsid w:val="00842AF0"/>
    <w:rsid w:val="00842F74"/>
    <w:rsid w:val="00843018"/>
    <w:rsid w:val="0084476D"/>
    <w:rsid w:val="00844E6E"/>
    <w:rsid w:val="0084585D"/>
    <w:rsid w:val="00845BB9"/>
    <w:rsid w:val="00845FF8"/>
    <w:rsid w:val="00846416"/>
    <w:rsid w:val="0084706B"/>
    <w:rsid w:val="00847214"/>
    <w:rsid w:val="0084750D"/>
    <w:rsid w:val="008476C1"/>
    <w:rsid w:val="00847E83"/>
    <w:rsid w:val="00851812"/>
    <w:rsid w:val="00851AA6"/>
    <w:rsid w:val="008525B7"/>
    <w:rsid w:val="00852655"/>
    <w:rsid w:val="00852B2D"/>
    <w:rsid w:val="00852CD2"/>
    <w:rsid w:val="00854D9C"/>
    <w:rsid w:val="00855354"/>
    <w:rsid w:val="00856A08"/>
    <w:rsid w:val="00857180"/>
    <w:rsid w:val="00857439"/>
    <w:rsid w:val="00857954"/>
    <w:rsid w:val="008603F2"/>
    <w:rsid w:val="00863B21"/>
    <w:rsid w:val="00864413"/>
    <w:rsid w:val="0086504B"/>
    <w:rsid w:val="00865A66"/>
    <w:rsid w:val="00866BED"/>
    <w:rsid w:val="00866F93"/>
    <w:rsid w:val="00871E3C"/>
    <w:rsid w:val="00872E91"/>
    <w:rsid w:val="0087453F"/>
    <w:rsid w:val="00875030"/>
    <w:rsid w:val="0088044F"/>
    <w:rsid w:val="00880C3D"/>
    <w:rsid w:val="008831EB"/>
    <w:rsid w:val="008843E7"/>
    <w:rsid w:val="0088527B"/>
    <w:rsid w:val="00885780"/>
    <w:rsid w:val="00886638"/>
    <w:rsid w:val="008873E4"/>
    <w:rsid w:val="00887D77"/>
    <w:rsid w:val="008911FA"/>
    <w:rsid w:val="008915A3"/>
    <w:rsid w:val="008916A8"/>
    <w:rsid w:val="0089210F"/>
    <w:rsid w:val="008949EB"/>
    <w:rsid w:val="00895A1F"/>
    <w:rsid w:val="00895FBF"/>
    <w:rsid w:val="00897ABA"/>
    <w:rsid w:val="008A1731"/>
    <w:rsid w:val="008A1F0C"/>
    <w:rsid w:val="008A3386"/>
    <w:rsid w:val="008A4AE4"/>
    <w:rsid w:val="008A783A"/>
    <w:rsid w:val="008B0A80"/>
    <w:rsid w:val="008B0B88"/>
    <w:rsid w:val="008B31AE"/>
    <w:rsid w:val="008B4C3B"/>
    <w:rsid w:val="008B6A9A"/>
    <w:rsid w:val="008B76A8"/>
    <w:rsid w:val="008C1D9C"/>
    <w:rsid w:val="008C2304"/>
    <w:rsid w:val="008C2809"/>
    <w:rsid w:val="008C4576"/>
    <w:rsid w:val="008C497B"/>
    <w:rsid w:val="008C6548"/>
    <w:rsid w:val="008C7C14"/>
    <w:rsid w:val="008D04D7"/>
    <w:rsid w:val="008D191D"/>
    <w:rsid w:val="008D2889"/>
    <w:rsid w:val="008D4825"/>
    <w:rsid w:val="008D515B"/>
    <w:rsid w:val="008D5FEA"/>
    <w:rsid w:val="008D6259"/>
    <w:rsid w:val="008D6A9D"/>
    <w:rsid w:val="008D6D43"/>
    <w:rsid w:val="008D7F99"/>
    <w:rsid w:val="008E21E1"/>
    <w:rsid w:val="008E3EF4"/>
    <w:rsid w:val="008E4436"/>
    <w:rsid w:val="008E5F1F"/>
    <w:rsid w:val="008E661A"/>
    <w:rsid w:val="008E6917"/>
    <w:rsid w:val="008E7C92"/>
    <w:rsid w:val="008F1563"/>
    <w:rsid w:val="008F298E"/>
    <w:rsid w:val="008F2A25"/>
    <w:rsid w:val="008F43AA"/>
    <w:rsid w:val="008F4E33"/>
    <w:rsid w:val="008F5517"/>
    <w:rsid w:val="008F59DD"/>
    <w:rsid w:val="008F5FBA"/>
    <w:rsid w:val="008F6365"/>
    <w:rsid w:val="008F69FA"/>
    <w:rsid w:val="008F73E9"/>
    <w:rsid w:val="009011D4"/>
    <w:rsid w:val="00901D12"/>
    <w:rsid w:val="0090443F"/>
    <w:rsid w:val="00906711"/>
    <w:rsid w:val="009071B9"/>
    <w:rsid w:val="009079FF"/>
    <w:rsid w:val="009104B6"/>
    <w:rsid w:val="00910A4A"/>
    <w:rsid w:val="00911BA0"/>
    <w:rsid w:val="0091459F"/>
    <w:rsid w:val="00914B57"/>
    <w:rsid w:val="0091566C"/>
    <w:rsid w:val="00915D7F"/>
    <w:rsid w:val="00915F5D"/>
    <w:rsid w:val="00920AE0"/>
    <w:rsid w:val="00920CB2"/>
    <w:rsid w:val="00922367"/>
    <w:rsid w:val="00922D53"/>
    <w:rsid w:val="009236CC"/>
    <w:rsid w:val="009240AE"/>
    <w:rsid w:val="00924B86"/>
    <w:rsid w:val="0092601B"/>
    <w:rsid w:val="0092631A"/>
    <w:rsid w:val="00926CA8"/>
    <w:rsid w:val="00927A7D"/>
    <w:rsid w:val="00927D78"/>
    <w:rsid w:val="009302F6"/>
    <w:rsid w:val="00933677"/>
    <w:rsid w:val="00933A0B"/>
    <w:rsid w:val="00937DAF"/>
    <w:rsid w:val="00937E2C"/>
    <w:rsid w:val="00941018"/>
    <w:rsid w:val="00941633"/>
    <w:rsid w:val="00941C00"/>
    <w:rsid w:val="00942397"/>
    <w:rsid w:val="00943F42"/>
    <w:rsid w:val="009453C1"/>
    <w:rsid w:val="00947AE3"/>
    <w:rsid w:val="00950391"/>
    <w:rsid w:val="009506FD"/>
    <w:rsid w:val="0095133D"/>
    <w:rsid w:val="00951ADD"/>
    <w:rsid w:val="009542D1"/>
    <w:rsid w:val="00955A52"/>
    <w:rsid w:val="00960B58"/>
    <w:rsid w:val="00961CB6"/>
    <w:rsid w:val="00961FED"/>
    <w:rsid w:val="0096231B"/>
    <w:rsid w:val="009644E1"/>
    <w:rsid w:val="00965B2B"/>
    <w:rsid w:val="009661BE"/>
    <w:rsid w:val="00966693"/>
    <w:rsid w:val="009678C2"/>
    <w:rsid w:val="00967AAF"/>
    <w:rsid w:val="00967C1C"/>
    <w:rsid w:val="009704DB"/>
    <w:rsid w:val="00975BE5"/>
    <w:rsid w:val="00975D23"/>
    <w:rsid w:val="00975E8D"/>
    <w:rsid w:val="009763BD"/>
    <w:rsid w:val="00976DEE"/>
    <w:rsid w:val="00977494"/>
    <w:rsid w:val="009817D6"/>
    <w:rsid w:val="00982920"/>
    <w:rsid w:val="00982F39"/>
    <w:rsid w:val="00984DA0"/>
    <w:rsid w:val="00985D9C"/>
    <w:rsid w:val="0098781D"/>
    <w:rsid w:val="00991400"/>
    <w:rsid w:val="00991613"/>
    <w:rsid w:val="00991C81"/>
    <w:rsid w:val="00991D06"/>
    <w:rsid w:val="0099208F"/>
    <w:rsid w:val="009921F2"/>
    <w:rsid w:val="00996E0A"/>
    <w:rsid w:val="009971B8"/>
    <w:rsid w:val="009976DD"/>
    <w:rsid w:val="009A0140"/>
    <w:rsid w:val="009A09A6"/>
    <w:rsid w:val="009A2F83"/>
    <w:rsid w:val="009A46D4"/>
    <w:rsid w:val="009A4BBC"/>
    <w:rsid w:val="009A6A7D"/>
    <w:rsid w:val="009B13CE"/>
    <w:rsid w:val="009B1640"/>
    <w:rsid w:val="009B1957"/>
    <w:rsid w:val="009B2696"/>
    <w:rsid w:val="009B3CD1"/>
    <w:rsid w:val="009B494E"/>
    <w:rsid w:val="009B4E33"/>
    <w:rsid w:val="009B70C6"/>
    <w:rsid w:val="009B71E2"/>
    <w:rsid w:val="009B7A10"/>
    <w:rsid w:val="009C0FEA"/>
    <w:rsid w:val="009C10B6"/>
    <w:rsid w:val="009C2CF4"/>
    <w:rsid w:val="009C43BD"/>
    <w:rsid w:val="009C4495"/>
    <w:rsid w:val="009C4C5F"/>
    <w:rsid w:val="009C53F3"/>
    <w:rsid w:val="009C6852"/>
    <w:rsid w:val="009D0F47"/>
    <w:rsid w:val="009D3112"/>
    <w:rsid w:val="009D368C"/>
    <w:rsid w:val="009D3789"/>
    <w:rsid w:val="009D4125"/>
    <w:rsid w:val="009D41EF"/>
    <w:rsid w:val="009D52E5"/>
    <w:rsid w:val="009D569F"/>
    <w:rsid w:val="009D5EF8"/>
    <w:rsid w:val="009D60F5"/>
    <w:rsid w:val="009E43FC"/>
    <w:rsid w:val="009E5866"/>
    <w:rsid w:val="009E67B2"/>
    <w:rsid w:val="009E7E59"/>
    <w:rsid w:val="009F02E7"/>
    <w:rsid w:val="009F0C64"/>
    <w:rsid w:val="009F1067"/>
    <w:rsid w:val="009F20BD"/>
    <w:rsid w:val="009F2BDB"/>
    <w:rsid w:val="009F4A0F"/>
    <w:rsid w:val="009F4B31"/>
    <w:rsid w:val="009F4B67"/>
    <w:rsid w:val="009F5E75"/>
    <w:rsid w:val="009F65B7"/>
    <w:rsid w:val="009F77D2"/>
    <w:rsid w:val="009F7952"/>
    <w:rsid w:val="009F7AAA"/>
    <w:rsid w:val="00A0005B"/>
    <w:rsid w:val="00A03FB6"/>
    <w:rsid w:val="00A04018"/>
    <w:rsid w:val="00A0550C"/>
    <w:rsid w:val="00A05CA6"/>
    <w:rsid w:val="00A07DFE"/>
    <w:rsid w:val="00A11323"/>
    <w:rsid w:val="00A11527"/>
    <w:rsid w:val="00A11AD6"/>
    <w:rsid w:val="00A11C3E"/>
    <w:rsid w:val="00A12BAD"/>
    <w:rsid w:val="00A13119"/>
    <w:rsid w:val="00A1353B"/>
    <w:rsid w:val="00A136DC"/>
    <w:rsid w:val="00A13F58"/>
    <w:rsid w:val="00A149C0"/>
    <w:rsid w:val="00A151FD"/>
    <w:rsid w:val="00A15F32"/>
    <w:rsid w:val="00A2280C"/>
    <w:rsid w:val="00A24CF9"/>
    <w:rsid w:val="00A2623A"/>
    <w:rsid w:val="00A2793C"/>
    <w:rsid w:val="00A27C93"/>
    <w:rsid w:val="00A310B0"/>
    <w:rsid w:val="00A31C91"/>
    <w:rsid w:val="00A32367"/>
    <w:rsid w:val="00A33011"/>
    <w:rsid w:val="00A34324"/>
    <w:rsid w:val="00A3452F"/>
    <w:rsid w:val="00A34812"/>
    <w:rsid w:val="00A35AA7"/>
    <w:rsid w:val="00A35D31"/>
    <w:rsid w:val="00A364DD"/>
    <w:rsid w:val="00A36B65"/>
    <w:rsid w:val="00A41663"/>
    <w:rsid w:val="00A4255B"/>
    <w:rsid w:val="00A43AA1"/>
    <w:rsid w:val="00A47094"/>
    <w:rsid w:val="00A470FD"/>
    <w:rsid w:val="00A542C8"/>
    <w:rsid w:val="00A5513D"/>
    <w:rsid w:val="00A556F2"/>
    <w:rsid w:val="00A57F6F"/>
    <w:rsid w:val="00A60C1D"/>
    <w:rsid w:val="00A6137E"/>
    <w:rsid w:val="00A65664"/>
    <w:rsid w:val="00A675C3"/>
    <w:rsid w:val="00A72715"/>
    <w:rsid w:val="00A7314D"/>
    <w:rsid w:val="00A73979"/>
    <w:rsid w:val="00A7419A"/>
    <w:rsid w:val="00A74288"/>
    <w:rsid w:val="00A753C8"/>
    <w:rsid w:val="00A76230"/>
    <w:rsid w:val="00A8025B"/>
    <w:rsid w:val="00A80CAC"/>
    <w:rsid w:val="00A83D56"/>
    <w:rsid w:val="00A83EB5"/>
    <w:rsid w:val="00A84205"/>
    <w:rsid w:val="00A86A39"/>
    <w:rsid w:val="00A8749D"/>
    <w:rsid w:val="00A87F24"/>
    <w:rsid w:val="00A91BB3"/>
    <w:rsid w:val="00A963E1"/>
    <w:rsid w:val="00A968D4"/>
    <w:rsid w:val="00AA0424"/>
    <w:rsid w:val="00AA0D12"/>
    <w:rsid w:val="00AA0F64"/>
    <w:rsid w:val="00AA106F"/>
    <w:rsid w:val="00AA337E"/>
    <w:rsid w:val="00AA3C57"/>
    <w:rsid w:val="00AA4B46"/>
    <w:rsid w:val="00AA5158"/>
    <w:rsid w:val="00AA53BF"/>
    <w:rsid w:val="00AA6982"/>
    <w:rsid w:val="00AA69C8"/>
    <w:rsid w:val="00AA7363"/>
    <w:rsid w:val="00AB05A7"/>
    <w:rsid w:val="00AB05CB"/>
    <w:rsid w:val="00AB173C"/>
    <w:rsid w:val="00AB177C"/>
    <w:rsid w:val="00AB1ADF"/>
    <w:rsid w:val="00AB2314"/>
    <w:rsid w:val="00AB2726"/>
    <w:rsid w:val="00AB2935"/>
    <w:rsid w:val="00AB2C7C"/>
    <w:rsid w:val="00AB3614"/>
    <w:rsid w:val="00AB39B5"/>
    <w:rsid w:val="00AB5222"/>
    <w:rsid w:val="00AB53D4"/>
    <w:rsid w:val="00AB6833"/>
    <w:rsid w:val="00AB7117"/>
    <w:rsid w:val="00AC0D4A"/>
    <w:rsid w:val="00AC18EA"/>
    <w:rsid w:val="00AC19AD"/>
    <w:rsid w:val="00AC1A40"/>
    <w:rsid w:val="00AC2472"/>
    <w:rsid w:val="00AC379F"/>
    <w:rsid w:val="00AC4BD4"/>
    <w:rsid w:val="00AC564B"/>
    <w:rsid w:val="00AC61DA"/>
    <w:rsid w:val="00AC79D5"/>
    <w:rsid w:val="00AC7FB9"/>
    <w:rsid w:val="00AD074D"/>
    <w:rsid w:val="00AD0C3C"/>
    <w:rsid w:val="00AD0F95"/>
    <w:rsid w:val="00AD2556"/>
    <w:rsid w:val="00AD2C1F"/>
    <w:rsid w:val="00AD4E85"/>
    <w:rsid w:val="00AD4FB3"/>
    <w:rsid w:val="00AD50AE"/>
    <w:rsid w:val="00AD5FB9"/>
    <w:rsid w:val="00AD6156"/>
    <w:rsid w:val="00AD730E"/>
    <w:rsid w:val="00AE0630"/>
    <w:rsid w:val="00AE076B"/>
    <w:rsid w:val="00AE0B56"/>
    <w:rsid w:val="00AE1971"/>
    <w:rsid w:val="00AE235D"/>
    <w:rsid w:val="00AE2E6F"/>
    <w:rsid w:val="00AE3253"/>
    <w:rsid w:val="00AE3284"/>
    <w:rsid w:val="00AE41F3"/>
    <w:rsid w:val="00AE4936"/>
    <w:rsid w:val="00AE5BCE"/>
    <w:rsid w:val="00AF06E3"/>
    <w:rsid w:val="00AF4AB5"/>
    <w:rsid w:val="00AF51C0"/>
    <w:rsid w:val="00AF74D4"/>
    <w:rsid w:val="00B00242"/>
    <w:rsid w:val="00B00635"/>
    <w:rsid w:val="00B01E5F"/>
    <w:rsid w:val="00B0206E"/>
    <w:rsid w:val="00B035C5"/>
    <w:rsid w:val="00B04771"/>
    <w:rsid w:val="00B076FB"/>
    <w:rsid w:val="00B07E0D"/>
    <w:rsid w:val="00B10B46"/>
    <w:rsid w:val="00B1123B"/>
    <w:rsid w:val="00B12127"/>
    <w:rsid w:val="00B140A4"/>
    <w:rsid w:val="00B172B2"/>
    <w:rsid w:val="00B175B2"/>
    <w:rsid w:val="00B202BA"/>
    <w:rsid w:val="00B20AB2"/>
    <w:rsid w:val="00B2109D"/>
    <w:rsid w:val="00B21521"/>
    <w:rsid w:val="00B21994"/>
    <w:rsid w:val="00B22A76"/>
    <w:rsid w:val="00B243EA"/>
    <w:rsid w:val="00B254C3"/>
    <w:rsid w:val="00B25B38"/>
    <w:rsid w:val="00B264EF"/>
    <w:rsid w:val="00B27357"/>
    <w:rsid w:val="00B32535"/>
    <w:rsid w:val="00B37F1A"/>
    <w:rsid w:val="00B405BD"/>
    <w:rsid w:val="00B4074F"/>
    <w:rsid w:val="00B40E29"/>
    <w:rsid w:val="00B4273A"/>
    <w:rsid w:val="00B42E50"/>
    <w:rsid w:val="00B43397"/>
    <w:rsid w:val="00B45D80"/>
    <w:rsid w:val="00B45E91"/>
    <w:rsid w:val="00B465E3"/>
    <w:rsid w:val="00B46A5A"/>
    <w:rsid w:val="00B470C6"/>
    <w:rsid w:val="00B47AE9"/>
    <w:rsid w:val="00B47DBC"/>
    <w:rsid w:val="00B50041"/>
    <w:rsid w:val="00B538FD"/>
    <w:rsid w:val="00B54FCC"/>
    <w:rsid w:val="00B5609A"/>
    <w:rsid w:val="00B563A7"/>
    <w:rsid w:val="00B6024A"/>
    <w:rsid w:val="00B60328"/>
    <w:rsid w:val="00B61495"/>
    <w:rsid w:val="00B634EA"/>
    <w:rsid w:val="00B64461"/>
    <w:rsid w:val="00B65701"/>
    <w:rsid w:val="00B65AE7"/>
    <w:rsid w:val="00B65B05"/>
    <w:rsid w:val="00B6650E"/>
    <w:rsid w:val="00B667B2"/>
    <w:rsid w:val="00B6706C"/>
    <w:rsid w:val="00B701A2"/>
    <w:rsid w:val="00B725E5"/>
    <w:rsid w:val="00B74F6E"/>
    <w:rsid w:val="00B7501D"/>
    <w:rsid w:val="00B75928"/>
    <w:rsid w:val="00B7671B"/>
    <w:rsid w:val="00B77326"/>
    <w:rsid w:val="00B77756"/>
    <w:rsid w:val="00B77EC8"/>
    <w:rsid w:val="00B811B1"/>
    <w:rsid w:val="00B82544"/>
    <w:rsid w:val="00B8274C"/>
    <w:rsid w:val="00B82EBD"/>
    <w:rsid w:val="00B8323C"/>
    <w:rsid w:val="00B83542"/>
    <w:rsid w:val="00B83F9C"/>
    <w:rsid w:val="00B84AAD"/>
    <w:rsid w:val="00B84DB7"/>
    <w:rsid w:val="00B859AA"/>
    <w:rsid w:val="00B859DB"/>
    <w:rsid w:val="00B86387"/>
    <w:rsid w:val="00B86D5A"/>
    <w:rsid w:val="00B8745A"/>
    <w:rsid w:val="00B8769A"/>
    <w:rsid w:val="00B87870"/>
    <w:rsid w:val="00B905E4"/>
    <w:rsid w:val="00B90990"/>
    <w:rsid w:val="00B91332"/>
    <w:rsid w:val="00B92868"/>
    <w:rsid w:val="00B93A80"/>
    <w:rsid w:val="00B959D1"/>
    <w:rsid w:val="00B96A35"/>
    <w:rsid w:val="00B970BF"/>
    <w:rsid w:val="00BA06E4"/>
    <w:rsid w:val="00BA13FA"/>
    <w:rsid w:val="00BA1A0C"/>
    <w:rsid w:val="00BA1BEC"/>
    <w:rsid w:val="00BA299E"/>
    <w:rsid w:val="00BA44DB"/>
    <w:rsid w:val="00BA6929"/>
    <w:rsid w:val="00BA6E98"/>
    <w:rsid w:val="00BA7D32"/>
    <w:rsid w:val="00BA7D76"/>
    <w:rsid w:val="00BB060D"/>
    <w:rsid w:val="00BB1702"/>
    <w:rsid w:val="00BB22FD"/>
    <w:rsid w:val="00BB2E03"/>
    <w:rsid w:val="00BB39D4"/>
    <w:rsid w:val="00BB4129"/>
    <w:rsid w:val="00BB47FE"/>
    <w:rsid w:val="00BB52EE"/>
    <w:rsid w:val="00BB5731"/>
    <w:rsid w:val="00BB669F"/>
    <w:rsid w:val="00BB7302"/>
    <w:rsid w:val="00BC181A"/>
    <w:rsid w:val="00BC18CB"/>
    <w:rsid w:val="00BC1B37"/>
    <w:rsid w:val="00BC24F2"/>
    <w:rsid w:val="00BC2D41"/>
    <w:rsid w:val="00BC3194"/>
    <w:rsid w:val="00BC402B"/>
    <w:rsid w:val="00BC4144"/>
    <w:rsid w:val="00BC6B42"/>
    <w:rsid w:val="00BC6D57"/>
    <w:rsid w:val="00BD01A2"/>
    <w:rsid w:val="00BD3ABC"/>
    <w:rsid w:val="00BD439E"/>
    <w:rsid w:val="00BE06BE"/>
    <w:rsid w:val="00BE0EC2"/>
    <w:rsid w:val="00BE292F"/>
    <w:rsid w:val="00BE2C4C"/>
    <w:rsid w:val="00BE3E9F"/>
    <w:rsid w:val="00BE4C7D"/>
    <w:rsid w:val="00BE4DBC"/>
    <w:rsid w:val="00BE4F75"/>
    <w:rsid w:val="00BE5FB8"/>
    <w:rsid w:val="00BE7931"/>
    <w:rsid w:val="00BE7AD9"/>
    <w:rsid w:val="00BE7C6C"/>
    <w:rsid w:val="00BF14A5"/>
    <w:rsid w:val="00BF1EB7"/>
    <w:rsid w:val="00BF2C5A"/>
    <w:rsid w:val="00BF3C62"/>
    <w:rsid w:val="00BF5D14"/>
    <w:rsid w:val="00C004EE"/>
    <w:rsid w:val="00C00DCA"/>
    <w:rsid w:val="00C01025"/>
    <w:rsid w:val="00C0198C"/>
    <w:rsid w:val="00C033C1"/>
    <w:rsid w:val="00C03550"/>
    <w:rsid w:val="00C03950"/>
    <w:rsid w:val="00C05CF0"/>
    <w:rsid w:val="00C0630C"/>
    <w:rsid w:val="00C070B7"/>
    <w:rsid w:val="00C1213C"/>
    <w:rsid w:val="00C132DD"/>
    <w:rsid w:val="00C13654"/>
    <w:rsid w:val="00C138D5"/>
    <w:rsid w:val="00C206A5"/>
    <w:rsid w:val="00C207D7"/>
    <w:rsid w:val="00C216F0"/>
    <w:rsid w:val="00C220CE"/>
    <w:rsid w:val="00C228E0"/>
    <w:rsid w:val="00C248ED"/>
    <w:rsid w:val="00C27CFF"/>
    <w:rsid w:val="00C32DB4"/>
    <w:rsid w:val="00C32FE5"/>
    <w:rsid w:val="00C33B3E"/>
    <w:rsid w:val="00C34635"/>
    <w:rsid w:val="00C3575C"/>
    <w:rsid w:val="00C35803"/>
    <w:rsid w:val="00C36612"/>
    <w:rsid w:val="00C36D8A"/>
    <w:rsid w:val="00C36ED5"/>
    <w:rsid w:val="00C3721E"/>
    <w:rsid w:val="00C37EB4"/>
    <w:rsid w:val="00C408EF"/>
    <w:rsid w:val="00C41D8D"/>
    <w:rsid w:val="00C41EBD"/>
    <w:rsid w:val="00C4401F"/>
    <w:rsid w:val="00C44C32"/>
    <w:rsid w:val="00C44E3B"/>
    <w:rsid w:val="00C46972"/>
    <w:rsid w:val="00C46A13"/>
    <w:rsid w:val="00C5018F"/>
    <w:rsid w:val="00C504F8"/>
    <w:rsid w:val="00C505F8"/>
    <w:rsid w:val="00C5180B"/>
    <w:rsid w:val="00C51CDB"/>
    <w:rsid w:val="00C53C0B"/>
    <w:rsid w:val="00C541B9"/>
    <w:rsid w:val="00C54796"/>
    <w:rsid w:val="00C56088"/>
    <w:rsid w:val="00C60538"/>
    <w:rsid w:val="00C61129"/>
    <w:rsid w:val="00C61637"/>
    <w:rsid w:val="00C61EBF"/>
    <w:rsid w:val="00C62698"/>
    <w:rsid w:val="00C63DDE"/>
    <w:rsid w:val="00C6459B"/>
    <w:rsid w:val="00C6508F"/>
    <w:rsid w:val="00C703EB"/>
    <w:rsid w:val="00C70659"/>
    <w:rsid w:val="00C71BB7"/>
    <w:rsid w:val="00C72AF2"/>
    <w:rsid w:val="00C7301B"/>
    <w:rsid w:val="00C75B1D"/>
    <w:rsid w:val="00C75BC0"/>
    <w:rsid w:val="00C76193"/>
    <w:rsid w:val="00C7653A"/>
    <w:rsid w:val="00C76CCC"/>
    <w:rsid w:val="00C811C3"/>
    <w:rsid w:val="00C82548"/>
    <w:rsid w:val="00C8325F"/>
    <w:rsid w:val="00C836E6"/>
    <w:rsid w:val="00C84F82"/>
    <w:rsid w:val="00C865A1"/>
    <w:rsid w:val="00C8671C"/>
    <w:rsid w:val="00C87D77"/>
    <w:rsid w:val="00C914B6"/>
    <w:rsid w:val="00C92945"/>
    <w:rsid w:val="00C92CA6"/>
    <w:rsid w:val="00C93BF9"/>
    <w:rsid w:val="00C946FE"/>
    <w:rsid w:val="00C9505D"/>
    <w:rsid w:val="00C957AC"/>
    <w:rsid w:val="00C96F70"/>
    <w:rsid w:val="00C96FD1"/>
    <w:rsid w:val="00C97B0C"/>
    <w:rsid w:val="00C97F7D"/>
    <w:rsid w:val="00CA0743"/>
    <w:rsid w:val="00CA0DE6"/>
    <w:rsid w:val="00CA1477"/>
    <w:rsid w:val="00CA1761"/>
    <w:rsid w:val="00CA3A42"/>
    <w:rsid w:val="00CA4234"/>
    <w:rsid w:val="00CA4DEC"/>
    <w:rsid w:val="00CA54D4"/>
    <w:rsid w:val="00CA5DF5"/>
    <w:rsid w:val="00CA70B4"/>
    <w:rsid w:val="00CA73C4"/>
    <w:rsid w:val="00CB0284"/>
    <w:rsid w:val="00CB2187"/>
    <w:rsid w:val="00CB2A72"/>
    <w:rsid w:val="00CB4CF5"/>
    <w:rsid w:val="00CB4F78"/>
    <w:rsid w:val="00CB58F2"/>
    <w:rsid w:val="00CB7CAA"/>
    <w:rsid w:val="00CC07E5"/>
    <w:rsid w:val="00CC0EB4"/>
    <w:rsid w:val="00CC0FE4"/>
    <w:rsid w:val="00CC289D"/>
    <w:rsid w:val="00CC3DCA"/>
    <w:rsid w:val="00CC3FEE"/>
    <w:rsid w:val="00CC439B"/>
    <w:rsid w:val="00CC6B8C"/>
    <w:rsid w:val="00CC6E03"/>
    <w:rsid w:val="00CD0A31"/>
    <w:rsid w:val="00CD1248"/>
    <w:rsid w:val="00CD2B44"/>
    <w:rsid w:val="00CD48AC"/>
    <w:rsid w:val="00CD4F2E"/>
    <w:rsid w:val="00CD500C"/>
    <w:rsid w:val="00CD60A3"/>
    <w:rsid w:val="00CE0C08"/>
    <w:rsid w:val="00CE4C2D"/>
    <w:rsid w:val="00CE5C4B"/>
    <w:rsid w:val="00CE61F4"/>
    <w:rsid w:val="00CE6A6B"/>
    <w:rsid w:val="00CE6CB8"/>
    <w:rsid w:val="00CE78C1"/>
    <w:rsid w:val="00CE7E10"/>
    <w:rsid w:val="00CF08BF"/>
    <w:rsid w:val="00CF1DFA"/>
    <w:rsid w:val="00CF22E4"/>
    <w:rsid w:val="00CF2EAA"/>
    <w:rsid w:val="00CF3B10"/>
    <w:rsid w:val="00CF43FE"/>
    <w:rsid w:val="00CF4E02"/>
    <w:rsid w:val="00CF4EF3"/>
    <w:rsid w:val="00CF5A24"/>
    <w:rsid w:val="00CF5D1F"/>
    <w:rsid w:val="00CF6BF8"/>
    <w:rsid w:val="00D008F5"/>
    <w:rsid w:val="00D00BB1"/>
    <w:rsid w:val="00D01D5C"/>
    <w:rsid w:val="00D02247"/>
    <w:rsid w:val="00D11F09"/>
    <w:rsid w:val="00D1243F"/>
    <w:rsid w:val="00D1267A"/>
    <w:rsid w:val="00D1355D"/>
    <w:rsid w:val="00D13BCC"/>
    <w:rsid w:val="00D1444F"/>
    <w:rsid w:val="00D172E5"/>
    <w:rsid w:val="00D174FB"/>
    <w:rsid w:val="00D21AE8"/>
    <w:rsid w:val="00D247BA"/>
    <w:rsid w:val="00D2531D"/>
    <w:rsid w:val="00D302E2"/>
    <w:rsid w:val="00D3095E"/>
    <w:rsid w:val="00D30E93"/>
    <w:rsid w:val="00D3172E"/>
    <w:rsid w:val="00D3419D"/>
    <w:rsid w:val="00D34CDF"/>
    <w:rsid w:val="00D3642C"/>
    <w:rsid w:val="00D36E03"/>
    <w:rsid w:val="00D41E05"/>
    <w:rsid w:val="00D436C6"/>
    <w:rsid w:val="00D444B9"/>
    <w:rsid w:val="00D4493E"/>
    <w:rsid w:val="00D44F55"/>
    <w:rsid w:val="00D4529D"/>
    <w:rsid w:val="00D46558"/>
    <w:rsid w:val="00D4665F"/>
    <w:rsid w:val="00D515F9"/>
    <w:rsid w:val="00D5166E"/>
    <w:rsid w:val="00D51807"/>
    <w:rsid w:val="00D520D7"/>
    <w:rsid w:val="00D53252"/>
    <w:rsid w:val="00D53355"/>
    <w:rsid w:val="00D5380E"/>
    <w:rsid w:val="00D56032"/>
    <w:rsid w:val="00D566E5"/>
    <w:rsid w:val="00D568FA"/>
    <w:rsid w:val="00D60C86"/>
    <w:rsid w:val="00D61AF7"/>
    <w:rsid w:val="00D622F4"/>
    <w:rsid w:val="00D6252F"/>
    <w:rsid w:val="00D62587"/>
    <w:rsid w:val="00D6290D"/>
    <w:rsid w:val="00D62AAE"/>
    <w:rsid w:val="00D64080"/>
    <w:rsid w:val="00D67205"/>
    <w:rsid w:val="00D672E7"/>
    <w:rsid w:val="00D70B90"/>
    <w:rsid w:val="00D713C8"/>
    <w:rsid w:val="00D71463"/>
    <w:rsid w:val="00D71856"/>
    <w:rsid w:val="00D71974"/>
    <w:rsid w:val="00D71B75"/>
    <w:rsid w:val="00D71CA0"/>
    <w:rsid w:val="00D748EF"/>
    <w:rsid w:val="00D77268"/>
    <w:rsid w:val="00D77C7B"/>
    <w:rsid w:val="00D8202B"/>
    <w:rsid w:val="00D83562"/>
    <w:rsid w:val="00D87A4B"/>
    <w:rsid w:val="00D87D5E"/>
    <w:rsid w:val="00D87E85"/>
    <w:rsid w:val="00D90D1C"/>
    <w:rsid w:val="00D90D95"/>
    <w:rsid w:val="00D9175E"/>
    <w:rsid w:val="00D91B8A"/>
    <w:rsid w:val="00D91C45"/>
    <w:rsid w:val="00D91D1B"/>
    <w:rsid w:val="00D91DA7"/>
    <w:rsid w:val="00D93822"/>
    <w:rsid w:val="00D93890"/>
    <w:rsid w:val="00D93A76"/>
    <w:rsid w:val="00D93DCA"/>
    <w:rsid w:val="00D957C8"/>
    <w:rsid w:val="00D95CAB"/>
    <w:rsid w:val="00D97012"/>
    <w:rsid w:val="00DA18FB"/>
    <w:rsid w:val="00DA2218"/>
    <w:rsid w:val="00DA30BC"/>
    <w:rsid w:val="00DA360B"/>
    <w:rsid w:val="00DA364C"/>
    <w:rsid w:val="00DA6486"/>
    <w:rsid w:val="00DA7861"/>
    <w:rsid w:val="00DA7E40"/>
    <w:rsid w:val="00DB09FC"/>
    <w:rsid w:val="00DB3363"/>
    <w:rsid w:val="00DB3870"/>
    <w:rsid w:val="00DB3A0F"/>
    <w:rsid w:val="00DB4A3F"/>
    <w:rsid w:val="00DB6771"/>
    <w:rsid w:val="00DB68E6"/>
    <w:rsid w:val="00DB7AC2"/>
    <w:rsid w:val="00DC09A2"/>
    <w:rsid w:val="00DC109F"/>
    <w:rsid w:val="00DC13CA"/>
    <w:rsid w:val="00DC30B4"/>
    <w:rsid w:val="00DC3A47"/>
    <w:rsid w:val="00DC3FD5"/>
    <w:rsid w:val="00DC49E2"/>
    <w:rsid w:val="00DC5369"/>
    <w:rsid w:val="00DC5861"/>
    <w:rsid w:val="00DC6BAA"/>
    <w:rsid w:val="00DD0CC0"/>
    <w:rsid w:val="00DD1CF1"/>
    <w:rsid w:val="00DD356C"/>
    <w:rsid w:val="00DD413F"/>
    <w:rsid w:val="00DD4F68"/>
    <w:rsid w:val="00DD565E"/>
    <w:rsid w:val="00DD58AE"/>
    <w:rsid w:val="00DD6972"/>
    <w:rsid w:val="00DD7FC8"/>
    <w:rsid w:val="00DE08D5"/>
    <w:rsid w:val="00DE1E69"/>
    <w:rsid w:val="00DE37FC"/>
    <w:rsid w:val="00DE3918"/>
    <w:rsid w:val="00DE507F"/>
    <w:rsid w:val="00DE5B62"/>
    <w:rsid w:val="00DE67D7"/>
    <w:rsid w:val="00DE6A62"/>
    <w:rsid w:val="00DF0A90"/>
    <w:rsid w:val="00DF1627"/>
    <w:rsid w:val="00DF3418"/>
    <w:rsid w:val="00DF3EA5"/>
    <w:rsid w:val="00DF55C6"/>
    <w:rsid w:val="00DF62DD"/>
    <w:rsid w:val="00DF65C0"/>
    <w:rsid w:val="00DF6735"/>
    <w:rsid w:val="00DF6B68"/>
    <w:rsid w:val="00DF6EE0"/>
    <w:rsid w:val="00E00A25"/>
    <w:rsid w:val="00E00EE6"/>
    <w:rsid w:val="00E01636"/>
    <w:rsid w:val="00E02756"/>
    <w:rsid w:val="00E02B61"/>
    <w:rsid w:val="00E02E4C"/>
    <w:rsid w:val="00E03070"/>
    <w:rsid w:val="00E03180"/>
    <w:rsid w:val="00E03D98"/>
    <w:rsid w:val="00E04A48"/>
    <w:rsid w:val="00E06A1A"/>
    <w:rsid w:val="00E101E2"/>
    <w:rsid w:val="00E10996"/>
    <w:rsid w:val="00E118A1"/>
    <w:rsid w:val="00E126FE"/>
    <w:rsid w:val="00E14094"/>
    <w:rsid w:val="00E14314"/>
    <w:rsid w:val="00E14BCB"/>
    <w:rsid w:val="00E16277"/>
    <w:rsid w:val="00E16DF7"/>
    <w:rsid w:val="00E171C8"/>
    <w:rsid w:val="00E17572"/>
    <w:rsid w:val="00E21BEC"/>
    <w:rsid w:val="00E2245D"/>
    <w:rsid w:val="00E235F0"/>
    <w:rsid w:val="00E2381D"/>
    <w:rsid w:val="00E24621"/>
    <w:rsid w:val="00E2463A"/>
    <w:rsid w:val="00E3029A"/>
    <w:rsid w:val="00E319D1"/>
    <w:rsid w:val="00E3221B"/>
    <w:rsid w:val="00E32440"/>
    <w:rsid w:val="00E330DF"/>
    <w:rsid w:val="00E335CB"/>
    <w:rsid w:val="00E3386A"/>
    <w:rsid w:val="00E34603"/>
    <w:rsid w:val="00E3565E"/>
    <w:rsid w:val="00E359C5"/>
    <w:rsid w:val="00E363C1"/>
    <w:rsid w:val="00E36463"/>
    <w:rsid w:val="00E36B58"/>
    <w:rsid w:val="00E37E68"/>
    <w:rsid w:val="00E42CC5"/>
    <w:rsid w:val="00E44353"/>
    <w:rsid w:val="00E4597E"/>
    <w:rsid w:val="00E470B7"/>
    <w:rsid w:val="00E47D1B"/>
    <w:rsid w:val="00E522C7"/>
    <w:rsid w:val="00E52B4E"/>
    <w:rsid w:val="00E53A43"/>
    <w:rsid w:val="00E53C86"/>
    <w:rsid w:val="00E54302"/>
    <w:rsid w:val="00E5446D"/>
    <w:rsid w:val="00E54E10"/>
    <w:rsid w:val="00E562D7"/>
    <w:rsid w:val="00E57A01"/>
    <w:rsid w:val="00E57CF1"/>
    <w:rsid w:val="00E60350"/>
    <w:rsid w:val="00E606EC"/>
    <w:rsid w:val="00E615D4"/>
    <w:rsid w:val="00E631BC"/>
    <w:rsid w:val="00E64340"/>
    <w:rsid w:val="00E648C4"/>
    <w:rsid w:val="00E64AE7"/>
    <w:rsid w:val="00E65336"/>
    <w:rsid w:val="00E66945"/>
    <w:rsid w:val="00E6797F"/>
    <w:rsid w:val="00E67C6C"/>
    <w:rsid w:val="00E76D2E"/>
    <w:rsid w:val="00E77106"/>
    <w:rsid w:val="00E773E8"/>
    <w:rsid w:val="00E778BB"/>
    <w:rsid w:val="00E77A1B"/>
    <w:rsid w:val="00E804D2"/>
    <w:rsid w:val="00E804FC"/>
    <w:rsid w:val="00E80EEC"/>
    <w:rsid w:val="00E82811"/>
    <w:rsid w:val="00E82E3E"/>
    <w:rsid w:val="00E82FCC"/>
    <w:rsid w:val="00E838B5"/>
    <w:rsid w:val="00E8623F"/>
    <w:rsid w:val="00E90064"/>
    <w:rsid w:val="00E9007C"/>
    <w:rsid w:val="00E90D85"/>
    <w:rsid w:val="00E917B4"/>
    <w:rsid w:val="00E96B4B"/>
    <w:rsid w:val="00E97A7E"/>
    <w:rsid w:val="00EA1C70"/>
    <w:rsid w:val="00EA1F48"/>
    <w:rsid w:val="00EA1FE7"/>
    <w:rsid w:val="00EA2686"/>
    <w:rsid w:val="00EA4B53"/>
    <w:rsid w:val="00EA6E32"/>
    <w:rsid w:val="00EA7494"/>
    <w:rsid w:val="00EB0A0C"/>
    <w:rsid w:val="00EB0A87"/>
    <w:rsid w:val="00EB0B85"/>
    <w:rsid w:val="00EB151F"/>
    <w:rsid w:val="00EB206C"/>
    <w:rsid w:val="00EB28A9"/>
    <w:rsid w:val="00EB3EAE"/>
    <w:rsid w:val="00EB45EC"/>
    <w:rsid w:val="00EB4A1D"/>
    <w:rsid w:val="00EB5718"/>
    <w:rsid w:val="00EB673E"/>
    <w:rsid w:val="00EB675F"/>
    <w:rsid w:val="00EB771E"/>
    <w:rsid w:val="00EB7F5F"/>
    <w:rsid w:val="00EC0593"/>
    <w:rsid w:val="00EC06EF"/>
    <w:rsid w:val="00EC22A4"/>
    <w:rsid w:val="00EC36A4"/>
    <w:rsid w:val="00EC39CB"/>
    <w:rsid w:val="00EC43F4"/>
    <w:rsid w:val="00EC51AF"/>
    <w:rsid w:val="00EC59BB"/>
    <w:rsid w:val="00EC6646"/>
    <w:rsid w:val="00EC6F01"/>
    <w:rsid w:val="00EC7036"/>
    <w:rsid w:val="00ED0431"/>
    <w:rsid w:val="00ED17F1"/>
    <w:rsid w:val="00ED1B96"/>
    <w:rsid w:val="00ED29C8"/>
    <w:rsid w:val="00ED2F14"/>
    <w:rsid w:val="00ED35E3"/>
    <w:rsid w:val="00ED4712"/>
    <w:rsid w:val="00ED5221"/>
    <w:rsid w:val="00ED699D"/>
    <w:rsid w:val="00ED7042"/>
    <w:rsid w:val="00EE00ED"/>
    <w:rsid w:val="00EE0677"/>
    <w:rsid w:val="00EE3EAB"/>
    <w:rsid w:val="00EE46D3"/>
    <w:rsid w:val="00EE4810"/>
    <w:rsid w:val="00EE4C2A"/>
    <w:rsid w:val="00EE4FDE"/>
    <w:rsid w:val="00EE6ACD"/>
    <w:rsid w:val="00EE75F6"/>
    <w:rsid w:val="00EE7E53"/>
    <w:rsid w:val="00EF0C86"/>
    <w:rsid w:val="00EF2F61"/>
    <w:rsid w:val="00EF37DB"/>
    <w:rsid w:val="00EF448B"/>
    <w:rsid w:val="00EF53AE"/>
    <w:rsid w:val="00EF74D9"/>
    <w:rsid w:val="00EF78A1"/>
    <w:rsid w:val="00F0191B"/>
    <w:rsid w:val="00F02C96"/>
    <w:rsid w:val="00F067C3"/>
    <w:rsid w:val="00F11616"/>
    <w:rsid w:val="00F12AB1"/>
    <w:rsid w:val="00F13994"/>
    <w:rsid w:val="00F14B47"/>
    <w:rsid w:val="00F16EF1"/>
    <w:rsid w:val="00F214A8"/>
    <w:rsid w:val="00F216F0"/>
    <w:rsid w:val="00F21C82"/>
    <w:rsid w:val="00F225AF"/>
    <w:rsid w:val="00F22B9B"/>
    <w:rsid w:val="00F243F5"/>
    <w:rsid w:val="00F254BD"/>
    <w:rsid w:val="00F25616"/>
    <w:rsid w:val="00F26E5C"/>
    <w:rsid w:val="00F27C79"/>
    <w:rsid w:val="00F27CE7"/>
    <w:rsid w:val="00F30099"/>
    <w:rsid w:val="00F31CEF"/>
    <w:rsid w:val="00F33A29"/>
    <w:rsid w:val="00F33DEC"/>
    <w:rsid w:val="00F34F67"/>
    <w:rsid w:val="00F35214"/>
    <w:rsid w:val="00F361F8"/>
    <w:rsid w:val="00F365B8"/>
    <w:rsid w:val="00F4062E"/>
    <w:rsid w:val="00F4182E"/>
    <w:rsid w:val="00F41862"/>
    <w:rsid w:val="00F426AE"/>
    <w:rsid w:val="00F46ED5"/>
    <w:rsid w:val="00F5014A"/>
    <w:rsid w:val="00F50604"/>
    <w:rsid w:val="00F52224"/>
    <w:rsid w:val="00F524D9"/>
    <w:rsid w:val="00F52724"/>
    <w:rsid w:val="00F527C1"/>
    <w:rsid w:val="00F54831"/>
    <w:rsid w:val="00F56E1D"/>
    <w:rsid w:val="00F57F42"/>
    <w:rsid w:val="00F601FD"/>
    <w:rsid w:val="00F61A6A"/>
    <w:rsid w:val="00F6698D"/>
    <w:rsid w:val="00F71A58"/>
    <w:rsid w:val="00F7216E"/>
    <w:rsid w:val="00F741A0"/>
    <w:rsid w:val="00F7613F"/>
    <w:rsid w:val="00F816FB"/>
    <w:rsid w:val="00F866E3"/>
    <w:rsid w:val="00F8684E"/>
    <w:rsid w:val="00F8791F"/>
    <w:rsid w:val="00F879AC"/>
    <w:rsid w:val="00F91A26"/>
    <w:rsid w:val="00F92721"/>
    <w:rsid w:val="00F932A6"/>
    <w:rsid w:val="00F9431D"/>
    <w:rsid w:val="00F94C8A"/>
    <w:rsid w:val="00F9794C"/>
    <w:rsid w:val="00F97B90"/>
    <w:rsid w:val="00FA080C"/>
    <w:rsid w:val="00FA0B37"/>
    <w:rsid w:val="00FA1666"/>
    <w:rsid w:val="00FA1796"/>
    <w:rsid w:val="00FA1BF4"/>
    <w:rsid w:val="00FA25B6"/>
    <w:rsid w:val="00FA2690"/>
    <w:rsid w:val="00FA2EA0"/>
    <w:rsid w:val="00FA3E9D"/>
    <w:rsid w:val="00FA501D"/>
    <w:rsid w:val="00FA5B5C"/>
    <w:rsid w:val="00FA5EDC"/>
    <w:rsid w:val="00FB0B85"/>
    <w:rsid w:val="00FB0DA1"/>
    <w:rsid w:val="00FB1939"/>
    <w:rsid w:val="00FB459A"/>
    <w:rsid w:val="00FB7A50"/>
    <w:rsid w:val="00FC125B"/>
    <w:rsid w:val="00FC2BD4"/>
    <w:rsid w:val="00FC2FFB"/>
    <w:rsid w:val="00FC3362"/>
    <w:rsid w:val="00FC493F"/>
    <w:rsid w:val="00FC557F"/>
    <w:rsid w:val="00FC5B93"/>
    <w:rsid w:val="00FC5C14"/>
    <w:rsid w:val="00FC79D7"/>
    <w:rsid w:val="00FD169A"/>
    <w:rsid w:val="00FD193E"/>
    <w:rsid w:val="00FD21C3"/>
    <w:rsid w:val="00FD2649"/>
    <w:rsid w:val="00FD2801"/>
    <w:rsid w:val="00FD39C6"/>
    <w:rsid w:val="00FD482B"/>
    <w:rsid w:val="00FD4D93"/>
    <w:rsid w:val="00FD4DC2"/>
    <w:rsid w:val="00FD5573"/>
    <w:rsid w:val="00FD5A8D"/>
    <w:rsid w:val="00FD6D6C"/>
    <w:rsid w:val="00FD7540"/>
    <w:rsid w:val="00FE0067"/>
    <w:rsid w:val="00FE0A33"/>
    <w:rsid w:val="00FE1601"/>
    <w:rsid w:val="00FE2A37"/>
    <w:rsid w:val="00FE3600"/>
    <w:rsid w:val="00FE37C8"/>
    <w:rsid w:val="00FE3863"/>
    <w:rsid w:val="00FE3DA9"/>
    <w:rsid w:val="00FE7218"/>
    <w:rsid w:val="00FF063A"/>
    <w:rsid w:val="00FF0D70"/>
    <w:rsid w:val="00FF1700"/>
    <w:rsid w:val="00FF2119"/>
    <w:rsid w:val="00FF26FB"/>
    <w:rsid w:val="00FF2830"/>
    <w:rsid w:val="00FF2B06"/>
    <w:rsid w:val="00FF3C28"/>
    <w:rsid w:val="00FF3FD5"/>
    <w:rsid w:val="00FF4B90"/>
    <w:rsid w:val="00FF584F"/>
    <w:rsid w:val="00FF69E2"/>
    <w:rsid w:val="00FF715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93FA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iPriority="99" w:unhideWhenUsed="1"/>
    <w:lsdException w:name="List Bullet" w:semiHidden="1" w:uiPriority="99" w:unhideWhenUsed="1" w:qFormat="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53C0B"/>
    <w:pPr>
      <w:spacing w:before="120" w:after="120"/>
    </w:pPr>
    <w:rPr>
      <w:sz w:val="24"/>
    </w:rPr>
  </w:style>
  <w:style w:type="paragraph" w:styleId="Heading1">
    <w:name w:val="heading 1"/>
    <w:next w:val="BodyText"/>
    <w:qFormat/>
    <w:rsid w:val="00BA6E98"/>
    <w:pPr>
      <w:keepNext/>
      <w:numPr>
        <w:numId w:val="13"/>
      </w:numPr>
      <w:tabs>
        <w:tab w:val="left" w:pos="720"/>
      </w:tabs>
      <w:autoSpaceDE w:val="0"/>
      <w:autoSpaceDN w:val="0"/>
      <w:adjustRightInd w:val="0"/>
      <w:spacing w:before="240" w:after="120"/>
      <w:ind w:left="720" w:hanging="720"/>
      <w:outlineLvl w:val="0"/>
    </w:pPr>
    <w:rPr>
      <w:rFonts w:ascii="Arial" w:hAnsi="Arial" w:cs="Arial"/>
      <w:b/>
      <w:bCs/>
      <w:kern w:val="32"/>
      <w:sz w:val="36"/>
      <w:szCs w:val="32"/>
    </w:rPr>
  </w:style>
  <w:style w:type="paragraph" w:styleId="Heading2">
    <w:name w:val="heading 2"/>
    <w:basedOn w:val="Heading1"/>
    <w:next w:val="BodyText"/>
    <w:qFormat/>
    <w:rsid w:val="007F3885"/>
    <w:pPr>
      <w:numPr>
        <w:ilvl w:val="1"/>
      </w:numPr>
      <w:tabs>
        <w:tab w:val="clear" w:pos="720"/>
        <w:tab w:val="left" w:pos="900"/>
      </w:tabs>
      <w:ind w:left="907" w:hanging="907"/>
      <w:outlineLvl w:val="1"/>
    </w:pPr>
    <w:rPr>
      <w:iCs/>
      <w:sz w:val="28"/>
      <w:szCs w:val="28"/>
    </w:rPr>
  </w:style>
  <w:style w:type="paragraph" w:styleId="Heading3">
    <w:name w:val="heading 3"/>
    <w:basedOn w:val="Heading2"/>
    <w:next w:val="BodyText"/>
    <w:link w:val="Heading3Char"/>
    <w:qFormat/>
    <w:rsid w:val="00534120"/>
    <w:pPr>
      <w:numPr>
        <w:ilvl w:val="2"/>
      </w:numPr>
      <w:tabs>
        <w:tab w:val="clear" w:pos="900"/>
        <w:tab w:val="left" w:pos="1080"/>
      </w:tabs>
      <w:ind w:left="1080" w:hanging="1080"/>
      <w:outlineLvl w:val="2"/>
    </w:pPr>
    <w:rPr>
      <w:bCs w:val="0"/>
      <w:iCs w:val="0"/>
      <w:szCs w:val="26"/>
    </w:rPr>
  </w:style>
  <w:style w:type="paragraph" w:styleId="Heading4">
    <w:name w:val="heading 4"/>
    <w:basedOn w:val="Heading3"/>
    <w:next w:val="BodyText"/>
    <w:qFormat/>
    <w:rsid w:val="00534120"/>
    <w:pPr>
      <w:numPr>
        <w:ilvl w:val="3"/>
      </w:numPr>
      <w:ind w:left="648"/>
      <w:outlineLvl w:val="3"/>
    </w:pPr>
    <w:rPr>
      <w:sz w:val="24"/>
      <w:szCs w:val="28"/>
    </w:rPr>
  </w:style>
  <w:style w:type="paragraph" w:styleId="Heading5">
    <w:name w:val="heading 5"/>
    <w:basedOn w:val="Heading4"/>
    <w:next w:val="BodyText"/>
    <w:qFormat/>
    <w:rsid w:val="00534120"/>
    <w:pPr>
      <w:numPr>
        <w:ilvl w:val="4"/>
      </w:numPr>
      <w:tabs>
        <w:tab w:val="clear" w:pos="1080"/>
        <w:tab w:val="left" w:pos="2232"/>
      </w:tabs>
      <w:ind w:hanging="2232"/>
      <w:outlineLvl w:val="4"/>
    </w:pPr>
    <w:rPr>
      <w:bCs/>
      <w:iCs/>
      <w:szCs w:val="26"/>
    </w:rPr>
  </w:style>
  <w:style w:type="paragraph" w:styleId="Heading6">
    <w:name w:val="heading 6"/>
    <w:basedOn w:val="Heading5"/>
    <w:next w:val="BodyText"/>
    <w:qFormat/>
    <w:rsid w:val="00534120"/>
    <w:pPr>
      <w:numPr>
        <w:ilvl w:val="5"/>
      </w:numPr>
      <w:tabs>
        <w:tab w:val="clear" w:pos="2232"/>
      </w:tabs>
      <w:ind w:hanging="2736"/>
      <w:outlineLvl w:val="5"/>
    </w:pPr>
    <w:rPr>
      <w:bCs w:val="0"/>
      <w:szCs w:val="22"/>
    </w:rPr>
  </w:style>
  <w:style w:type="paragraph" w:styleId="Heading7">
    <w:name w:val="heading 7"/>
    <w:basedOn w:val="Heading6"/>
    <w:next w:val="BodyText"/>
    <w:qFormat/>
    <w:rsid w:val="00534120"/>
    <w:pPr>
      <w:numPr>
        <w:ilvl w:val="6"/>
      </w:numPr>
      <w:ind w:hanging="3240"/>
      <w:outlineLvl w:val="6"/>
    </w:pPr>
    <w:rPr>
      <w:szCs w:val="24"/>
    </w:rPr>
  </w:style>
  <w:style w:type="paragraph" w:styleId="Heading8">
    <w:name w:val="heading 8"/>
    <w:basedOn w:val="Heading7"/>
    <w:next w:val="BodyText"/>
    <w:qFormat/>
    <w:rsid w:val="00534120"/>
    <w:pPr>
      <w:numPr>
        <w:ilvl w:val="7"/>
      </w:numPr>
      <w:ind w:hanging="3744"/>
      <w:outlineLvl w:val="7"/>
    </w:pPr>
    <w:rPr>
      <w:iCs w:val="0"/>
    </w:rPr>
  </w:style>
  <w:style w:type="paragraph" w:styleId="Heading9">
    <w:name w:val="heading 9"/>
    <w:basedOn w:val="Heading8"/>
    <w:next w:val="BodyText"/>
    <w:qFormat/>
    <w:rsid w:val="00534120"/>
    <w:pPr>
      <w:numPr>
        <w:ilvl w:val="8"/>
      </w:numPr>
      <w:ind w:hanging="432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6035E5"/>
    <w:rPr>
      <w:rFonts w:ascii="Arial" w:hAnsi="Arial"/>
      <w:color w:val="0000FF"/>
      <w:sz w:val="24"/>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rPr>
  </w:style>
  <w:style w:type="paragraph" w:styleId="Title">
    <w:name w:val="Title"/>
    <w:link w:val="TitleChar"/>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qFormat/>
    <w:rsid w:val="00E57A01"/>
    <w:pPr>
      <w:spacing w:before="60" w:after="60"/>
    </w:pPr>
    <w:rPr>
      <w:rFonts w:ascii="Arial" w:hAnsi="Arial" w:cs="Arial"/>
      <w:b/>
      <w:sz w:val="22"/>
      <w:szCs w:val="22"/>
    </w:rPr>
  </w:style>
  <w:style w:type="paragraph" w:customStyle="1" w:styleId="TableText">
    <w:name w:val="Table Text"/>
    <w:link w:val="TableTextChar"/>
    <w:qFormat/>
    <w:rsid w:val="00E57A01"/>
    <w:pPr>
      <w:spacing w:before="60" w:after="60"/>
    </w:pPr>
    <w:rPr>
      <w:rFonts w:ascii="Arial" w:hAnsi="Arial" w:cs="Calibri"/>
      <w:szCs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DC13CA"/>
    <w:pPr>
      <w:numPr>
        <w:numId w:val="5"/>
      </w:numPr>
      <w:spacing w:before="60" w:after="60"/>
    </w:pPr>
    <w:rPr>
      <w:sz w:val="24"/>
    </w:rPr>
  </w:style>
  <w:style w:type="paragraph" w:styleId="TOC1">
    <w:name w:val="toc 1"/>
    <w:basedOn w:val="Normal"/>
    <w:next w:val="Normal"/>
    <w:autoRedefine/>
    <w:uiPriority w:val="39"/>
    <w:rsid w:val="003079E8"/>
    <w:pPr>
      <w:tabs>
        <w:tab w:val="left" w:pos="540"/>
        <w:tab w:val="right" w:leader="dot" w:pos="9350"/>
      </w:tabs>
      <w:spacing w:before="60"/>
    </w:pPr>
    <w:rPr>
      <w:rFonts w:ascii="Arial" w:hAnsi="Arial"/>
      <w:b/>
      <w:sz w:val="28"/>
    </w:rPr>
  </w:style>
  <w:style w:type="paragraph" w:styleId="TOC2">
    <w:name w:val="toc 2"/>
    <w:basedOn w:val="Normal"/>
    <w:next w:val="Normal"/>
    <w:autoRedefine/>
    <w:uiPriority w:val="39"/>
    <w:rsid w:val="00606C2A"/>
    <w:pPr>
      <w:tabs>
        <w:tab w:val="left" w:pos="900"/>
        <w:tab w:val="right" w:leader="dot" w:pos="9350"/>
      </w:tabs>
      <w:spacing w:before="60"/>
      <w:ind w:left="360"/>
    </w:pPr>
    <w:rPr>
      <w:rFonts w:ascii="Arial" w:hAnsi="Arial"/>
      <w:b/>
      <w:noProof/>
    </w:rPr>
  </w:style>
  <w:style w:type="paragraph" w:styleId="TOC3">
    <w:name w:val="toc 3"/>
    <w:basedOn w:val="Normal"/>
    <w:next w:val="Normal"/>
    <w:autoRedefine/>
    <w:uiPriority w:val="39"/>
    <w:rsid w:val="00372700"/>
    <w:pPr>
      <w:tabs>
        <w:tab w:val="left" w:pos="1440"/>
        <w:tab w:val="right" w:leader="dot" w:pos="9350"/>
      </w:tabs>
      <w:spacing w:before="60"/>
      <w:ind w:left="540"/>
    </w:pPr>
    <w:rPr>
      <w:rFonts w:ascii="Arial" w:hAnsi="Arial"/>
      <w:b/>
    </w:rPr>
  </w:style>
  <w:style w:type="paragraph" w:customStyle="1" w:styleId="BodyTextBullet2">
    <w:name w:val="Body Text Bullet 2"/>
    <w:uiPriority w:val="99"/>
    <w:qFormat/>
    <w:rsid w:val="00A149C0"/>
    <w:pPr>
      <w:numPr>
        <w:numId w:val="6"/>
      </w:numPr>
      <w:spacing w:before="60" w:after="60"/>
    </w:pPr>
    <w:rPr>
      <w:sz w:val="22"/>
    </w:rPr>
  </w:style>
  <w:style w:type="paragraph" w:customStyle="1" w:styleId="BodyTextNumbered1">
    <w:name w:val="Body Text Numbered 1"/>
    <w:qFormat/>
    <w:rsid w:val="007A6696"/>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styleId="PageNumber">
    <w:name w:val="page number"/>
    <w:basedOn w:val="DefaultParagraphFont"/>
    <w:uiPriority w:val="99"/>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next w:val="BodyText"/>
    <w:link w:val="InstructionalText1Char"/>
    <w:rsid w:val="001F234E"/>
    <w:pPr>
      <w:keepLines/>
      <w:autoSpaceDE w:val="0"/>
      <w:autoSpaceDN w:val="0"/>
      <w:adjustRightInd w:val="0"/>
      <w:spacing w:before="60" w:after="120" w:line="240" w:lineRule="atLeast"/>
    </w:pPr>
    <w:rPr>
      <w:i/>
      <w:iCs/>
      <w:color w:val="0000FF"/>
      <w:sz w:val="24"/>
    </w:rPr>
  </w:style>
  <w:style w:type="character" w:customStyle="1" w:styleId="InstructionalText1Char">
    <w:name w:val="Instructional Text 1 Char"/>
    <w:link w:val="InstructionalText1"/>
    <w:rsid w:val="001F234E"/>
    <w:rPr>
      <w:i/>
      <w:iCs/>
      <w:color w:val="0000FF"/>
      <w:sz w:val="24"/>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BB52EE"/>
    <w:pPr>
      <w:numPr>
        <w:numId w:val="8"/>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4"/>
      <w:szCs w:val="22"/>
    </w:rPr>
  </w:style>
  <w:style w:type="character" w:customStyle="1" w:styleId="InstructionalTextBold">
    <w:name w:val="Instructional Text Bold"/>
    <w:rsid w:val="00094043"/>
    <w:rPr>
      <w:b/>
      <w:bCs/>
      <w:i/>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next w:val="TableText"/>
    <w:rsid w:val="001168F4"/>
    <w:rPr>
      <w:i/>
      <w:color w:val="0000FF"/>
      <w:sz w:val="22"/>
      <w:szCs w:val="24"/>
    </w:rPr>
  </w:style>
  <w:style w:type="paragraph" w:customStyle="1" w:styleId="Appendix1">
    <w:name w:val="Appendix 1"/>
    <w:next w:val="BodyText"/>
    <w:rsid w:val="00857439"/>
    <w:pPr>
      <w:keepNext/>
      <w:keepLines/>
      <w:pageBreakBefore/>
      <w:numPr>
        <w:numId w:val="10"/>
      </w:numPr>
      <w:spacing w:before="240" w:after="120"/>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rPr>
      <w:i/>
      <w:color w:val="0000FF"/>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1"/>
      </w:numPr>
      <w:tabs>
        <w:tab w:val="num" w:pos="720"/>
      </w:tabs>
      <w:ind w:left="720"/>
    </w:pPr>
    <w:rPr>
      <w:i/>
      <w:color w:val="0000FF"/>
    </w:rPr>
  </w:style>
  <w:style w:type="paragraph" w:styleId="Caption">
    <w:name w:val="caption"/>
    <w:basedOn w:val="Normal"/>
    <w:next w:val="Normal"/>
    <w:qFormat/>
    <w:rsid w:val="006035E5"/>
    <w:pPr>
      <w:keepNext/>
      <w:keepLines/>
      <w:spacing w:after="60"/>
      <w:jc w:val="center"/>
    </w:pPr>
    <w:rPr>
      <w:rFonts w:ascii="Arial" w:hAnsi="Arial" w:cs="Arial"/>
      <w:b/>
      <w:bCs/>
      <w:sz w:val="20"/>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7F3885"/>
    <w:pPr>
      <w:keepLines/>
      <w:numPr>
        <w:numId w:val="12"/>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E57A01"/>
    <w:rPr>
      <w:rFonts w:ascii="Arial" w:hAnsi="Arial" w:cs="Calibri"/>
      <w:szCs w:val="22"/>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basedOn w:val="Normal"/>
    <w:link w:val="BodyTextChar"/>
    <w:qFormat/>
    <w:rsid w:val="002F45C9"/>
  </w:style>
  <w:style w:type="character" w:customStyle="1" w:styleId="BodyTextChar">
    <w:name w:val="Body Text Char"/>
    <w:link w:val="BodyText"/>
    <w:rsid w:val="002F45C9"/>
    <w:rPr>
      <w:sz w:val="24"/>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numbering" w:customStyle="1" w:styleId="Headings">
    <w:name w:val="Headings"/>
    <w:uiPriority w:val="99"/>
    <w:rsid w:val="00C84F82"/>
    <w:pPr>
      <w:numPr>
        <w:numId w:val="16"/>
      </w:numPr>
    </w:pPr>
  </w:style>
  <w:style w:type="character" w:customStyle="1" w:styleId="TitleChar">
    <w:name w:val="Title Char"/>
    <w:basedOn w:val="DefaultParagraphFont"/>
    <w:link w:val="Title"/>
    <w:rsid w:val="009976DD"/>
    <w:rPr>
      <w:rFonts w:ascii="Arial" w:hAnsi="Arial" w:cs="Arial"/>
      <w:b/>
      <w:bCs/>
      <w:sz w:val="36"/>
      <w:szCs w:val="32"/>
    </w:rPr>
  </w:style>
  <w:style w:type="table" w:customStyle="1" w:styleId="TableGrid1">
    <w:name w:val="Table Grid1"/>
    <w:basedOn w:val="TableNormal"/>
    <w:next w:val="TableGrid"/>
    <w:uiPriority w:val="59"/>
    <w:rsid w:val="00097CF2"/>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BE4F75"/>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basedOn w:val="DefaultParagraphFont"/>
    <w:unhideWhenUsed/>
    <w:rsid w:val="00E82E3E"/>
    <w:rPr>
      <w:sz w:val="16"/>
      <w:szCs w:val="16"/>
    </w:rPr>
  </w:style>
  <w:style w:type="paragraph" w:styleId="CommentText">
    <w:name w:val="annotation text"/>
    <w:basedOn w:val="Normal"/>
    <w:link w:val="CommentTextChar"/>
    <w:unhideWhenUsed/>
    <w:rsid w:val="00E82E3E"/>
    <w:rPr>
      <w:sz w:val="20"/>
    </w:rPr>
  </w:style>
  <w:style w:type="character" w:customStyle="1" w:styleId="CommentTextChar">
    <w:name w:val="Comment Text Char"/>
    <w:basedOn w:val="DefaultParagraphFont"/>
    <w:link w:val="CommentText"/>
    <w:rsid w:val="00E82E3E"/>
  </w:style>
  <w:style w:type="paragraph" w:styleId="CommentSubject">
    <w:name w:val="annotation subject"/>
    <w:basedOn w:val="CommentText"/>
    <w:next w:val="CommentText"/>
    <w:link w:val="CommentSubjectChar"/>
    <w:unhideWhenUsed/>
    <w:rsid w:val="00E82E3E"/>
    <w:rPr>
      <w:b/>
      <w:bCs/>
    </w:rPr>
  </w:style>
  <w:style w:type="character" w:customStyle="1" w:styleId="CommentSubjectChar">
    <w:name w:val="Comment Subject Char"/>
    <w:basedOn w:val="CommentTextChar"/>
    <w:link w:val="CommentSubject"/>
    <w:rsid w:val="00E82E3E"/>
    <w:rPr>
      <w:b/>
      <w:bCs/>
    </w:rPr>
  </w:style>
  <w:style w:type="paragraph" w:customStyle="1" w:styleId="Default">
    <w:name w:val="Default"/>
    <w:rsid w:val="00982920"/>
    <w:pPr>
      <w:autoSpaceDE w:val="0"/>
      <w:autoSpaceDN w:val="0"/>
      <w:adjustRightInd w:val="0"/>
    </w:pPr>
    <w:rPr>
      <w:rFonts w:ascii="Verdana" w:eastAsiaTheme="minorHAnsi" w:hAnsi="Verdana" w:cs="Verdana"/>
      <w:color w:val="000000"/>
      <w:sz w:val="24"/>
      <w:szCs w:val="24"/>
    </w:rPr>
  </w:style>
  <w:style w:type="paragraph" w:styleId="ListParagraph">
    <w:name w:val="List Paragraph"/>
    <w:basedOn w:val="Normal"/>
    <w:uiPriority w:val="34"/>
    <w:qFormat/>
    <w:rsid w:val="002D685D"/>
    <w:pPr>
      <w:numPr>
        <w:numId w:val="14"/>
      </w:numPr>
    </w:pPr>
    <w:rPr>
      <w:lang w:val="en"/>
    </w:rPr>
  </w:style>
  <w:style w:type="paragraph" w:customStyle="1" w:styleId="Bullet1">
    <w:name w:val="Bullet 1"/>
    <w:basedOn w:val="Normal"/>
    <w:next w:val="Normal"/>
    <w:qFormat/>
    <w:rsid w:val="00445455"/>
    <w:pPr>
      <w:widowControl w:val="0"/>
      <w:numPr>
        <w:numId w:val="15"/>
      </w:numPr>
    </w:pPr>
    <w:rPr>
      <w:color w:val="000000" w:themeColor="text1"/>
    </w:rPr>
  </w:style>
  <w:style w:type="paragraph" w:customStyle="1" w:styleId="Bullet1-Last">
    <w:name w:val="Bullet 1 - Last"/>
    <w:basedOn w:val="Bullet1"/>
    <w:qFormat/>
    <w:rsid w:val="00445455"/>
  </w:style>
  <w:style w:type="character" w:customStyle="1" w:styleId="tgc">
    <w:name w:val="_tgc"/>
    <w:basedOn w:val="DefaultParagraphFont"/>
    <w:rsid w:val="004C7BD8"/>
  </w:style>
  <w:style w:type="paragraph" w:styleId="Revision">
    <w:name w:val="Revision"/>
    <w:hidden/>
    <w:uiPriority w:val="99"/>
    <w:semiHidden/>
    <w:rsid w:val="00D97012"/>
    <w:rPr>
      <w:sz w:val="24"/>
    </w:rPr>
  </w:style>
  <w:style w:type="paragraph" w:styleId="DocumentMap">
    <w:name w:val="Document Map"/>
    <w:basedOn w:val="Normal"/>
    <w:link w:val="DocumentMapChar"/>
    <w:semiHidden/>
    <w:unhideWhenUsed/>
    <w:rsid w:val="000536DB"/>
    <w:pPr>
      <w:spacing w:before="0" w:after="0"/>
    </w:pPr>
    <w:rPr>
      <w:szCs w:val="24"/>
    </w:rPr>
  </w:style>
  <w:style w:type="character" w:customStyle="1" w:styleId="DocumentMapChar">
    <w:name w:val="Document Map Char"/>
    <w:basedOn w:val="DefaultParagraphFont"/>
    <w:link w:val="DocumentMap"/>
    <w:semiHidden/>
    <w:rsid w:val="000536DB"/>
    <w:rPr>
      <w:sz w:val="24"/>
      <w:szCs w:val="24"/>
    </w:rPr>
  </w:style>
  <w:style w:type="paragraph" w:customStyle="1" w:styleId="NormalTableTextCentered">
    <w:name w:val="Normal Table Text Centered"/>
    <w:basedOn w:val="Normal"/>
    <w:link w:val="NormalTableTextCenteredChar"/>
    <w:uiPriority w:val="99"/>
    <w:rsid w:val="00BC6B42"/>
    <w:pPr>
      <w:spacing w:after="0"/>
      <w:jc w:val="center"/>
    </w:pPr>
    <w:rPr>
      <w:rFonts w:ascii="Garamond" w:hAnsi="Garamond"/>
      <w:szCs w:val="24"/>
    </w:rPr>
  </w:style>
  <w:style w:type="character" w:customStyle="1" w:styleId="NormalTableTextCenteredChar">
    <w:name w:val="Normal Table Text Centered Char"/>
    <w:basedOn w:val="DefaultParagraphFont"/>
    <w:link w:val="NormalTableTextCentered"/>
    <w:uiPriority w:val="99"/>
    <w:locked/>
    <w:rsid w:val="00BC6B42"/>
    <w:rPr>
      <w:rFonts w:ascii="Garamond" w:hAnsi="Garamond"/>
      <w:sz w:val="24"/>
      <w:szCs w:val="24"/>
    </w:rPr>
  </w:style>
  <w:style w:type="paragraph" w:customStyle="1" w:styleId="Note">
    <w:name w:val="Note"/>
    <w:basedOn w:val="BodyText"/>
    <w:link w:val="NoteChar"/>
    <w:qFormat/>
    <w:rsid w:val="00BC6B42"/>
    <w:pPr>
      <w:numPr>
        <w:numId w:val="18"/>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ind w:left="907" w:hanging="907"/>
    </w:pPr>
    <w:rPr>
      <w:i/>
      <w:iCs/>
      <w:color w:val="000000" w:themeColor="text1"/>
      <w:sz w:val="22"/>
      <w:szCs w:val="22"/>
    </w:rPr>
  </w:style>
  <w:style w:type="character" w:customStyle="1" w:styleId="NoteChar">
    <w:name w:val="Note Char"/>
    <w:basedOn w:val="BodyTextChar"/>
    <w:link w:val="Note"/>
    <w:rsid w:val="00BC6B42"/>
    <w:rPr>
      <w:i/>
      <w:iCs/>
      <w:color w:val="000000" w:themeColor="text1"/>
      <w:sz w:val="22"/>
      <w:szCs w:val="22"/>
      <w:shd w:val="clear" w:color="auto" w:fill="D9D9D9" w:themeFill="background1" w:themeFillShade="D9"/>
    </w:rPr>
  </w:style>
  <w:style w:type="character" w:customStyle="1" w:styleId="Heading3Char">
    <w:name w:val="Heading 3 Char"/>
    <w:basedOn w:val="DefaultParagraphFont"/>
    <w:link w:val="Heading3"/>
    <w:rsid w:val="00BC6B42"/>
    <w:rPr>
      <w:rFonts w:ascii="Arial" w:hAnsi="Arial" w:cs="Arial"/>
      <w:b/>
      <w:kern w:val="32"/>
      <w:sz w:val="28"/>
      <w:szCs w:val="26"/>
    </w:rPr>
  </w:style>
  <w:style w:type="paragraph" w:styleId="ListBullet">
    <w:name w:val="List Bullet"/>
    <w:basedOn w:val="Normal"/>
    <w:link w:val="ListBulletChar"/>
    <w:uiPriority w:val="99"/>
    <w:qFormat/>
    <w:rsid w:val="00BC6B42"/>
    <w:pPr>
      <w:numPr>
        <w:numId w:val="17"/>
      </w:numPr>
      <w:spacing w:before="0" w:after="0"/>
      <w:contextualSpacing/>
    </w:pPr>
    <w:rPr>
      <w:sz w:val="22"/>
      <w:szCs w:val="24"/>
    </w:rPr>
  </w:style>
  <w:style w:type="character" w:customStyle="1" w:styleId="ListBulletChar">
    <w:name w:val="List Bullet Char"/>
    <w:basedOn w:val="DefaultParagraphFont"/>
    <w:link w:val="ListBullet"/>
    <w:uiPriority w:val="99"/>
    <w:locked/>
    <w:rsid w:val="00BC6B42"/>
    <w:rPr>
      <w:sz w:val="22"/>
      <w:szCs w:val="24"/>
    </w:rPr>
  </w:style>
  <w:style w:type="character" w:styleId="HTMLCode">
    <w:name w:val="HTML Code"/>
    <w:basedOn w:val="DefaultParagraphFont"/>
    <w:rsid w:val="00BC6B42"/>
    <w:rPr>
      <w:rFonts w:ascii="Courier New" w:hAnsi="Courier New" w:cs="Courier New"/>
      <w:sz w:val="20"/>
      <w:szCs w:val="20"/>
    </w:rPr>
  </w:style>
  <w:style w:type="paragraph" w:styleId="NormalWeb">
    <w:name w:val="Normal (Web)"/>
    <w:basedOn w:val="Normal"/>
    <w:uiPriority w:val="99"/>
    <w:unhideWhenUsed/>
    <w:rsid w:val="00BC6B42"/>
    <w:pPr>
      <w:spacing w:before="100" w:beforeAutospacing="1" w:after="100" w:afterAutospacing="1"/>
    </w:pPr>
    <w:rPr>
      <w:szCs w:val="24"/>
    </w:rPr>
  </w:style>
  <w:style w:type="paragraph" w:styleId="BodyTextIndent">
    <w:name w:val="Body Text Indent"/>
    <w:basedOn w:val="Normal"/>
    <w:link w:val="BodyTextIndentChar"/>
    <w:rsid w:val="00BC6B42"/>
    <w:pPr>
      <w:spacing w:before="0"/>
      <w:ind w:left="360"/>
    </w:pPr>
    <w:rPr>
      <w:sz w:val="22"/>
      <w:szCs w:val="24"/>
    </w:rPr>
  </w:style>
  <w:style w:type="character" w:customStyle="1" w:styleId="BodyTextIndentChar">
    <w:name w:val="Body Text Indent Char"/>
    <w:basedOn w:val="DefaultParagraphFont"/>
    <w:link w:val="BodyTextIndent"/>
    <w:rsid w:val="00BC6B42"/>
    <w:rPr>
      <w:sz w:val="22"/>
      <w:szCs w:val="24"/>
    </w:rPr>
  </w:style>
  <w:style w:type="paragraph" w:customStyle="1" w:styleId="Institution">
    <w:name w:val="Institution"/>
    <w:basedOn w:val="Normal"/>
    <w:qFormat/>
    <w:rsid w:val="00BC6B42"/>
    <w:pPr>
      <w:tabs>
        <w:tab w:val="num" w:pos="360"/>
      </w:tabs>
      <w:autoSpaceDE w:val="0"/>
      <w:autoSpaceDN w:val="0"/>
      <w:adjustRightInd w:val="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BC6B42"/>
    <w:pPr>
      <w:spacing w:before="720" w:after="0"/>
      <w:jc w:val="center"/>
    </w:pPr>
    <w:rPr>
      <w:rFonts w:ascii="Arial" w:eastAsia="Batang" w:hAnsi="Arial"/>
      <w:b/>
      <w:color w:val="000000" w:themeColor="text1"/>
      <w:sz w:val="40"/>
      <w:szCs w:val="40"/>
      <w:lang w:eastAsia="ko-KR"/>
    </w:rPr>
  </w:style>
  <w:style w:type="paragraph" w:styleId="List">
    <w:name w:val="List"/>
    <w:basedOn w:val="Normal"/>
    <w:uiPriority w:val="99"/>
    <w:rsid w:val="00BC6B42"/>
    <w:pPr>
      <w:tabs>
        <w:tab w:val="num" w:pos="360"/>
      </w:tabs>
      <w:spacing w:before="0" w:after="0"/>
      <w:ind w:left="360" w:hanging="360"/>
    </w:pPr>
    <w:rPr>
      <w:color w:val="000000" w:themeColor="text1"/>
      <w:sz w:val="20"/>
    </w:rPr>
  </w:style>
  <w:style w:type="paragraph" w:customStyle="1" w:styleId="CaptionTable">
    <w:name w:val="Caption Table"/>
    <w:basedOn w:val="Caption"/>
    <w:qFormat/>
    <w:rsid w:val="00BC6B42"/>
    <w:pPr>
      <w:spacing w:after="120"/>
    </w:pPr>
    <w:rPr>
      <w:rFonts w:ascii="Times New Roman" w:hAnsi="Times New Roman"/>
      <w:noProof/>
    </w:rPr>
  </w:style>
  <w:style w:type="character" w:customStyle="1" w:styleId="BodyTextBullet1Char">
    <w:name w:val="Body Text Bullet 1 Char"/>
    <w:link w:val="BodyTextBullet1"/>
    <w:rsid w:val="00BC6B42"/>
    <w:rPr>
      <w:sz w:val="24"/>
    </w:rPr>
  </w:style>
  <w:style w:type="paragraph" w:customStyle="1" w:styleId="RefNote">
    <w:name w:val="Ref Note"/>
    <w:basedOn w:val="Note"/>
    <w:qFormat/>
    <w:rsid w:val="00BC6B42"/>
    <w:pPr>
      <w:numPr>
        <w:numId w:val="0"/>
      </w:numPr>
      <w:tabs>
        <w:tab w:val="left" w:pos="720"/>
      </w:tabs>
      <w:ind w:left="720" w:hanging="720"/>
    </w:pPr>
  </w:style>
  <w:style w:type="character" w:customStyle="1" w:styleId="ms-wikipagenameeditor-display">
    <w:name w:val="ms-wikipagenameeditor-display"/>
    <w:basedOn w:val="DefaultParagraphFont"/>
    <w:rsid w:val="00BC6B42"/>
  </w:style>
  <w:style w:type="paragraph" w:customStyle="1" w:styleId="InstructionalFooter">
    <w:name w:val="Instructional Footer"/>
    <w:next w:val="Footer"/>
    <w:qFormat/>
    <w:rsid w:val="00BC6B42"/>
    <w:pPr>
      <w:tabs>
        <w:tab w:val="left" w:pos="0"/>
      </w:tabs>
    </w:pPr>
    <w:rPr>
      <w:rFonts w:cs="Tahoma"/>
      <w:i/>
      <w:color w:val="0000FF"/>
      <w:szCs w:val="16"/>
    </w:rPr>
  </w:style>
  <w:style w:type="paragraph" w:styleId="TableofFigures">
    <w:name w:val="table of figures"/>
    <w:basedOn w:val="Normal"/>
    <w:next w:val="Normal"/>
    <w:uiPriority w:val="99"/>
    <w:unhideWhenUsed/>
    <w:rsid w:val="00BC6B42"/>
    <w:pPr>
      <w:spacing w:before="0" w:after="0"/>
    </w:pPr>
    <w:rPr>
      <w:sz w:val="22"/>
      <w:szCs w:val="24"/>
    </w:rPr>
  </w:style>
  <w:style w:type="character" w:styleId="UnresolvedMention">
    <w:name w:val="Unresolved Mention"/>
    <w:basedOn w:val="DefaultParagraphFont"/>
    <w:uiPriority w:val="99"/>
    <w:semiHidden/>
    <w:unhideWhenUsed/>
    <w:rsid w:val="00BC6B42"/>
    <w:rPr>
      <w:color w:val="808080"/>
      <w:shd w:val="clear" w:color="auto" w:fill="E6E6E6"/>
    </w:rPr>
  </w:style>
  <w:style w:type="paragraph" w:styleId="NoSpacing">
    <w:name w:val="No Spacing"/>
    <w:uiPriority w:val="1"/>
    <w:qFormat/>
    <w:rsid w:val="00BC6B42"/>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141467">
      <w:bodyDiv w:val="1"/>
      <w:marLeft w:val="0"/>
      <w:marRight w:val="0"/>
      <w:marTop w:val="0"/>
      <w:marBottom w:val="0"/>
      <w:divBdr>
        <w:top w:val="none" w:sz="0" w:space="0" w:color="auto"/>
        <w:left w:val="none" w:sz="0" w:space="0" w:color="auto"/>
        <w:bottom w:val="none" w:sz="0" w:space="0" w:color="auto"/>
        <w:right w:val="none" w:sz="0" w:space="0" w:color="auto"/>
      </w:divBdr>
    </w:div>
    <w:div w:id="275450621">
      <w:bodyDiv w:val="1"/>
      <w:marLeft w:val="0"/>
      <w:marRight w:val="0"/>
      <w:marTop w:val="0"/>
      <w:marBottom w:val="0"/>
      <w:divBdr>
        <w:top w:val="none" w:sz="0" w:space="0" w:color="auto"/>
        <w:left w:val="none" w:sz="0" w:space="0" w:color="auto"/>
        <w:bottom w:val="none" w:sz="0" w:space="0" w:color="auto"/>
        <w:right w:val="none" w:sz="0" w:space="0" w:color="auto"/>
      </w:divBdr>
    </w:div>
    <w:div w:id="397022581">
      <w:bodyDiv w:val="1"/>
      <w:marLeft w:val="0"/>
      <w:marRight w:val="0"/>
      <w:marTop w:val="0"/>
      <w:marBottom w:val="0"/>
      <w:divBdr>
        <w:top w:val="none" w:sz="0" w:space="0" w:color="auto"/>
        <w:left w:val="none" w:sz="0" w:space="0" w:color="auto"/>
        <w:bottom w:val="none" w:sz="0" w:space="0" w:color="auto"/>
        <w:right w:val="none" w:sz="0" w:space="0" w:color="auto"/>
      </w:divBdr>
    </w:div>
    <w:div w:id="476461415">
      <w:bodyDiv w:val="1"/>
      <w:marLeft w:val="0"/>
      <w:marRight w:val="0"/>
      <w:marTop w:val="0"/>
      <w:marBottom w:val="0"/>
      <w:divBdr>
        <w:top w:val="none" w:sz="0" w:space="0" w:color="auto"/>
        <w:left w:val="none" w:sz="0" w:space="0" w:color="auto"/>
        <w:bottom w:val="none" w:sz="0" w:space="0" w:color="auto"/>
        <w:right w:val="none" w:sz="0" w:space="0" w:color="auto"/>
      </w:divBdr>
      <w:divsChild>
        <w:div w:id="1001540857">
          <w:marLeft w:val="0"/>
          <w:marRight w:val="0"/>
          <w:marTop w:val="0"/>
          <w:marBottom w:val="0"/>
          <w:divBdr>
            <w:top w:val="none" w:sz="0" w:space="0" w:color="auto"/>
            <w:left w:val="none" w:sz="0" w:space="0" w:color="auto"/>
            <w:bottom w:val="none" w:sz="0" w:space="0" w:color="auto"/>
            <w:right w:val="none" w:sz="0" w:space="0" w:color="auto"/>
          </w:divBdr>
        </w:div>
      </w:divsChild>
    </w:div>
    <w:div w:id="577399414">
      <w:bodyDiv w:val="1"/>
      <w:marLeft w:val="0"/>
      <w:marRight w:val="0"/>
      <w:marTop w:val="0"/>
      <w:marBottom w:val="0"/>
      <w:divBdr>
        <w:top w:val="none" w:sz="0" w:space="0" w:color="auto"/>
        <w:left w:val="none" w:sz="0" w:space="0" w:color="auto"/>
        <w:bottom w:val="none" w:sz="0" w:space="0" w:color="auto"/>
        <w:right w:val="none" w:sz="0" w:space="0" w:color="auto"/>
      </w:divBdr>
    </w:div>
    <w:div w:id="624701627">
      <w:bodyDiv w:val="1"/>
      <w:marLeft w:val="0"/>
      <w:marRight w:val="0"/>
      <w:marTop w:val="0"/>
      <w:marBottom w:val="0"/>
      <w:divBdr>
        <w:top w:val="none" w:sz="0" w:space="0" w:color="auto"/>
        <w:left w:val="none" w:sz="0" w:space="0" w:color="auto"/>
        <w:bottom w:val="none" w:sz="0" w:space="0" w:color="auto"/>
        <w:right w:val="none" w:sz="0" w:space="0" w:color="auto"/>
      </w:divBdr>
      <w:divsChild>
        <w:div w:id="1049843369">
          <w:marLeft w:val="0"/>
          <w:marRight w:val="0"/>
          <w:marTop w:val="0"/>
          <w:marBottom w:val="0"/>
          <w:divBdr>
            <w:top w:val="none" w:sz="0" w:space="0" w:color="auto"/>
            <w:left w:val="none" w:sz="0" w:space="0" w:color="auto"/>
            <w:bottom w:val="none" w:sz="0" w:space="0" w:color="auto"/>
            <w:right w:val="none" w:sz="0" w:space="0" w:color="auto"/>
          </w:divBdr>
          <w:divsChild>
            <w:div w:id="1937400457">
              <w:marLeft w:val="0"/>
              <w:marRight w:val="0"/>
              <w:marTop w:val="0"/>
              <w:marBottom w:val="0"/>
              <w:divBdr>
                <w:top w:val="none" w:sz="0" w:space="0" w:color="auto"/>
                <w:left w:val="none" w:sz="0" w:space="0" w:color="auto"/>
                <w:bottom w:val="none" w:sz="0" w:space="0" w:color="auto"/>
                <w:right w:val="none" w:sz="0" w:space="0" w:color="auto"/>
              </w:divBdr>
              <w:divsChild>
                <w:div w:id="5904669">
                  <w:marLeft w:val="0"/>
                  <w:marRight w:val="0"/>
                  <w:marTop w:val="0"/>
                  <w:marBottom w:val="0"/>
                  <w:divBdr>
                    <w:top w:val="none" w:sz="0" w:space="0" w:color="auto"/>
                    <w:left w:val="none" w:sz="0" w:space="0" w:color="auto"/>
                    <w:bottom w:val="none" w:sz="0" w:space="0" w:color="auto"/>
                    <w:right w:val="none" w:sz="0" w:space="0" w:color="auto"/>
                  </w:divBdr>
                  <w:divsChild>
                    <w:div w:id="116291512">
                      <w:marLeft w:val="0"/>
                      <w:marRight w:val="0"/>
                      <w:marTop w:val="0"/>
                      <w:marBottom w:val="0"/>
                      <w:divBdr>
                        <w:top w:val="none" w:sz="0" w:space="0" w:color="auto"/>
                        <w:left w:val="none" w:sz="0" w:space="0" w:color="auto"/>
                        <w:bottom w:val="none" w:sz="0" w:space="0" w:color="auto"/>
                        <w:right w:val="none" w:sz="0" w:space="0" w:color="auto"/>
                      </w:divBdr>
                      <w:divsChild>
                        <w:div w:id="177358423">
                          <w:marLeft w:val="0"/>
                          <w:marRight w:val="0"/>
                          <w:marTop w:val="0"/>
                          <w:marBottom w:val="0"/>
                          <w:divBdr>
                            <w:top w:val="none" w:sz="0" w:space="0" w:color="auto"/>
                            <w:left w:val="none" w:sz="0" w:space="0" w:color="auto"/>
                            <w:bottom w:val="none" w:sz="0" w:space="0" w:color="auto"/>
                            <w:right w:val="none" w:sz="0" w:space="0" w:color="auto"/>
                          </w:divBdr>
                          <w:divsChild>
                            <w:div w:id="1858154773">
                              <w:marLeft w:val="0"/>
                              <w:marRight w:val="0"/>
                              <w:marTop w:val="0"/>
                              <w:marBottom w:val="0"/>
                              <w:divBdr>
                                <w:top w:val="none" w:sz="0" w:space="0" w:color="auto"/>
                                <w:left w:val="none" w:sz="0" w:space="0" w:color="auto"/>
                                <w:bottom w:val="none" w:sz="0" w:space="0" w:color="auto"/>
                                <w:right w:val="none" w:sz="0" w:space="0" w:color="auto"/>
                              </w:divBdr>
                              <w:divsChild>
                                <w:div w:id="1161315502">
                                  <w:marLeft w:val="0"/>
                                  <w:marRight w:val="0"/>
                                  <w:marTop w:val="0"/>
                                  <w:marBottom w:val="0"/>
                                  <w:divBdr>
                                    <w:top w:val="none" w:sz="0" w:space="0" w:color="auto"/>
                                    <w:left w:val="none" w:sz="0" w:space="0" w:color="auto"/>
                                    <w:bottom w:val="none" w:sz="0" w:space="0" w:color="auto"/>
                                    <w:right w:val="none" w:sz="0" w:space="0" w:color="auto"/>
                                  </w:divBdr>
                                  <w:divsChild>
                                    <w:div w:id="1607880134">
                                      <w:marLeft w:val="0"/>
                                      <w:marRight w:val="0"/>
                                      <w:marTop w:val="0"/>
                                      <w:marBottom w:val="0"/>
                                      <w:divBdr>
                                        <w:top w:val="none" w:sz="0" w:space="0" w:color="auto"/>
                                        <w:left w:val="none" w:sz="0" w:space="0" w:color="auto"/>
                                        <w:bottom w:val="none" w:sz="0" w:space="0" w:color="auto"/>
                                        <w:right w:val="none" w:sz="0" w:space="0" w:color="auto"/>
                                      </w:divBdr>
                                      <w:divsChild>
                                        <w:div w:id="603684682">
                                          <w:marLeft w:val="0"/>
                                          <w:marRight w:val="4200"/>
                                          <w:marTop w:val="300"/>
                                          <w:marBottom w:val="0"/>
                                          <w:divBdr>
                                            <w:top w:val="none" w:sz="0" w:space="0" w:color="auto"/>
                                            <w:left w:val="none" w:sz="0" w:space="0" w:color="auto"/>
                                            <w:bottom w:val="none" w:sz="0" w:space="0" w:color="auto"/>
                                            <w:right w:val="none" w:sz="0" w:space="0" w:color="auto"/>
                                          </w:divBdr>
                                          <w:divsChild>
                                            <w:div w:id="117626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3192781">
      <w:bodyDiv w:val="1"/>
      <w:marLeft w:val="0"/>
      <w:marRight w:val="0"/>
      <w:marTop w:val="0"/>
      <w:marBottom w:val="0"/>
      <w:divBdr>
        <w:top w:val="none" w:sz="0" w:space="0" w:color="auto"/>
        <w:left w:val="none" w:sz="0" w:space="0" w:color="auto"/>
        <w:bottom w:val="none" w:sz="0" w:space="0" w:color="auto"/>
        <w:right w:val="none" w:sz="0" w:space="0" w:color="auto"/>
      </w:divBdr>
    </w:div>
    <w:div w:id="885215261">
      <w:bodyDiv w:val="1"/>
      <w:marLeft w:val="0"/>
      <w:marRight w:val="0"/>
      <w:marTop w:val="0"/>
      <w:marBottom w:val="0"/>
      <w:divBdr>
        <w:top w:val="none" w:sz="0" w:space="0" w:color="auto"/>
        <w:left w:val="none" w:sz="0" w:space="0" w:color="auto"/>
        <w:bottom w:val="none" w:sz="0" w:space="0" w:color="auto"/>
        <w:right w:val="none" w:sz="0" w:space="0" w:color="auto"/>
      </w:divBdr>
    </w:div>
    <w:div w:id="903102436">
      <w:bodyDiv w:val="1"/>
      <w:marLeft w:val="0"/>
      <w:marRight w:val="0"/>
      <w:marTop w:val="0"/>
      <w:marBottom w:val="0"/>
      <w:divBdr>
        <w:top w:val="none" w:sz="0" w:space="0" w:color="auto"/>
        <w:left w:val="none" w:sz="0" w:space="0" w:color="auto"/>
        <w:bottom w:val="none" w:sz="0" w:space="0" w:color="auto"/>
        <w:right w:val="none" w:sz="0" w:space="0" w:color="auto"/>
      </w:divBdr>
    </w:div>
    <w:div w:id="964114553">
      <w:bodyDiv w:val="1"/>
      <w:marLeft w:val="0"/>
      <w:marRight w:val="0"/>
      <w:marTop w:val="0"/>
      <w:marBottom w:val="0"/>
      <w:divBdr>
        <w:top w:val="none" w:sz="0" w:space="0" w:color="auto"/>
        <w:left w:val="none" w:sz="0" w:space="0" w:color="auto"/>
        <w:bottom w:val="none" w:sz="0" w:space="0" w:color="auto"/>
        <w:right w:val="none" w:sz="0" w:space="0" w:color="auto"/>
      </w:divBdr>
    </w:div>
    <w:div w:id="972560071">
      <w:bodyDiv w:val="1"/>
      <w:marLeft w:val="0"/>
      <w:marRight w:val="0"/>
      <w:marTop w:val="0"/>
      <w:marBottom w:val="0"/>
      <w:divBdr>
        <w:top w:val="none" w:sz="0" w:space="0" w:color="auto"/>
        <w:left w:val="none" w:sz="0" w:space="0" w:color="auto"/>
        <w:bottom w:val="none" w:sz="0" w:space="0" w:color="auto"/>
        <w:right w:val="none" w:sz="0" w:space="0" w:color="auto"/>
      </w:divBdr>
    </w:div>
    <w:div w:id="980110963">
      <w:bodyDiv w:val="1"/>
      <w:marLeft w:val="0"/>
      <w:marRight w:val="0"/>
      <w:marTop w:val="0"/>
      <w:marBottom w:val="0"/>
      <w:divBdr>
        <w:top w:val="none" w:sz="0" w:space="0" w:color="auto"/>
        <w:left w:val="none" w:sz="0" w:space="0" w:color="auto"/>
        <w:bottom w:val="none" w:sz="0" w:space="0" w:color="auto"/>
        <w:right w:val="none" w:sz="0" w:space="0" w:color="auto"/>
      </w:divBdr>
    </w:div>
    <w:div w:id="994575070">
      <w:bodyDiv w:val="1"/>
      <w:marLeft w:val="0"/>
      <w:marRight w:val="0"/>
      <w:marTop w:val="0"/>
      <w:marBottom w:val="0"/>
      <w:divBdr>
        <w:top w:val="none" w:sz="0" w:space="0" w:color="auto"/>
        <w:left w:val="none" w:sz="0" w:space="0" w:color="auto"/>
        <w:bottom w:val="none" w:sz="0" w:space="0" w:color="auto"/>
        <w:right w:val="none" w:sz="0" w:space="0" w:color="auto"/>
      </w:divBdr>
    </w:div>
    <w:div w:id="1256208334">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385251527">
      <w:bodyDiv w:val="1"/>
      <w:marLeft w:val="0"/>
      <w:marRight w:val="0"/>
      <w:marTop w:val="0"/>
      <w:marBottom w:val="0"/>
      <w:divBdr>
        <w:top w:val="none" w:sz="0" w:space="0" w:color="auto"/>
        <w:left w:val="none" w:sz="0" w:space="0" w:color="auto"/>
        <w:bottom w:val="none" w:sz="0" w:space="0" w:color="auto"/>
        <w:right w:val="none" w:sz="0" w:space="0" w:color="auto"/>
      </w:divBdr>
    </w:div>
    <w:div w:id="1608350998">
      <w:bodyDiv w:val="1"/>
      <w:marLeft w:val="0"/>
      <w:marRight w:val="0"/>
      <w:marTop w:val="0"/>
      <w:marBottom w:val="0"/>
      <w:divBdr>
        <w:top w:val="none" w:sz="0" w:space="0" w:color="auto"/>
        <w:left w:val="none" w:sz="0" w:space="0" w:color="auto"/>
        <w:bottom w:val="none" w:sz="0" w:space="0" w:color="auto"/>
        <w:right w:val="none" w:sz="0" w:space="0" w:color="auto"/>
      </w:divBdr>
    </w:div>
    <w:div w:id="1639188317">
      <w:bodyDiv w:val="1"/>
      <w:marLeft w:val="0"/>
      <w:marRight w:val="0"/>
      <w:marTop w:val="0"/>
      <w:marBottom w:val="0"/>
      <w:divBdr>
        <w:top w:val="none" w:sz="0" w:space="0" w:color="auto"/>
        <w:left w:val="none" w:sz="0" w:space="0" w:color="auto"/>
        <w:bottom w:val="none" w:sz="0" w:space="0" w:color="auto"/>
        <w:right w:val="none" w:sz="0" w:space="0" w:color="auto"/>
      </w:divBdr>
    </w:div>
    <w:div w:id="1677416147">
      <w:bodyDiv w:val="1"/>
      <w:marLeft w:val="0"/>
      <w:marRight w:val="0"/>
      <w:marTop w:val="0"/>
      <w:marBottom w:val="0"/>
      <w:divBdr>
        <w:top w:val="none" w:sz="0" w:space="0" w:color="auto"/>
        <w:left w:val="none" w:sz="0" w:space="0" w:color="auto"/>
        <w:bottom w:val="none" w:sz="0" w:space="0" w:color="auto"/>
        <w:right w:val="none" w:sz="0" w:space="0" w:color="auto"/>
      </w:divBdr>
    </w:div>
    <w:div w:id="1760443647">
      <w:bodyDiv w:val="1"/>
      <w:marLeft w:val="0"/>
      <w:marRight w:val="0"/>
      <w:marTop w:val="0"/>
      <w:marBottom w:val="0"/>
      <w:divBdr>
        <w:top w:val="none" w:sz="0" w:space="0" w:color="auto"/>
        <w:left w:val="none" w:sz="0" w:space="0" w:color="auto"/>
        <w:bottom w:val="none" w:sz="0" w:space="0" w:color="auto"/>
        <w:right w:val="none" w:sz="0" w:space="0" w:color="auto"/>
      </w:divBdr>
    </w:div>
    <w:div w:id="2018652725">
      <w:bodyDiv w:val="1"/>
      <w:marLeft w:val="0"/>
      <w:marRight w:val="0"/>
      <w:marTop w:val="0"/>
      <w:marBottom w:val="0"/>
      <w:divBdr>
        <w:top w:val="none" w:sz="0" w:space="0" w:color="auto"/>
        <w:left w:val="none" w:sz="0" w:space="0" w:color="auto"/>
        <w:bottom w:val="none" w:sz="0" w:space="0" w:color="auto"/>
        <w:right w:val="none" w:sz="0" w:space="0" w:color="auto"/>
      </w:divBdr>
    </w:div>
    <w:div w:id="2127238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6" Type="http://schemas.microsoft.com/office/2011/relationships/commentsExtended" Target="commentsExtended.xml"/><Relationship Id="rId107" Type="http://schemas.openxmlformats.org/officeDocument/2006/relationships/image" Target="media/image91.png"/><Relationship Id="rId11" Type="http://schemas.openxmlformats.org/officeDocument/2006/relationships/image" Target="media/image1.gif"/><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6/09/relationships/commentsIds" Target="commentsIds.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image" Target="media/image121.png"/><Relationship Id="rId20" Type="http://schemas.openxmlformats.org/officeDocument/2006/relationships/image" Target="media/image4.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image" Target="media/image124.png"/><Relationship Id="rId14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emf"/><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852405A4B81F44691D8AF7B29B68D93" ma:contentTypeVersion="" ma:contentTypeDescription="Create a new document." ma:contentTypeScope="" ma:versionID="dd9ae2674250e13fa32c607c13b46724">
  <xsd:schema xmlns:xsd="http://www.w3.org/2001/XMLSchema" xmlns:xs="http://www.w3.org/2001/XMLSchema" xmlns:p="http://schemas.microsoft.com/office/2006/metadata/properties" xmlns:ns2="97dab7be-368b-47f9-b114-c1d5ba8dbe9f" xmlns:ns3="9d657cd1-0351-422a-b282-8266e696c57b" xmlns:ns4="273d372a-f9b3-4e9f-ab9f-9e89ba36452e" targetNamespace="http://schemas.microsoft.com/office/2006/metadata/properties" ma:root="true" ma:fieldsID="3e8b8ad8469cb95002997b0d70773cc5" ns2:_="" ns3:_="" ns4:_="">
    <xsd:import namespace="97dab7be-368b-47f9-b114-c1d5ba8dbe9f"/>
    <xsd:import namespace="9d657cd1-0351-422a-b282-8266e696c57b"/>
    <xsd:import namespace="273d372a-f9b3-4e9f-ab9f-9e89ba36452e"/>
    <xsd:element name="properties">
      <xsd:complexType>
        <xsd:sequence>
          <xsd:element name="documentManagement">
            <xsd:complexType>
              <xsd:all>
                <xsd:element ref="ns2:SharedWithUsers" minOccurs="0"/>
                <xsd:element ref="ns3:SharedWithDetails"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dab7be-368b-47f9-b114-c1d5ba8dbe9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d657cd1-0351-422a-b282-8266e696c57b" elementFormDefault="qualified">
    <xsd:import namespace="http://schemas.microsoft.com/office/2006/documentManagement/types"/>
    <xsd:import namespace="http://schemas.microsoft.com/office/infopath/2007/PartnerControls"/>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73d372a-f9b3-4e9f-ab9f-9e89ba36452e"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874C1-52A7-43D9-B6F0-D6DD459DE5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dab7be-368b-47f9-b114-c1d5ba8dbe9f"/>
    <ds:schemaRef ds:uri="9d657cd1-0351-422a-b282-8266e696c57b"/>
    <ds:schemaRef ds:uri="273d372a-f9b3-4e9f-ab9f-9e89ba3645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753B3AF-F466-412B-9FA5-FE37E9882733}">
  <ds:schemaRefs>
    <ds:schemaRef ds:uri="http://schemas.microsoft.com/sharepoint/v3/contenttype/forms"/>
  </ds:schemaRefs>
</ds:datastoreItem>
</file>

<file path=customXml/itemProps3.xml><?xml version="1.0" encoding="utf-8"?>
<ds:datastoreItem xmlns:ds="http://schemas.openxmlformats.org/officeDocument/2006/customXml" ds:itemID="{CCFE8889-81DB-4DB9-A918-D955CB14F80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A921281-AA89-4372-A71F-8DF8DA7421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26629</Words>
  <Characters>151786</Characters>
  <Application>Microsoft Office Word</Application>
  <DocSecurity>0</DocSecurity>
  <Lines>1264</Lines>
  <Paragraphs>356</Paragraphs>
  <ScaleCrop>false</ScaleCrop>
  <HeadingPairs>
    <vt:vector size="2" baseType="variant">
      <vt:variant>
        <vt:lpstr>Title</vt:lpstr>
      </vt:variant>
      <vt:variant>
        <vt:i4>1</vt:i4>
      </vt:variant>
    </vt:vector>
  </HeadingPairs>
  <TitlesOfParts>
    <vt:vector size="1" baseType="lpstr">
      <vt:lpstr>Build Plan 0 Part 2</vt:lpstr>
    </vt:vector>
  </TitlesOfParts>
  <LinksUpToDate>false</LinksUpToDate>
  <CharactersWithSpaces>178059</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 Plan 0 Part 2</dc:title>
  <dc:subject>PPD Template</dc:subject>
  <dc:creator/>
  <cp:keywords>build plan System Integrity</cp:keywords>
  <cp:lastModifiedBy/>
  <cp:revision>1</cp:revision>
  <dcterms:created xsi:type="dcterms:W3CDTF">2020-08-07T16:12:00Z</dcterms:created>
  <dcterms:modified xsi:type="dcterms:W3CDTF">2020-08-07T16:12:00Z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axKeyword">
    <vt:lpwstr/>
  </property>
  <property fmtid="{D5CDD505-2E9C-101B-9397-08002B2CF9AE}" pid="3" name="_dlc_DocIdItemGuid">
    <vt:lpwstr>3a41941f-79d5-42ad-a601-50cc9ebcfc62</vt:lpwstr>
  </property>
  <property fmtid="{D5CDD505-2E9C-101B-9397-08002B2CF9AE}" pid="4" name="ContentTypeId">
    <vt:lpwstr>0x0101009852405A4B81F44691D8AF7B29B68D93</vt:lpwstr>
  </property>
  <property fmtid="{D5CDD505-2E9C-101B-9397-08002B2CF9AE}" pid="5" name="TaxKeywordTaxHTField">
    <vt:lpwstr/>
  </property>
  <property fmtid="{D5CDD505-2E9C-101B-9397-08002B2CF9AE}" pid="6" name="Scope">
    <vt:lpwstr>2</vt:lpwstr>
  </property>
</Properties>
</file>